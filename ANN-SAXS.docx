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5E95DB" w14:textId="315BB0F4" w:rsidR="003B21EA" w:rsidRDefault="00A20D1C" w:rsidP="00951C75">
      <w:pPr>
        <w:pStyle w:val="Title"/>
      </w:pPr>
      <w:r w:rsidRPr="00A20D1C">
        <w:t>Artificial neural networks for solution scattering data analysis</w:t>
      </w:r>
      <w:r w:rsidR="003B21EA" w:rsidRPr="00A20D1C">
        <w:t xml:space="preserve"> </w:t>
      </w:r>
    </w:p>
    <w:p w14:paraId="25A05769" w14:textId="02EAB7E6" w:rsidR="000A7EB3" w:rsidRPr="008F6CA5" w:rsidRDefault="000A7EB3" w:rsidP="00951C75">
      <w:pPr>
        <w:rPr>
          <w:rPrChange w:id="0" w:author="Дмитрий Молоденский" w:date="2021-08-02T15:40:00Z">
            <w:rPr>
              <w:lang w:val="de-DE"/>
            </w:rPr>
          </w:rPrChange>
        </w:rPr>
      </w:pPr>
      <w:r w:rsidRPr="008F6CA5">
        <w:rPr>
          <w:rPrChange w:id="1" w:author="Дмитрий Молоденский" w:date="2021-08-02T15:40:00Z">
            <w:rPr>
              <w:lang w:val="de-DE"/>
            </w:rPr>
          </w:rPrChange>
        </w:rPr>
        <w:t>D.</w:t>
      </w:r>
      <w:ins w:id="2" w:author="AL" w:date="2021-07-19T11:58:00Z">
        <w:r w:rsidR="00C45B4D" w:rsidRPr="008F6CA5">
          <w:rPr>
            <w:rPrChange w:id="3" w:author="Дмитрий Молоденский" w:date="2021-08-02T15:40:00Z">
              <w:rPr>
                <w:lang w:val="de-DE"/>
              </w:rPr>
            </w:rPrChange>
          </w:rPr>
          <w:t>S.</w:t>
        </w:r>
      </w:ins>
      <w:r w:rsidRPr="008F6CA5">
        <w:rPr>
          <w:rPrChange w:id="4" w:author="Дмитрий Молоденский" w:date="2021-08-02T15:40:00Z">
            <w:rPr>
              <w:lang w:val="de-DE"/>
            </w:rPr>
          </w:rPrChange>
        </w:rPr>
        <w:t xml:space="preserve"> Molodenskiy</w:t>
      </w:r>
      <w:r w:rsidR="0060197A" w:rsidRPr="008F6CA5">
        <w:rPr>
          <w:vertAlign w:val="superscript"/>
          <w:rPrChange w:id="5" w:author="Дмитрий Молоденский" w:date="2021-08-02T15:40:00Z">
            <w:rPr>
              <w:vertAlign w:val="superscript"/>
              <w:lang w:val="de-DE"/>
            </w:rPr>
          </w:rPrChange>
        </w:rPr>
        <w:t>1</w:t>
      </w:r>
      <w:r w:rsidRPr="008F6CA5">
        <w:rPr>
          <w:rPrChange w:id="6" w:author="Дмитрий Молоденский" w:date="2021-08-02T15:40:00Z">
            <w:rPr>
              <w:lang w:val="de-DE"/>
            </w:rPr>
          </w:rPrChange>
        </w:rPr>
        <w:t>, D.</w:t>
      </w:r>
      <w:ins w:id="7" w:author="AL" w:date="2021-07-19T11:58:00Z">
        <w:r w:rsidR="00C45B4D" w:rsidRPr="008F6CA5">
          <w:rPr>
            <w:rPrChange w:id="8" w:author="Дмитрий Молоденский" w:date="2021-08-02T15:40:00Z">
              <w:rPr>
                <w:lang w:val="de-DE"/>
              </w:rPr>
            </w:rPrChange>
          </w:rPr>
          <w:t>I.</w:t>
        </w:r>
      </w:ins>
      <w:r w:rsidRPr="008F6CA5">
        <w:rPr>
          <w:rPrChange w:id="9" w:author="Дмитрий Молоденский" w:date="2021-08-02T15:40:00Z">
            <w:rPr>
              <w:lang w:val="de-DE"/>
            </w:rPr>
          </w:rPrChange>
        </w:rPr>
        <w:t xml:space="preserve"> Svergun</w:t>
      </w:r>
      <w:r w:rsidR="0060197A" w:rsidRPr="008F6CA5">
        <w:rPr>
          <w:vertAlign w:val="superscript"/>
          <w:rPrChange w:id="10" w:author="Дмитрий Молоденский" w:date="2021-08-02T15:40:00Z">
            <w:rPr>
              <w:vertAlign w:val="superscript"/>
              <w:lang w:val="de-DE"/>
            </w:rPr>
          </w:rPrChange>
        </w:rPr>
        <w:t>1</w:t>
      </w:r>
      <w:r w:rsidRPr="008F6CA5">
        <w:rPr>
          <w:rPrChange w:id="11" w:author="Дмитрий Молоденский" w:date="2021-08-02T15:40:00Z">
            <w:rPr>
              <w:lang w:val="de-DE"/>
            </w:rPr>
          </w:rPrChange>
        </w:rPr>
        <w:t>* and A.</w:t>
      </w:r>
      <w:ins w:id="12" w:author="AL" w:date="2021-07-19T11:58:00Z">
        <w:r w:rsidR="00C45B4D" w:rsidRPr="008F6CA5">
          <w:rPr>
            <w:rPrChange w:id="13" w:author="Дмитрий Молоденский" w:date="2021-08-02T15:40:00Z">
              <w:rPr>
                <w:lang w:val="de-DE"/>
              </w:rPr>
            </w:rPrChange>
          </w:rPr>
          <w:t>G.</w:t>
        </w:r>
      </w:ins>
      <w:r w:rsidRPr="008F6CA5">
        <w:rPr>
          <w:rPrChange w:id="14" w:author="Дмитрий Молоденский" w:date="2021-08-02T15:40:00Z">
            <w:rPr>
              <w:lang w:val="de-DE"/>
            </w:rPr>
          </w:rPrChange>
        </w:rPr>
        <w:t xml:space="preserve"> Kikhney</w:t>
      </w:r>
      <w:r w:rsidR="0060197A" w:rsidRPr="008F6CA5">
        <w:rPr>
          <w:vertAlign w:val="superscript"/>
          <w:rPrChange w:id="15" w:author="Дмитрий Молоденский" w:date="2021-08-02T15:40:00Z">
            <w:rPr>
              <w:vertAlign w:val="superscript"/>
              <w:lang w:val="de-DE"/>
            </w:rPr>
          </w:rPrChange>
        </w:rPr>
        <w:t>1</w:t>
      </w:r>
      <w:r w:rsidRPr="008F6CA5">
        <w:rPr>
          <w:rPrChange w:id="16" w:author="Дмитрий Молоденский" w:date="2021-08-02T15:40:00Z">
            <w:rPr>
              <w:lang w:val="de-DE"/>
            </w:rPr>
          </w:rPrChange>
        </w:rPr>
        <w:t>*</w:t>
      </w:r>
    </w:p>
    <w:p w14:paraId="70CFDCC4" w14:textId="504089FE" w:rsidR="000A7EB3" w:rsidRDefault="0060197A">
      <w:r w:rsidRPr="0060197A">
        <w:rPr>
          <w:vertAlign w:val="superscript"/>
          <w:lang w:val="en-US"/>
        </w:rPr>
        <w:t>1</w:t>
      </w:r>
      <w:r w:rsidR="000A7EB3" w:rsidRPr="000A7EB3">
        <w:rPr>
          <w:lang w:val="en-US"/>
        </w:rPr>
        <w:t xml:space="preserve"> </w:t>
      </w:r>
      <w:r w:rsidR="000A7EB3">
        <w:t>European Molecular Biology Laboratory, Hamburg Outstation, EMBL c/o DESY, Notkestrasse 85, D-22607 Hamburg, Germany</w:t>
      </w:r>
    </w:p>
    <w:p w14:paraId="56FAB4A8" w14:textId="1AB9147E" w:rsidR="0060197A" w:rsidRDefault="0060197A">
      <w:pPr>
        <w:rPr>
          <w:color w:val="737373"/>
          <w:lang w:val="en-US"/>
        </w:rPr>
      </w:pPr>
      <w:r>
        <w:rPr>
          <w:color w:val="737373"/>
          <w:lang w:val="en-US"/>
        </w:rPr>
        <w:t xml:space="preserve">Corresponding authors:  </w:t>
      </w:r>
      <w:hyperlink r:id="rId6" w:history="1">
        <w:r w:rsidRPr="0046564D">
          <w:rPr>
            <w:rStyle w:val="Hyperlink"/>
            <w:rFonts w:ascii="Arial" w:hAnsi="Arial" w:cs="Arial"/>
            <w:sz w:val="21"/>
            <w:szCs w:val="21"/>
            <w:lang w:val="en-US"/>
          </w:rPr>
          <w:t>svergun@embl-hamburg.de</w:t>
        </w:r>
      </w:hyperlink>
    </w:p>
    <w:p w14:paraId="2E039122" w14:textId="3C92D625" w:rsidR="0060197A" w:rsidRDefault="0060197A">
      <w:pPr>
        <w:rPr>
          <w:color w:val="737373"/>
          <w:lang w:val="en-US"/>
        </w:rPr>
      </w:pPr>
      <w:r>
        <w:rPr>
          <w:color w:val="737373"/>
          <w:lang w:val="en-US"/>
        </w:rPr>
        <w:t xml:space="preserve">                                        </w:t>
      </w:r>
      <w:hyperlink r:id="rId7" w:history="1">
        <w:r w:rsidR="002607F1" w:rsidRPr="0046564D">
          <w:rPr>
            <w:rStyle w:val="Hyperlink"/>
            <w:rFonts w:ascii="Arial" w:hAnsi="Arial" w:cs="Arial"/>
            <w:sz w:val="21"/>
            <w:szCs w:val="21"/>
            <w:lang w:val="en-US"/>
          </w:rPr>
          <w:t>a.kikhney@embl-hamburg.de</w:t>
        </w:r>
      </w:hyperlink>
    </w:p>
    <w:p w14:paraId="4DDC6606" w14:textId="77777777" w:rsidR="0060197A" w:rsidRPr="0060197A" w:rsidRDefault="0060197A">
      <w:pPr>
        <w:rPr>
          <w:lang w:val="en-US"/>
        </w:rPr>
      </w:pPr>
    </w:p>
    <w:p w14:paraId="42A7BBD7" w14:textId="77777777" w:rsidR="003B21EA" w:rsidRDefault="003B21EA">
      <w:pPr>
        <w:pStyle w:val="Heading1"/>
      </w:pPr>
      <w:r>
        <w:rPr>
          <w:rStyle w:val="Emphasis"/>
        </w:rPr>
        <w:t>Abstract</w:t>
      </w:r>
      <w:r>
        <w:t xml:space="preserve"> </w:t>
      </w:r>
    </w:p>
    <w:p w14:paraId="37DDF34F" w14:textId="2479944C" w:rsidR="003B21EA" w:rsidRDefault="00FC13FB">
      <w:pPr>
        <w:pStyle w:val="NormalWeb"/>
      </w:pPr>
      <w:r>
        <w:rPr>
          <w:lang w:val="en-US"/>
        </w:rPr>
        <w:t>Small</w:t>
      </w:r>
      <w:r w:rsidR="00C45E7D">
        <w:rPr>
          <w:lang w:val="en-US"/>
        </w:rPr>
        <w:t>-</w:t>
      </w:r>
      <w:r>
        <w:rPr>
          <w:lang w:val="en-US"/>
        </w:rPr>
        <w:t>angle</w:t>
      </w:r>
      <w:ins w:id="17" w:author="AL" w:date="2021-07-22T14:15:00Z">
        <w:r w:rsidR="009D75C0">
          <w:rPr>
            <w:lang w:val="en-US"/>
          </w:rPr>
          <w:t xml:space="preserve"> X-ray</w:t>
        </w:r>
      </w:ins>
      <w:r>
        <w:rPr>
          <w:lang w:val="en-US"/>
        </w:rPr>
        <w:t xml:space="preserve"> scattering (</w:t>
      </w:r>
      <w:commentRangeStart w:id="18"/>
      <w:del w:id="19" w:author="AL" w:date="2021-07-22T14:15:00Z">
        <w:r w:rsidDel="009D75C0">
          <w:rPr>
            <w:lang w:val="en-US"/>
          </w:rPr>
          <w:delText>SAS</w:delText>
        </w:r>
      </w:del>
      <w:commentRangeEnd w:id="18"/>
      <w:ins w:id="20" w:author="AL" w:date="2021-07-22T14:15:00Z">
        <w:r w:rsidR="009D75C0">
          <w:rPr>
            <w:lang w:val="en-US"/>
          </w:rPr>
          <w:t>SAXS</w:t>
        </w:r>
      </w:ins>
      <w:r w:rsidR="00326659">
        <w:rPr>
          <w:rStyle w:val="CommentReference"/>
          <w:rFonts w:eastAsiaTheme="minorHAnsi" w:cstheme="minorBidi"/>
        </w:rPr>
        <w:commentReference w:id="18"/>
      </w:r>
      <w:r>
        <w:rPr>
          <w:lang w:val="en-US"/>
        </w:rPr>
        <w:t xml:space="preserve">) experiments are widely used for </w:t>
      </w:r>
      <w:r w:rsidR="004D383F">
        <w:rPr>
          <w:lang w:val="en-US"/>
        </w:rPr>
        <w:t xml:space="preserve">the </w:t>
      </w:r>
      <w:r>
        <w:rPr>
          <w:lang w:val="en-US"/>
        </w:rPr>
        <w:t xml:space="preserve">characterization of biological macromolecules in solution. </w:t>
      </w:r>
      <w:del w:id="21" w:author="AL" w:date="2021-07-22T14:15:00Z">
        <w:r w:rsidR="00C45E7D" w:rsidDel="009D75C0">
          <w:rPr>
            <w:lang w:val="en-US"/>
          </w:rPr>
          <w:delText>SAS</w:delText>
        </w:r>
      </w:del>
      <w:ins w:id="22" w:author="AL" w:date="2021-07-22T14:15:00Z">
        <w:r w:rsidR="009D75C0">
          <w:rPr>
            <w:lang w:val="en-US"/>
          </w:rPr>
          <w:t>SAXS</w:t>
        </w:r>
      </w:ins>
      <w:r w:rsidR="00C45E7D">
        <w:rPr>
          <w:lang w:val="en-US"/>
        </w:rPr>
        <w:t xml:space="preserve"> patterns contain information on the size and shape of dissolved particles in </w:t>
      </w:r>
      <w:r w:rsidR="00593655">
        <w:rPr>
          <w:lang w:val="en-US"/>
        </w:rPr>
        <w:t xml:space="preserve">nanometer </w:t>
      </w:r>
      <w:r w:rsidR="00C45E7D">
        <w:rPr>
          <w:lang w:val="en-US"/>
        </w:rPr>
        <w:t>resolution. Here w</w:t>
      </w:r>
      <w:r w:rsidR="003B21EA">
        <w:t xml:space="preserve">e propose a novel method </w:t>
      </w:r>
      <w:r w:rsidR="005771CF">
        <w:rPr>
          <w:lang w:val="en-US"/>
        </w:rPr>
        <w:t>for primary</w:t>
      </w:r>
      <w:r w:rsidR="003B21EA">
        <w:t xml:space="preserve"> SAXS data analysis based on </w:t>
      </w:r>
      <w:r w:rsidR="004D383F">
        <w:t xml:space="preserve">the </w:t>
      </w:r>
      <w:r w:rsidR="003B21EA">
        <w:t xml:space="preserve">application </w:t>
      </w:r>
      <w:commentRangeStart w:id="23"/>
      <w:r w:rsidR="003B21EA">
        <w:t>of</w:t>
      </w:r>
      <w:commentRangeEnd w:id="23"/>
      <w:r w:rsidR="00326659">
        <w:rPr>
          <w:rStyle w:val="CommentReference"/>
          <w:rFonts w:eastAsiaTheme="minorHAnsi" w:cstheme="minorBidi"/>
        </w:rPr>
        <w:commentReference w:id="23"/>
      </w:r>
      <w:r w:rsidR="003B21EA">
        <w:t xml:space="preserve"> </w:t>
      </w:r>
      <w:del w:id="24" w:author="AL" w:date="2021-07-21T09:45:00Z">
        <w:r w:rsidR="005771CF" w:rsidDel="00326659">
          <w:delText>perceptrons</w:delText>
        </w:r>
        <w:r w:rsidR="005771CF" w:rsidDel="00326659">
          <w:rPr>
            <w:lang w:val="en-US"/>
          </w:rPr>
          <w:delText xml:space="preserve"> -</w:delText>
        </w:r>
        <w:r w:rsidR="005771CF" w:rsidDel="00326659">
          <w:delText xml:space="preserve"> </w:delText>
        </w:r>
        <w:r w:rsidR="003B21EA" w:rsidDel="00326659">
          <w:delText xml:space="preserve">interconnected </w:delText>
        </w:r>
      </w:del>
      <w:r w:rsidR="005771CF">
        <w:rPr>
          <w:lang w:val="en-US"/>
        </w:rPr>
        <w:t xml:space="preserve">artificial </w:t>
      </w:r>
      <w:r w:rsidR="003B21EA">
        <w:t xml:space="preserve">neural networks. </w:t>
      </w:r>
      <w:r w:rsidR="00D16E6A">
        <w:rPr>
          <w:lang w:val="en-US"/>
        </w:rPr>
        <w:t xml:space="preserve">Trained on synthetic </w:t>
      </w:r>
      <w:del w:id="25" w:author="AL" w:date="2021-07-22T14:15:00Z">
        <w:r w:rsidR="00D16E6A" w:rsidDel="009D75C0">
          <w:rPr>
            <w:lang w:val="en-US"/>
          </w:rPr>
          <w:delText>SAS</w:delText>
        </w:r>
      </w:del>
      <w:ins w:id="26" w:author="AL" w:date="2021-07-22T14:15:00Z">
        <w:r w:rsidR="009D75C0">
          <w:rPr>
            <w:lang w:val="en-US"/>
          </w:rPr>
          <w:t>SAXS</w:t>
        </w:r>
      </w:ins>
      <w:r w:rsidR="00D16E6A">
        <w:rPr>
          <w:lang w:val="en-US"/>
        </w:rPr>
        <w:t xml:space="preserve"> data</w:t>
      </w:r>
      <w:r w:rsidR="004E0DA8">
        <w:rPr>
          <w:lang w:val="en-US"/>
        </w:rPr>
        <w:t xml:space="preserve">, </w:t>
      </w:r>
      <w:r w:rsidR="00566C92">
        <w:rPr>
          <w:lang w:val="en-US"/>
        </w:rPr>
        <w:t>the</w:t>
      </w:r>
      <w:ins w:id="27" w:author="AL" w:date="2021-07-21T09:46:00Z">
        <w:r w:rsidR="00326659">
          <w:rPr>
            <w:lang w:val="en-US"/>
          </w:rPr>
          <w:t xml:space="preserve"> f</w:t>
        </w:r>
        <w:r w:rsidR="00326659" w:rsidRPr="00326659">
          <w:rPr>
            <w:lang w:val="en-US"/>
          </w:rPr>
          <w:t>eedforward</w:t>
        </w:r>
      </w:ins>
      <w:r w:rsidR="00566C92">
        <w:rPr>
          <w:lang w:val="en-US"/>
        </w:rPr>
        <w:t xml:space="preserve"> neural networks</w:t>
      </w:r>
      <w:r w:rsidR="00D16E6A">
        <w:rPr>
          <w:lang w:val="en-US"/>
        </w:rPr>
        <w:t xml:space="preserve"> are able to </w:t>
      </w:r>
      <w:ins w:id="28" w:author="AL" w:date="2021-08-06T18:00:00Z">
        <w:r w:rsidR="002304B0">
          <w:rPr>
            <w:lang w:val="en-US"/>
          </w:rPr>
          <w:t xml:space="preserve">reliably </w:t>
        </w:r>
      </w:ins>
      <w:r w:rsidR="00D16E6A">
        <w:rPr>
          <w:lang w:val="en-US"/>
        </w:rPr>
        <w:t>predict molecular weight and maximum intraparticle distance (</w:t>
      </w:r>
      <w:proofErr w:type="spellStart"/>
      <w:r w:rsidR="00D16E6A" w:rsidRPr="001A2C98">
        <w:rPr>
          <w:i/>
          <w:iCs/>
          <w:lang w:val="en-US"/>
        </w:rPr>
        <w:t>D</w:t>
      </w:r>
      <w:r w:rsidR="00D16E6A" w:rsidRPr="001A2C98">
        <w:rPr>
          <w:i/>
          <w:iCs/>
          <w:vertAlign w:val="subscript"/>
          <w:lang w:val="en-US"/>
        </w:rPr>
        <w:t>max</w:t>
      </w:r>
      <w:proofErr w:type="spellEnd"/>
      <w:r w:rsidR="00D16E6A">
        <w:rPr>
          <w:lang w:val="en-US"/>
        </w:rPr>
        <w:t xml:space="preserve">) </w:t>
      </w:r>
      <w:ins w:id="29" w:author="AL" w:date="2021-08-06T18:00:00Z">
        <w:r w:rsidR="002304B0">
          <w:rPr>
            <w:lang w:val="en-US"/>
          </w:rPr>
          <w:t>directly from</w:t>
        </w:r>
      </w:ins>
      <w:del w:id="30" w:author="AL" w:date="2021-08-06T18:00:00Z">
        <w:r w:rsidR="004E0DA8" w:rsidDel="002304B0">
          <w:rPr>
            <w:lang w:val="en-US"/>
          </w:rPr>
          <w:delText>of</w:delText>
        </w:r>
      </w:del>
      <w:r w:rsidR="004E0DA8">
        <w:rPr>
          <w:lang w:val="en-US"/>
        </w:rPr>
        <w:t xml:space="preserve"> </w:t>
      </w:r>
      <w:del w:id="31" w:author="AL" w:date="2021-08-06T17:46:00Z">
        <w:r w:rsidR="006E2D2A" w:rsidDel="006B0E65">
          <w:rPr>
            <w:lang w:val="en-US"/>
          </w:rPr>
          <w:delText xml:space="preserve">previously unseen </w:delText>
        </w:r>
      </w:del>
      <w:r w:rsidR="004E0DA8">
        <w:rPr>
          <w:lang w:val="en-US"/>
        </w:rPr>
        <w:t>experimental data</w:t>
      </w:r>
      <w:r w:rsidR="007A7B7C">
        <w:rPr>
          <w:lang w:val="en-US"/>
        </w:rPr>
        <w:t xml:space="preserve">. </w:t>
      </w:r>
      <w:del w:id="32" w:author="AL" w:date="2021-08-06T18:03:00Z">
        <w:r w:rsidR="007A7B7C" w:rsidDel="002304B0">
          <w:rPr>
            <w:lang w:val="en-US"/>
          </w:rPr>
          <w:delText>Th</w:delText>
        </w:r>
      </w:del>
      <w:ins w:id="33" w:author="AL" w:date="2021-08-06T18:03:00Z">
        <w:r w:rsidR="002304B0">
          <w:rPr>
            <w:lang w:val="en-US"/>
          </w:rPr>
          <w:t>Our</w:t>
        </w:r>
        <w:r w:rsidR="002304B0">
          <w:rPr>
            <w:lang w:val="en-US"/>
          </w:rPr>
          <w:t xml:space="preserve"> </w:t>
        </w:r>
      </w:ins>
      <w:ins w:id="34" w:author="AL" w:date="2021-08-06T17:47:00Z">
        <w:r w:rsidR="00E869C3">
          <w:rPr>
            <w:lang w:val="en-US"/>
          </w:rPr>
          <w:t xml:space="preserve">method </w:t>
        </w:r>
      </w:ins>
      <w:ins w:id="35" w:author="AL" w:date="2021-08-06T17:48:00Z">
        <w:r w:rsidR="00E869C3">
          <w:rPr>
            <w:lang w:val="en-US"/>
          </w:rPr>
          <w:t>is applicable to data from monodisperse solutions of folded proteins, intrinsically disordered proteins and</w:t>
        </w:r>
      </w:ins>
      <w:del w:id="36" w:author="AL" w:date="2021-08-06T17:47:00Z">
        <w:r w:rsidR="007A7B7C" w:rsidDel="00E869C3">
          <w:rPr>
            <w:lang w:val="en-US"/>
          </w:rPr>
          <w:delText>e</w:delText>
        </w:r>
      </w:del>
      <w:del w:id="37" w:author="AL" w:date="2021-08-06T17:48:00Z">
        <w:r w:rsidR="007A7B7C" w:rsidDel="00E869C3">
          <w:rPr>
            <w:lang w:val="en-US"/>
          </w:rPr>
          <w:delText xml:space="preserve"> applicatio</w:delText>
        </w:r>
      </w:del>
      <w:del w:id="38" w:author="AL" w:date="2021-08-06T17:47:00Z">
        <w:r w:rsidR="007A7B7C" w:rsidDel="00E869C3">
          <w:rPr>
            <w:lang w:val="en-US"/>
          </w:rPr>
          <w:delText>n</w:delText>
        </w:r>
      </w:del>
      <w:del w:id="39" w:author="AL" w:date="2021-08-06T17:48:00Z">
        <w:r w:rsidR="007A7B7C" w:rsidDel="00E869C3">
          <w:rPr>
            <w:lang w:val="en-US"/>
          </w:rPr>
          <w:delText xml:space="preserve"> area</w:delText>
        </w:r>
        <w:r w:rsidR="004E0DA8" w:rsidDel="00E869C3">
          <w:rPr>
            <w:lang w:val="en-US"/>
          </w:rPr>
          <w:delText xml:space="preserve"> </w:delText>
        </w:r>
        <w:r w:rsidR="0042622C" w:rsidDel="00E869C3">
          <w:rPr>
            <w:lang w:val="en-US"/>
          </w:rPr>
          <w:delText xml:space="preserve">of the method </w:delText>
        </w:r>
        <w:r w:rsidR="00DF3B87" w:rsidDel="00E869C3">
          <w:rPr>
            <w:lang w:val="en-US"/>
          </w:rPr>
          <w:delText>is</w:delText>
        </w:r>
        <w:r w:rsidR="007A7B7C" w:rsidDel="00E869C3">
          <w:rPr>
            <w:lang w:val="en-US"/>
          </w:rPr>
          <w:delText xml:space="preserve"> of a wide range and </w:delText>
        </w:r>
        <w:r w:rsidR="004E0DA8" w:rsidDel="00E869C3">
          <w:rPr>
            <w:lang w:val="en-US"/>
          </w:rPr>
          <w:delText>includ</w:delText>
        </w:r>
        <w:r w:rsidR="007A7B7C" w:rsidDel="00E869C3">
          <w:rPr>
            <w:lang w:val="en-US"/>
          </w:rPr>
          <w:delText>e</w:delText>
        </w:r>
        <w:r w:rsidR="00DF3B87" w:rsidDel="00E869C3">
          <w:rPr>
            <w:lang w:val="en-US"/>
          </w:rPr>
          <w:delText>s</w:delText>
        </w:r>
        <w:r w:rsidR="004E0DA8" w:rsidDel="00E869C3">
          <w:rPr>
            <w:lang w:val="en-US"/>
          </w:rPr>
          <w:delText xml:space="preserve"> </w:delText>
        </w:r>
      </w:del>
      <w:del w:id="40" w:author="AL" w:date="2021-07-22T14:15:00Z">
        <w:r w:rsidR="0042622C" w:rsidDel="009D75C0">
          <w:rPr>
            <w:lang w:val="en-US"/>
          </w:rPr>
          <w:delText>SAS</w:delText>
        </w:r>
      </w:del>
      <w:del w:id="41" w:author="AL" w:date="2021-08-06T17:48:00Z">
        <w:r w:rsidR="0042622C" w:rsidDel="00E869C3">
          <w:rPr>
            <w:lang w:val="en-US"/>
          </w:rPr>
          <w:delText xml:space="preserve"> </w:delText>
        </w:r>
        <w:r w:rsidR="004E0DA8" w:rsidDel="00E869C3">
          <w:rPr>
            <w:lang w:val="en-US"/>
          </w:rPr>
          <w:delText xml:space="preserve">data </w:delText>
        </w:r>
      </w:del>
      <w:del w:id="42" w:author="AL" w:date="2021-08-06T17:47:00Z">
        <w:r w:rsidR="004E0DA8" w:rsidDel="006B0E65">
          <w:rPr>
            <w:lang w:val="en-US"/>
          </w:rPr>
          <w:delText xml:space="preserve">from </w:delText>
        </w:r>
        <w:r w:rsidR="0042622C" w:rsidDel="006B0E65">
          <w:rPr>
            <w:lang w:val="en-US"/>
          </w:rPr>
          <w:delText xml:space="preserve">nucleic acids (DNA/RNA), as well as </w:delText>
        </w:r>
      </w:del>
      <w:del w:id="43" w:author="AL" w:date="2021-08-06T17:48:00Z">
        <w:r w:rsidR="0042622C" w:rsidDel="00E869C3">
          <w:rPr>
            <w:lang w:val="en-US"/>
          </w:rPr>
          <w:delText xml:space="preserve">from </w:delText>
        </w:r>
        <w:r w:rsidR="00D16E6A" w:rsidDel="00E869C3">
          <w:rPr>
            <w:lang w:val="en-US"/>
          </w:rPr>
          <w:delText>compact</w:delText>
        </w:r>
        <w:r w:rsidR="0042622C" w:rsidDel="00E869C3">
          <w:rPr>
            <w:lang w:val="en-US"/>
          </w:rPr>
          <w:delText xml:space="preserve">, partially unfolded, and extended </w:delText>
        </w:r>
        <w:r w:rsidR="00D16E6A" w:rsidDel="00E869C3">
          <w:rPr>
            <w:lang w:val="en-US"/>
          </w:rPr>
          <w:delText>proteins</w:delText>
        </w:r>
        <w:r w:rsidR="0042622C" w:rsidDel="00E869C3">
          <w:rPr>
            <w:lang w:val="en-US"/>
          </w:rPr>
          <w:delText xml:space="preserve">, including </w:delText>
        </w:r>
        <w:r w:rsidR="00D16E6A" w:rsidDel="00E869C3">
          <w:rPr>
            <w:lang w:val="en-US"/>
          </w:rPr>
          <w:delText>intrinsically disordered proteins</w:delText>
        </w:r>
        <w:r w:rsidR="003F11DB" w:rsidDel="00E869C3">
          <w:rPr>
            <w:lang w:val="en-US"/>
          </w:rPr>
          <w:delText xml:space="preserve"> (IDPs)</w:delText>
        </w:r>
      </w:del>
      <w:ins w:id="44" w:author="AL" w:date="2021-08-06T17:47:00Z">
        <w:r w:rsidR="006B0E65">
          <w:rPr>
            <w:lang w:val="en-US"/>
          </w:rPr>
          <w:t xml:space="preserve"> nucleic acids</w:t>
        </w:r>
      </w:ins>
      <w:r w:rsidR="00D16E6A">
        <w:rPr>
          <w:lang w:val="en-US"/>
        </w:rPr>
        <w:t>.</w:t>
      </w:r>
      <w:del w:id="45" w:author="AL" w:date="2021-08-06T17:49:00Z">
        <w:r w:rsidR="00D16E6A" w:rsidDel="00E869C3">
          <w:rPr>
            <w:lang w:val="en-US"/>
          </w:rPr>
          <w:delText xml:space="preserve"> </w:delText>
        </w:r>
        <w:r w:rsidR="009D7113" w:rsidRPr="00326659" w:rsidDel="00E869C3">
          <w:rPr>
            <w:highlight w:val="yellow"/>
            <w:lang w:val="en-US"/>
            <w:rPrChange w:id="46" w:author="AL" w:date="2021-07-21T09:51:00Z">
              <w:rPr>
                <w:lang w:val="en-US"/>
              </w:rPr>
            </w:rPrChange>
          </w:rPr>
          <w:delText>Potentially, t</w:delText>
        </w:r>
        <w:r w:rsidR="0042622C" w:rsidRPr="00326659" w:rsidDel="00E869C3">
          <w:rPr>
            <w:highlight w:val="yellow"/>
            <w:lang w:val="en-US"/>
            <w:rPrChange w:id="47" w:author="AL" w:date="2021-07-21T09:51:00Z">
              <w:rPr>
                <w:lang w:val="en-US"/>
              </w:rPr>
            </w:rPrChange>
          </w:rPr>
          <w:delText xml:space="preserve">his area </w:delText>
        </w:r>
        <w:r w:rsidR="00DA3AC0" w:rsidRPr="00326659" w:rsidDel="00E869C3">
          <w:rPr>
            <w:highlight w:val="yellow"/>
            <w:lang w:val="en-US"/>
            <w:rPrChange w:id="48" w:author="AL" w:date="2021-07-21T09:51:00Z">
              <w:rPr>
                <w:lang w:val="en-US"/>
              </w:rPr>
            </w:rPrChange>
          </w:rPr>
          <w:delText xml:space="preserve">is not limited by the described objects and can be easily </w:delText>
        </w:r>
        <w:r w:rsidR="0042622C" w:rsidRPr="00326659" w:rsidDel="00E869C3">
          <w:rPr>
            <w:highlight w:val="yellow"/>
            <w:lang w:val="en-US"/>
            <w:rPrChange w:id="49" w:author="AL" w:date="2021-07-21T09:51:00Z">
              <w:rPr>
                <w:lang w:val="en-US"/>
              </w:rPr>
            </w:rPrChange>
          </w:rPr>
          <w:delText xml:space="preserve">extended towards e.g. </w:delText>
        </w:r>
        <w:r w:rsidR="009D7113" w:rsidRPr="00326659" w:rsidDel="00E869C3">
          <w:rPr>
            <w:highlight w:val="yellow"/>
            <w:lang w:val="en-US"/>
            <w:rPrChange w:id="50" w:author="AL" w:date="2021-07-21T09:51:00Z">
              <w:rPr>
                <w:lang w:val="en-US"/>
              </w:rPr>
            </w:rPrChange>
          </w:rPr>
          <w:delText xml:space="preserve">data from </w:delText>
        </w:r>
        <w:r w:rsidR="0042622C" w:rsidRPr="00326659" w:rsidDel="00E869C3">
          <w:rPr>
            <w:highlight w:val="yellow"/>
            <w:lang w:val="en-US"/>
            <w:rPrChange w:id="51" w:author="AL" w:date="2021-07-21T09:51:00Z">
              <w:rPr>
                <w:lang w:val="en-US"/>
              </w:rPr>
            </w:rPrChange>
          </w:rPr>
          <w:delText>heterocomplexes or inorganic nanoparticles</w:delText>
        </w:r>
        <w:r w:rsidR="00DA3AC0" w:rsidRPr="00326659" w:rsidDel="00E869C3">
          <w:rPr>
            <w:highlight w:val="yellow"/>
            <w:lang w:val="en-US"/>
            <w:rPrChange w:id="52" w:author="AL" w:date="2021-07-21T09:51:00Z">
              <w:rPr>
                <w:lang w:val="en-US"/>
              </w:rPr>
            </w:rPrChange>
          </w:rPr>
          <w:delText xml:space="preserve"> by </w:delText>
        </w:r>
        <w:r w:rsidR="00AD38F7" w:rsidRPr="00326659" w:rsidDel="00E869C3">
          <w:rPr>
            <w:highlight w:val="yellow"/>
            <w:lang w:val="en-US"/>
            <w:rPrChange w:id="53" w:author="AL" w:date="2021-07-21T09:51:00Z">
              <w:rPr>
                <w:lang w:val="en-US"/>
              </w:rPr>
            </w:rPrChange>
          </w:rPr>
          <w:delText xml:space="preserve">further </w:delText>
        </w:r>
        <w:r w:rsidR="00DA3AC0" w:rsidRPr="00326659" w:rsidDel="00E869C3">
          <w:rPr>
            <w:highlight w:val="yellow"/>
            <w:lang w:val="en-US"/>
            <w:rPrChange w:id="54" w:author="AL" w:date="2021-07-21T09:51:00Z">
              <w:rPr>
                <w:lang w:val="en-US"/>
              </w:rPr>
            </w:rPrChange>
          </w:rPr>
          <w:delText>extension of the training set.</w:delText>
        </w:r>
      </w:del>
      <w:r w:rsidR="00DA3AC0">
        <w:rPr>
          <w:lang w:val="en-US"/>
        </w:rPr>
        <w:t xml:space="preserve"> </w:t>
      </w:r>
      <w:r w:rsidR="005771CF">
        <w:rPr>
          <w:lang w:val="en-US"/>
        </w:rPr>
        <w:t>The method was rigorously tested against synthetic</w:t>
      </w:r>
      <w:ins w:id="55" w:author="AL" w:date="2021-08-06T18:00:00Z">
        <w:r w:rsidR="002304B0">
          <w:rPr>
            <w:lang w:val="en-US"/>
          </w:rPr>
          <w:t xml:space="preserve"> </w:t>
        </w:r>
      </w:ins>
      <w:del w:id="56" w:author="AL" w:date="2021-08-06T18:01:00Z">
        <w:r w:rsidR="005771CF" w:rsidDel="002304B0">
          <w:rPr>
            <w:lang w:val="en-US"/>
          </w:rPr>
          <w:delText xml:space="preserve"> </w:delText>
        </w:r>
      </w:del>
      <w:r w:rsidR="005771CF">
        <w:rPr>
          <w:lang w:val="en-US"/>
        </w:rPr>
        <w:t>SAXS data</w:t>
      </w:r>
      <w:ins w:id="57" w:author="AL" w:date="2021-08-06T18:04:00Z">
        <w:r w:rsidR="002304B0">
          <w:rPr>
            <w:lang w:val="en-US"/>
          </w:rPr>
          <w:t xml:space="preserve"> on </w:t>
        </w:r>
      </w:ins>
      <w:ins w:id="58" w:author="AL" w:date="2021-08-06T18:05:00Z">
        <w:r w:rsidR="002304B0">
          <w:rPr>
            <w:lang w:val="en-US"/>
          </w:rPr>
          <w:t xml:space="preserve">various angular </w:t>
        </w:r>
      </w:ins>
      <w:ins w:id="59" w:author="AL" w:date="2021-08-06T18:06:00Z">
        <w:r w:rsidR="002304B0">
          <w:rPr>
            <w:lang w:val="en-US"/>
          </w:rPr>
          <w:t>r</w:t>
        </w:r>
      </w:ins>
      <w:ins w:id="60" w:author="AL" w:date="2021-08-06T18:05:00Z">
        <w:r w:rsidR="002304B0">
          <w:rPr>
            <w:lang w:val="en-US"/>
          </w:rPr>
          <w:t>ange</w:t>
        </w:r>
      </w:ins>
      <w:ins w:id="61" w:author="AL" w:date="2021-08-06T18:06:00Z">
        <w:r w:rsidR="002304B0">
          <w:rPr>
            <w:lang w:val="en-US"/>
          </w:rPr>
          <w:t>s</w:t>
        </w:r>
      </w:ins>
      <w:ins w:id="62" w:author="AL" w:date="2021-08-06T18:05:00Z">
        <w:r w:rsidR="002304B0">
          <w:rPr>
            <w:lang w:val="en-US"/>
          </w:rPr>
          <w:t xml:space="preserve"> and levels of noise</w:t>
        </w:r>
      </w:ins>
      <w:r w:rsidR="005771CF">
        <w:rPr>
          <w:lang w:val="en-US"/>
        </w:rPr>
        <w:t xml:space="preserve"> and </w:t>
      </w:r>
      <w:r w:rsidR="00D16E6A">
        <w:rPr>
          <w:lang w:val="en-US"/>
        </w:rPr>
        <w:t xml:space="preserve">demonstrated higher accuracy and </w:t>
      </w:r>
      <w:r w:rsidR="009D7113">
        <w:rPr>
          <w:lang w:val="en-US"/>
        </w:rPr>
        <w:t xml:space="preserve">better </w:t>
      </w:r>
      <w:r w:rsidR="00D16E6A">
        <w:rPr>
          <w:lang w:val="en-US"/>
        </w:rPr>
        <w:t xml:space="preserve">robustness </w:t>
      </w:r>
      <w:r w:rsidR="007A7B7C">
        <w:rPr>
          <w:lang w:val="en-US"/>
        </w:rPr>
        <w:t>against</w:t>
      </w:r>
      <w:r w:rsidR="00D16E6A">
        <w:rPr>
          <w:lang w:val="en-US"/>
        </w:rPr>
        <w:t xml:space="preserve"> </w:t>
      </w:r>
      <w:r w:rsidR="009D7113">
        <w:rPr>
          <w:lang w:val="en-US"/>
        </w:rPr>
        <w:t xml:space="preserve">simulated </w:t>
      </w:r>
      <w:r w:rsidR="00D16E6A">
        <w:rPr>
          <w:lang w:val="en-US"/>
        </w:rPr>
        <w:t xml:space="preserve">experimental noise compared to </w:t>
      </w:r>
      <w:del w:id="63" w:author="AL" w:date="2021-08-06T18:01:00Z">
        <w:r w:rsidR="007A7B7C" w:rsidDel="002304B0">
          <w:rPr>
            <w:lang w:val="en-US"/>
          </w:rPr>
          <w:delText xml:space="preserve">all </w:delText>
        </w:r>
        <w:r w:rsidR="004E0DA8" w:rsidDel="002304B0">
          <w:rPr>
            <w:lang w:val="en-US"/>
          </w:rPr>
          <w:delText xml:space="preserve">available </w:delText>
        </w:r>
      </w:del>
      <w:del w:id="64" w:author="AL" w:date="2021-08-06T18:02:00Z">
        <w:r w:rsidR="00D16E6A" w:rsidDel="002304B0">
          <w:rPr>
            <w:lang w:val="en-US"/>
          </w:rPr>
          <w:delText>conventional</w:delText>
        </w:r>
      </w:del>
      <w:ins w:id="65" w:author="AL" w:date="2021-08-06T18:02:00Z">
        <w:r w:rsidR="002304B0">
          <w:rPr>
            <w:lang w:val="en-US"/>
          </w:rPr>
          <w:t>other</w:t>
        </w:r>
      </w:ins>
      <w:r w:rsidR="00D16E6A">
        <w:rPr>
          <w:lang w:val="en-US"/>
        </w:rPr>
        <w:t xml:space="preserve"> methods.</w:t>
      </w:r>
      <w:r w:rsidR="003B21EA">
        <w:t xml:space="preserve"> </w:t>
      </w:r>
      <w:del w:id="66" w:author="AL" w:date="2021-08-06T18:02:00Z">
        <w:r w:rsidR="003B21EA" w:rsidRPr="00AB73E9" w:rsidDel="002304B0">
          <w:delText>T</w:delText>
        </w:r>
        <w:r w:rsidR="003B21EA" w:rsidRPr="00326659" w:rsidDel="002304B0">
          <w:rPr>
            <w:highlight w:val="yellow"/>
            <w:rPrChange w:id="67" w:author="AL" w:date="2021-07-21T09:52:00Z">
              <w:rPr/>
            </w:rPrChange>
          </w:rPr>
          <w:delText xml:space="preserve">he </w:delText>
        </w:r>
        <w:r w:rsidR="0060438E" w:rsidRPr="00326659" w:rsidDel="002304B0">
          <w:rPr>
            <w:highlight w:val="yellow"/>
            <w:lang w:val="en-US"/>
            <w:rPrChange w:id="68" w:author="AL" w:date="2021-07-21T09:52:00Z">
              <w:rPr>
                <w:lang w:val="en-US"/>
              </w:rPr>
            </w:rPrChange>
          </w:rPr>
          <w:delText>programs for</w:delText>
        </w:r>
        <w:r w:rsidR="00483C00" w:rsidRPr="00326659" w:rsidDel="002304B0">
          <w:rPr>
            <w:highlight w:val="yellow"/>
            <w:lang w:val="en-US"/>
            <w:rPrChange w:id="69" w:author="AL" w:date="2021-07-21T09:52:00Z">
              <w:rPr>
                <w:lang w:val="en-US"/>
              </w:rPr>
            </w:rPrChange>
          </w:rPr>
          <w:delText xml:space="preserve"> </w:delText>
        </w:r>
        <w:r w:rsidR="0060438E" w:rsidRPr="00326659" w:rsidDel="002304B0">
          <w:rPr>
            <w:highlight w:val="yellow"/>
            <w:lang w:val="en-US"/>
            <w:rPrChange w:id="70" w:author="AL" w:date="2021-07-21T09:52:00Z">
              <w:rPr>
                <w:lang w:val="en-US"/>
              </w:rPr>
            </w:rPrChange>
          </w:rPr>
          <w:delText>estimati</w:delText>
        </w:r>
        <w:r w:rsidR="00AB73E9" w:rsidRPr="00326659" w:rsidDel="002304B0">
          <w:rPr>
            <w:highlight w:val="yellow"/>
            <w:lang w:val="en-US"/>
            <w:rPrChange w:id="71" w:author="AL" w:date="2021-07-21T09:52:00Z">
              <w:rPr>
                <w:lang w:val="en-US"/>
              </w:rPr>
            </w:rPrChange>
          </w:rPr>
          <w:delText>on of</w:delText>
        </w:r>
        <w:r w:rsidR="0060438E" w:rsidRPr="00326659" w:rsidDel="002304B0">
          <w:rPr>
            <w:highlight w:val="yellow"/>
            <w:lang w:val="en-US"/>
            <w:rPrChange w:id="72" w:author="AL" w:date="2021-07-21T09:52:00Z">
              <w:rPr>
                <w:lang w:val="en-US"/>
              </w:rPr>
            </w:rPrChange>
          </w:rPr>
          <w:delText xml:space="preserve"> MW and </w:delText>
        </w:r>
        <w:r w:rsidR="0060438E" w:rsidRPr="00326659" w:rsidDel="002304B0">
          <w:rPr>
            <w:i/>
            <w:iCs/>
            <w:highlight w:val="yellow"/>
            <w:lang w:val="en-US"/>
            <w:rPrChange w:id="73" w:author="AL" w:date="2021-07-21T09:52:00Z">
              <w:rPr>
                <w:i/>
                <w:iCs/>
                <w:lang w:val="en-US"/>
              </w:rPr>
            </w:rPrChange>
          </w:rPr>
          <w:delText>D</w:delText>
        </w:r>
        <w:r w:rsidR="0060438E" w:rsidRPr="00326659" w:rsidDel="002304B0">
          <w:rPr>
            <w:i/>
            <w:iCs/>
            <w:highlight w:val="yellow"/>
            <w:vertAlign w:val="subscript"/>
            <w:lang w:val="en-US"/>
            <w:rPrChange w:id="74" w:author="AL" w:date="2021-07-21T09:52:00Z">
              <w:rPr>
                <w:i/>
                <w:iCs/>
                <w:vertAlign w:val="subscript"/>
                <w:lang w:val="en-US"/>
              </w:rPr>
            </w:rPrChange>
          </w:rPr>
          <w:delText>max</w:delText>
        </w:r>
        <w:r w:rsidR="0060438E" w:rsidRPr="00326659" w:rsidDel="002304B0">
          <w:rPr>
            <w:highlight w:val="yellow"/>
            <w:lang w:val="en-US"/>
            <w:rPrChange w:id="75" w:author="AL" w:date="2021-07-21T09:52:00Z">
              <w:rPr>
                <w:lang w:val="en-US"/>
              </w:rPr>
            </w:rPrChange>
          </w:rPr>
          <w:delText xml:space="preserve"> </w:delText>
        </w:r>
        <w:r w:rsidR="003F11DB" w:rsidRPr="00326659" w:rsidDel="002304B0">
          <w:rPr>
            <w:highlight w:val="yellow"/>
            <w:lang w:val="en-US"/>
            <w:rPrChange w:id="76" w:author="AL" w:date="2021-07-21T09:52:00Z">
              <w:rPr>
                <w:lang w:val="en-US"/>
              </w:rPr>
            </w:rPrChange>
          </w:rPr>
          <w:delText xml:space="preserve">are included in the ATSAS package and </w:delText>
        </w:r>
        <w:r w:rsidR="0060438E" w:rsidRPr="00326659" w:rsidDel="002304B0">
          <w:rPr>
            <w:highlight w:val="yellow"/>
            <w:lang w:val="en-US"/>
            <w:rPrChange w:id="77" w:author="AL" w:date="2021-07-21T09:52:00Z">
              <w:rPr>
                <w:lang w:val="en-US"/>
              </w:rPr>
            </w:rPrChange>
          </w:rPr>
          <w:delText>w</w:delText>
        </w:r>
        <w:r w:rsidR="00AB73E9" w:rsidRPr="00326659" w:rsidDel="002304B0">
          <w:rPr>
            <w:highlight w:val="yellow"/>
            <w:lang w:val="en-US"/>
            <w:rPrChange w:id="78" w:author="AL" w:date="2021-07-21T09:52:00Z">
              <w:rPr>
                <w:lang w:val="en-US"/>
              </w:rPr>
            </w:rPrChange>
          </w:rPr>
          <w:delText>ill</w:delText>
        </w:r>
        <w:r w:rsidR="0060438E" w:rsidRPr="00326659" w:rsidDel="002304B0">
          <w:rPr>
            <w:highlight w:val="yellow"/>
            <w:lang w:val="en-US"/>
            <w:rPrChange w:id="79" w:author="AL" w:date="2021-07-21T09:52:00Z">
              <w:rPr>
                <w:lang w:val="en-US"/>
              </w:rPr>
            </w:rPrChange>
          </w:rPr>
          <w:delText xml:space="preserve"> </w:delText>
        </w:r>
        <w:r w:rsidR="00AB73E9" w:rsidRPr="00326659" w:rsidDel="002304B0">
          <w:rPr>
            <w:highlight w:val="yellow"/>
            <w:lang w:val="en-US"/>
            <w:rPrChange w:id="80" w:author="AL" w:date="2021-07-21T09:52:00Z">
              <w:rPr>
                <w:lang w:val="en-US"/>
              </w:rPr>
            </w:rPrChange>
          </w:rPr>
          <w:delText xml:space="preserve">be </w:delText>
        </w:r>
        <w:r w:rsidR="003F11DB" w:rsidRPr="00326659" w:rsidDel="002304B0">
          <w:rPr>
            <w:highlight w:val="yellow"/>
            <w:lang w:val="en-US"/>
            <w:rPrChange w:id="81" w:author="AL" w:date="2021-07-21T09:52:00Z">
              <w:rPr>
                <w:lang w:val="en-US"/>
              </w:rPr>
            </w:rPrChange>
          </w:rPr>
          <w:delText>publicly available in</w:delText>
        </w:r>
        <w:r w:rsidR="0060438E" w:rsidRPr="00326659" w:rsidDel="002304B0">
          <w:rPr>
            <w:highlight w:val="yellow"/>
            <w:lang w:val="en-US"/>
            <w:rPrChange w:id="82" w:author="AL" w:date="2021-07-21T09:52:00Z">
              <w:rPr>
                <w:lang w:val="en-US"/>
              </w:rPr>
            </w:rPrChange>
          </w:rPr>
          <w:delText xml:space="preserve"> the ne</w:delText>
        </w:r>
        <w:r w:rsidR="00AB73E9" w:rsidRPr="00326659" w:rsidDel="002304B0">
          <w:rPr>
            <w:highlight w:val="yellow"/>
            <w:lang w:val="en-US"/>
            <w:rPrChange w:id="83" w:author="AL" w:date="2021-07-21T09:52:00Z">
              <w:rPr>
                <w:lang w:val="en-US"/>
              </w:rPr>
            </w:rPrChange>
          </w:rPr>
          <w:delText>xt</w:delText>
        </w:r>
        <w:r w:rsidR="0060438E" w:rsidRPr="00326659" w:rsidDel="002304B0">
          <w:rPr>
            <w:highlight w:val="yellow"/>
            <w:lang w:val="en-US"/>
            <w:rPrChange w:id="84" w:author="AL" w:date="2021-07-21T09:52:00Z">
              <w:rPr>
                <w:lang w:val="en-US"/>
              </w:rPr>
            </w:rPrChange>
          </w:rPr>
          <w:delText xml:space="preserve"> release, </w:delText>
        </w:r>
        <w:r w:rsidR="00483C00" w:rsidRPr="00326659" w:rsidDel="002304B0">
          <w:rPr>
            <w:highlight w:val="yellow"/>
            <w:lang w:val="en-US"/>
            <w:rPrChange w:id="85" w:author="AL" w:date="2021-07-21T09:52:00Z">
              <w:rPr>
                <w:lang w:val="en-US"/>
              </w:rPr>
            </w:rPrChange>
          </w:rPr>
          <w:delText xml:space="preserve">while </w:delText>
        </w:r>
        <w:r w:rsidR="0060438E" w:rsidRPr="00326659" w:rsidDel="002304B0">
          <w:rPr>
            <w:highlight w:val="yellow"/>
            <w:lang w:val="en-US"/>
            <w:rPrChange w:id="86" w:author="AL" w:date="2021-07-21T09:52:00Z">
              <w:rPr>
                <w:lang w:val="en-US"/>
              </w:rPr>
            </w:rPrChange>
          </w:rPr>
          <w:delText xml:space="preserve">the </w:delText>
        </w:r>
        <w:r w:rsidR="00AB73E9" w:rsidRPr="00326659" w:rsidDel="002304B0">
          <w:rPr>
            <w:highlight w:val="yellow"/>
            <w:lang w:val="en-US"/>
            <w:rPrChange w:id="87" w:author="AL" w:date="2021-07-21T09:52:00Z">
              <w:rPr>
                <w:lang w:val="en-US"/>
              </w:rPr>
            </w:rPrChange>
          </w:rPr>
          <w:delText xml:space="preserve">python </w:delText>
        </w:r>
        <w:r w:rsidR="009D7113" w:rsidRPr="00326659" w:rsidDel="002304B0">
          <w:rPr>
            <w:highlight w:val="yellow"/>
            <w:lang w:val="en-US"/>
            <w:rPrChange w:id="88" w:author="AL" w:date="2021-07-21T09:52:00Z">
              <w:rPr>
                <w:lang w:val="en-US"/>
              </w:rPr>
            </w:rPrChange>
          </w:rPr>
          <w:delText>code for</w:delText>
        </w:r>
        <w:r w:rsidR="0060438E" w:rsidRPr="00326659" w:rsidDel="002304B0">
          <w:rPr>
            <w:highlight w:val="yellow"/>
            <w:lang w:val="en-US"/>
            <w:rPrChange w:id="89" w:author="AL" w:date="2021-07-21T09:52:00Z">
              <w:rPr>
                <w:lang w:val="en-US"/>
              </w:rPr>
            </w:rPrChange>
          </w:rPr>
          <w:delText xml:space="preserve"> </w:delText>
        </w:r>
        <w:r w:rsidR="009D7113" w:rsidRPr="00326659" w:rsidDel="002304B0">
          <w:rPr>
            <w:highlight w:val="yellow"/>
            <w:lang w:val="en-US"/>
            <w:rPrChange w:id="90" w:author="AL" w:date="2021-07-21T09:52:00Z">
              <w:rPr>
                <w:lang w:val="en-US"/>
              </w:rPr>
            </w:rPrChange>
          </w:rPr>
          <w:delText xml:space="preserve">generation </w:delText>
        </w:r>
        <w:r w:rsidR="0060438E" w:rsidRPr="00326659" w:rsidDel="002304B0">
          <w:rPr>
            <w:highlight w:val="yellow"/>
            <w:lang w:val="en-US"/>
            <w:rPrChange w:id="91" w:author="AL" w:date="2021-07-21T09:52:00Z">
              <w:rPr>
                <w:lang w:val="en-US"/>
              </w:rPr>
            </w:rPrChange>
          </w:rPr>
          <w:delText>of NN model</w:delText>
        </w:r>
        <w:r w:rsidR="00AB73E9" w:rsidRPr="00326659" w:rsidDel="002304B0">
          <w:rPr>
            <w:highlight w:val="yellow"/>
            <w:lang w:val="en-US"/>
            <w:rPrChange w:id="92" w:author="AL" w:date="2021-07-21T09:52:00Z">
              <w:rPr>
                <w:lang w:val="en-US"/>
              </w:rPr>
            </w:rPrChange>
          </w:rPr>
          <w:delText xml:space="preserve">s, for </w:delText>
        </w:r>
        <w:r w:rsidR="0060438E" w:rsidRPr="00326659" w:rsidDel="002304B0">
          <w:rPr>
            <w:highlight w:val="yellow"/>
            <w:lang w:val="en-US"/>
            <w:rPrChange w:id="93" w:author="AL" w:date="2021-07-21T09:52:00Z">
              <w:rPr>
                <w:lang w:val="en-US"/>
              </w:rPr>
            </w:rPrChange>
          </w:rPr>
          <w:delText xml:space="preserve">its </w:delText>
        </w:r>
        <w:r w:rsidR="009D7113" w:rsidRPr="00326659" w:rsidDel="002304B0">
          <w:rPr>
            <w:highlight w:val="yellow"/>
            <w:lang w:val="en-US"/>
            <w:rPrChange w:id="94" w:author="AL" w:date="2021-07-21T09:52:00Z">
              <w:rPr>
                <w:lang w:val="en-US"/>
              </w:rPr>
            </w:rPrChange>
          </w:rPr>
          <w:delText>application</w:delText>
        </w:r>
        <w:r w:rsidR="0060438E" w:rsidRPr="00326659" w:rsidDel="002304B0">
          <w:rPr>
            <w:highlight w:val="yellow"/>
            <w:lang w:val="en-US"/>
            <w:rPrChange w:id="95" w:author="AL" w:date="2021-07-21T09:52:00Z">
              <w:rPr>
                <w:lang w:val="en-US"/>
              </w:rPr>
            </w:rPrChange>
          </w:rPr>
          <w:delText xml:space="preserve"> on </w:delText>
        </w:r>
      </w:del>
      <w:del w:id="96" w:author="AL" w:date="2021-07-22T14:15:00Z">
        <w:r w:rsidR="0060438E" w:rsidRPr="00326659" w:rsidDel="009D75C0">
          <w:rPr>
            <w:highlight w:val="yellow"/>
            <w:lang w:val="en-US"/>
            <w:rPrChange w:id="97" w:author="AL" w:date="2021-07-21T09:52:00Z">
              <w:rPr>
                <w:lang w:val="en-US"/>
              </w:rPr>
            </w:rPrChange>
          </w:rPr>
          <w:delText>SAS</w:delText>
        </w:r>
      </w:del>
      <w:del w:id="98" w:author="AL" w:date="2021-08-06T18:02:00Z">
        <w:r w:rsidR="0060438E" w:rsidRPr="00326659" w:rsidDel="002304B0">
          <w:rPr>
            <w:highlight w:val="yellow"/>
            <w:lang w:val="en-US"/>
            <w:rPrChange w:id="99" w:author="AL" w:date="2021-07-21T09:52:00Z">
              <w:rPr>
                <w:lang w:val="en-US"/>
              </w:rPr>
            </w:rPrChange>
          </w:rPr>
          <w:delText xml:space="preserve"> data</w:delText>
        </w:r>
        <w:r w:rsidR="00593655" w:rsidRPr="00326659" w:rsidDel="002304B0">
          <w:rPr>
            <w:highlight w:val="yellow"/>
            <w:lang w:val="en-US"/>
            <w:rPrChange w:id="100" w:author="AL" w:date="2021-07-21T09:52:00Z">
              <w:rPr>
                <w:lang w:val="en-US"/>
              </w:rPr>
            </w:rPrChange>
          </w:rPr>
          <w:delText xml:space="preserve">, as well as </w:delText>
        </w:r>
        <w:r w:rsidR="00AB73E9" w:rsidRPr="00326659" w:rsidDel="002304B0">
          <w:rPr>
            <w:highlight w:val="yellow"/>
            <w:lang w:val="en-US"/>
            <w:rPrChange w:id="101" w:author="AL" w:date="2021-07-21T09:52:00Z">
              <w:rPr>
                <w:lang w:val="en-US"/>
              </w:rPr>
            </w:rPrChange>
          </w:rPr>
          <w:delText xml:space="preserve">many other </w:delText>
        </w:r>
        <w:r w:rsidR="003F11DB" w:rsidRPr="00326659" w:rsidDel="002304B0">
          <w:rPr>
            <w:highlight w:val="yellow"/>
            <w:lang w:val="en-US"/>
            <w:rPrChange w:id="102" w:author="AL" w:date="2021-07-21T09:52:00Z">
              <w:rPr>
                <w:lang w:val="en-US"/>
              </w:rPr>
            </w:rPrChange>
          </w:rPr>
          <w:delText xml:space="preserve">useful </w:delText>
        </w:r>
        <w:r w:rsidR="00AB73E9" w:rsidRPr="00326659" w:rsidDel="002304B0">
          <w:rPr>
            <w:highlight w:val="yellow"/>
            <w:lang w:val="en-US"/>
            <w:rPrChange w:id="103" w:author="AL" w:date="2021-07-21T09:52:00Z">
              <w:rPr>
                <w:lang w:val="en-US"/>
              </w:rPr>
            </w:rPrChange>
          </w:rPr>
          <w:delText>utilities</w:delText>
        </w:r>
        <w:r w:rsidR="003F11DB" w:rsidRPr="00326659" w:rsidDel="002304B0">
          <w:rPr>
            <w:highlight w:val="yellow"/>
            <w:lang w:val="en-US"/>
            <w:rPrChange w:id="104" w:author="AL" w:date="2021-07-21T09:52:00Z">
              <w:rPr>
                <w:lang w:val="en-US"/>
              </w:rPr>
            </w:rPrChange>
          </w:rPr>
          <w:delText>,</w:delText>
        </w:r>
        <w:r w:rsidR="009D7113" w:rsidRPr="00326659" w:rsidDel="002304B0">
          <w:rPr>
            <w:highlight w:val="yellow"/>
            <w:lang w:val="en-US"/>
            <w:rPrChange w:id="105" w:author="AL" w:date="2021-07-21T09:52:00Z">
              <w:rPr>
                <w:lang w:val="en-US"/>
              </w:rPr>
            </w:rPrChange>
          </w:rPr>
          <w:delText xml:space="preserve"> </w:delText>
        </w:r>
        <w:r w:rsidR="00593655" w:rsidRPr="00326659" w:rsidDel="002304B0">
          <w:rPr>
            <w:highlight w:val="yellow"/>
            <w:lang w:val="en-US"/>
            <w:rPrChange w:id="106" w:author="AL" w:date="2021-07-21T09:52:00Z">
              <w:rPr>
                <w:lang w:val="en-US"/>
              </w:rPr>
            </w:rPrChange>
          </w:rPr>
          <w:delText>are</w:delText>
        </w:r>
        <w:r w:rsidR="009D7113" w:rsidRPr="00326659" w:rsidDel="002304B0">
          <w:rPr>
            <w:highlight w:val="yellow"/>
            <w:lang w:val="en-US"/>
            <w:rPrChange w:id="107" w:author="AL" w:date="2021-07-21T09:52:00Z">
              <w:rPr>
                <w:lang w:val="en-US"/>
              </w:rPr>
            </w:rPrChange>
          </w:rPr>
          <w:delText xml:space="preserve"> freely available at the git</w:delText>
        </w:r>
        <w:r w:rsidR="0060438E" w:rsidRPr="00326659" w:rsidDel="002304B0">
          <w:rPr>
            <w:highlight w:val="yellow"/>
            <w:lang w:val="en-US"/>
            <w:rPrChange w:id="108" w:author="AL" w:date="2021-07-21T09:52:00Z">
              <w:rPr>
                <w:lang w:val="en-US"/>
              </w:rPr>
            </w:rPrChange>
          </w:rPr>
          <w:delText>-</w:delText>
        </w:r>
        <w:r w:rsidR="009D7113" w:rsidRPr="00326659" w:rsidDel="002304B0">
          <w:rPr>
            <w:highlight w:val="yellow"/>
            <w:lang w:val="en-US"/>
            <w:rPrChange w:id="109" w:author="AL" w:date="2021-07-21T09:52:00Z">
              <w:rPr>
                <w:lang w:val="en-US"/>
              </w:rPr>
            </w:rPrChange>
          </w:rPr>
          <w:delText xml:space="preserve">hub for academic </w:delText>
        </w:r>
        <w:commentRangeStart w:id="110"/>
        <w:r w:rsidR="009D7113" w:rsidRPr="00326659" w:rsidDel="002304B0">
          <w:rPr>
            <w:highlight w:val="yellow"/>
            <w:lang w:val="en-US"/>
            <w:rPrChange w:id="111" w:author="AL" w:date="2021-07-21T09:52:00Z">
              <w:rPr>
                <w:lang w:val="en-US"/>
              </w:rPr>
            </w:rPrChange>
          </w:rPr>
          <w:delText>use</w:delText>
        </w:r>
        <w:commentRangeEnd w:id="110"/>
        <w:r w:rsidR="00C6137E" w:rsidDel="002304B0">
          <w:rPr>
            <w:rStyle w:val="CommentReference"/>
            <w:rFonts w:eastAsiaTheme="minorHAnsi" w:cstheme="minorBidi"/>
          </w:rPr>
          <w:commentReference w:id="110"/>
        </w:r>
        <w:r w:rsidR="009D7113" w:rsidRPr="00326659" w:rsidDel="002304B0">
          <w:rPr>
            <w:highlight w:val="yellow"/>
            <w:lang w:val="en-US"/>
            <w:rPrChange w:id="112" w:author="AL" w:date="2021-07-21T09:52:00Z">
              <w:rPr>
                <w:lang w:val="en-US"/>
              </w:rPr>
            </w:rPrChange>
          </w:rPr>
          <w:delText>.</w:delText>
        </w:r>
        <w:r w:rsidR="003B21EA" w:rsidRPr="00AB73E9" w:rsidDel="002304B0">
          <w:delText xml:space="preserve"> </w:delText>
        </w:r>
      </w:del>
    </w:p>
    <w:p w14:paraId="58CBED1F" w14:textId="77777777" w:rsidR="003B21EA" w:rsidRDefault="003B21EA">
      <w:pPr>
        <w:pStyle w:val="Heading1"/>
      </w:pPr>
      <w:r>
        <w:rPr>
          <w:rStyle w:val="Emphasis"/>
        </w:rPr>
        <w:t>Introduction</w:t>
      </w:r>
      <w:r>
        <w:t xml:space="preserve"> </w:t>
      </w:r>
    </w:p>
    <w:p w14:paraId="04B95B5C" w14:textId="452D34A4" w:rsidR="0074511B" w:rsidRDefault="002C102E">
      <w:pPr>
        <w:pStyle w:val="NormalWeb"/>
      </w:pPr>
      <w:del w:id="113" w:author="AL" w:date="2021-07-22T14:19:00Z">
        <w:r w:rsidDel="00211BDA">
          <w:rPr>
            <w:lang w:val="en-US"/>
          </w:rPr>
          <w:delText xml:space="preserve">  </w:delText>
        </w:r>
      </w:del>
      <w:r w:rsidR="003B21EA">
        <w:t>Small</w:t>
      </w:r>
      <w:del w:id="114" w:author="AL" w:date="2021-07-22T14:08:00Z">
        <w:r w:rsidR="003B21EA" w:rsidDel="009D75C0">
          <w:delText>-</w:delText>
        </w:r>
      </w:del>
      <w:ins w:id="115" w:author="AL" w:date="2021-07-22T14:08:00Z">
        <w:r w:rsidR="009D75C0">
          <w:rPr>
            <w:lang w:val="en-US"/>
          </w:rPr>
          <w:t xml:space="preserve"> </w:t>
        </w:r>
      </w:ins>
      <w:r w:rsidR="003B21EA">
        <w:t>angle</w:t>
      </w:r>
      <w:ins w:id="116" w:author="AL" w:date="2021-07-22T14:08:00Z">
        <w:r w:rsidR="009D75C0">
          <w:rPr>
            <w:lang w:val="en-US"/>
          </w:rPr>
          <w:t xml:space="preserve"> X-ray</w:t>
        </w:r>
      </w:ins>
      <w:r w:rsidR="003B21EA">
        <w:t xml:space="preserve"> scattering </w:t>
      </w:r>
      <w:del w:id="117" w:author="AL" w:date="2021-07-22T14:08:00Z">
        <w:r w:rsidR="003B21EA" w:rsidDel="009D75C0">
          <w:delText xml:space="preserve">(SAS) of X-rays </w:delText>
        </w:r>
      </w:del>
      <w:r w:rsidR="0074511B">
        <w:rPr>
          <w:lang w:val="en-US"/>
        </w:rPr>
        <w:t xml:space="preserve">(SAXS) </w:t>
      </w:r>
      <w:del w:id="118" w:author="AL" w:date="2021-07-22T14:08:00Z">
        <w:r w:rsidR="003B21EA" w:rsidDel="007671AD">
          <w:delText>and neutrons</w:delText>
        </w:r>
        <w:r w:rsidR="00015866" w:rsidDel="007671AD">
          <w:rPr>
            <w:lang w:val="en-US"/>
          </w:rPr>
          <w:delText xml:space="preserve"> (SANS)</w:delText>
        </w:r>
        <w:r w:rsidR="003B21EA" w:rsidDel="007671AD">
          <w:delText xml:space="preserve"> </w:delText>
        </w:r>
      </w:del>
      <w:r w:rsidR="003B21EA">
        <w:t xml:space="preserve">from biological macromolecules in solution is a powerful tool, providing information on </w:t>
      </w:r>
      <w:r w:rsidR="00EF7950">
        <w:rPr>
          <w:lang w:val="en-US"/>
        </w:rPr>
        <w:t>super</w:t>
      </w:r>
      <w:r w:rsidR="003B21EA">
        <w:t>molecular structures and dynamics under a wide range of conditions</w:t>
      </w:r>
      <w:r w:rsidR="006E2D2A">
        <w:rPr>
          <w:lang w:val="en-US"/>
        </w:rPr>
        <w:t xml:space="preserve"> </w:t>
      </w:r>
      <w:commentRangeStart w:id="119"/>
      <w:r w:rsidR="006E2D2A">
        <w:fldChar w:fldCharType="begin" w:fldLock="1"/>
      </w:r>
      <w:r w:rsidR="006E2D2A">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Walker)","type":"book"},"uris":["http://www.mendeley.com/documents/?uuid=e0a452a3-5a89-313e-bb0c-daf7a0331a42"]},{"id":"ITEM-2","itemData":{"DOI":"10.1007/978-1-4757-6624-0_1","abstract":"X rays (wavelengths from 0.5 to 2 Å), thermal neutrons (1–10 Å), and fast electrons (0.05–1 Å) are all used in diffraction studies of the three-dimensional structure of matter. Electron diffraction is not widespread in small-angle scattering investigations, which require a larger wavelength. Thus X rays and neutrons are used in practice only as a tool for structure determinations by the small-angle scattering technique.","author":[{"dropping-particle":"","family":"Feigin","given":"L. A.","non-dropping-particle":"","parse-names":false,"suffix":""},{"dropping-particle":"","family":"Svergun","given":"D. I.","non-dropping-particle":"","parse-names":false,"suffix":""},{"dropping-particle":"","family":"Taylor","given":"George W.","non-dropping-particle":"","parse-names":false,"suffix":""}],"container-title":"Structure Analysis by Small-Angle X-Ray and Neutron Scattering","id":"ITEM-2","issued":{"date-parts":[["1987"]]},"page":"3-24","publisher":"Springer US","title":"Principles of the Theory of X-Ray and Neutron Scattering","type":"chapter"},"uris":["http://www.mendeley.com/documents/?uuid=f1762015-db86-309e-b312-b183d56cc4ee"]},{"id":"ITEM-3","itemData":{"DOI":"10.1016/j.jmb.2020.01.030","ISSN":"10898638","PMID":"32035901","abstract":"Small-angle X-ray scattering (SAXS) offers a way to examine the overall shape and oligomerization state of biological macromolecules under quasi native conditions in solution. In the past decades, SAXS has become a standard tool for structure biologists due to the availability of high brilliance X-ray sources and the development of data analysis/interpretation methods. Sample handling robots and software pipelines have significantly reduced the time necessary to conduct SAXS experiments. Presently, most synchrotrons feature beamlines dedicated to biological SAXS, and the SAXS-derived models are deposited into dedicated and accessible databases. The size of macromolecules that may be analyzed ranges from small peptides or snippets of nucleic acids to gigadalton large complexes or even entire viruses. Compared to other structural methods, sample preparation is straightforward, and the risk of inducing preparation artefacts is minimal. Very importantly, SAXS is a method of choice to study flexible systems like unfolded or disordered proteins, providing the structural ensembles compatible with the data. Although it may be utilized stand-alone, SAXS profits a lot from available experimental or predicted high-resolution data and information from complementary biophysical methods. Here, we show the basic principles of SAXS and review latest developments in the fields of hybrid modeling and flexible systems.","author":[{"dropping-particle":"","family":"Gräwert","given":"Tobias W.","non-dropping-particle":"","parse-names":false,"suffix":""},{"dropping-particle":"","family":"Svergun","given":"Dmitri I.","non-dropping-particle":"","parse-names":false,"suffix":""}],"container-title":"Journal of Molecular Biology","id":"ITEM-3","issue":"9","issued":{"date-parts":[["2020","4","17"]]},"page":"3078-3092","publisher":"Academic Press","title":"Structural Modeling Using Solution Small-Angle X-ray Scattering (SAXS)","type":"article-journal","volume":"432"},"uris":["http://www.mendeley.com/documents/?uuid=16660934-fdf1-3e26-a8d3-039df9cd35e2"]}],"mendeley":{"formattedCitation":"(Feigin et al., 1987; Gräwert and Svergun, 2020; Guinier and Fournet, 1955)","plainTextFormattedCitation":"(Feigin et al., 1987; Gräwert and Svergun, 2020; Guinier and Fournet, 1955)","previouslyFormattedCitation":"(Feigin et al., 1987; Gräwert and Svergun, 2020; Guinier and Fournet, 1955)"},"properties":{"noteIndex":0},"schema":"https://github.com/citation-style-language/schema/raw/master/csl-citation.json"}</w:instrText>
      </w:r>
      <w:r w:rsidR="006E2D2A">
        <w:fldChar w:fldCharType="separate"/>
      </w:r>
      <w:r w:rsidR="006E2D2A" w:rsidRPr="006E2D2A">
        <w:rPr>
          <w:noProof/>
        </w:rPr>
        <w:t>(Feigin et al., 1987; Gräwert and Svergun, 2020; Guinier and Fournet, 1955)</w:t>
      </w:r>
      <w:r w:rsidR="006E2D2A">
        <w:fldChar w:fldCharType="end"/>
      </w:r>
      <w:r w:rsidR="003B21EA">
        <w:t xml:space="preserve">. </w:t>
      </w:r>
      <w:commentRangeEnd w:id="119"/>
      <w:r w:rsidR="009D75C0">
        <w:rPr>
          <w:rStyle w:val="CommentReference"/>
          <w:rFonts w:eastAsiaTheme="minorHAnsi" w:cstheme="minorBidi"/>
        </w:rPr>
        <w:commentReference w:id="119"/>
      </w:r>
      <w:r w:rsidR="003B21EA">
        <w:t xml:space="preserve">Due to relatively </w:t>
      </w:r>
      <w:r w:rsidR="003B21EA" w:rsidRPr="00951C75">
        <w:t>soft</w:t>
      </w:r>
      <w:r w:rsidR="003B21EA">
        <w:t xml:space="preserve"> requirements to sample preparation for </w:t>
      </w:r>
      <w:del w:id="120" w:author="AL" w:date="2021-07-22T14:15:00Z">
        <w:r w:rsidR="003B21EA" w:rsidDel="009D75C0">
          <w:delText>SAS</w:delText>
        </w:r>
      </w:del>
      <w:ins w:id="121" w:author="AL" w:date="2021-07-22T14:15:00Z">
        <w:r w:rsidR="009D75C0">
          <w:t>SAXS</w:t>
        </w:r>
      </w:ins>
      <w:r w:rsidR="003B21EA">
        <w:t xml:space="preserve"> experiment</w:t>
      </w:r>
      <w:r w:rsidR="009D7113">
        <w:t>s</w:t>
      </w:r>
      <w:r w:rsidR="003B21EA">
        <w:t xml:space="preserve"> and </w:t>
      </w:r>
      <w:del w:id="122" w:author="AL" w:date="2021-08-06T18:08:00Z">
        <w:r w:rsidR="006E2D2A" w:rsidDel="00304761">
          <w:delText>huge</w:delText>
        </w:r>
      </w:del>
      <w:ins w:id="123" w:author="AL" w:date="2021-08-06T18:09:00Z">
        <w:r w:rsidR="00131B18">
          <w:rPr>
            <w:lang w:val="en-US"/>
          </w:rPr>
          <w:t xml:space="preserve">recent </w:t>
        </w:r>
      </w:ins>
      <w:del w:id="124" w:author="AL" w:date="2021-08-06T18:09:00Z">
        <w:r w:rsidR="006E2D2A" w:rsidDel="00131B18">
          <w:delText xml:space="preserve"> </w:delText>
        </w:r>
      </w:del>
      <w:r w:rsidR="006E2D2A">
        <w:rPr>
          <w:lang w:val="en-US"/>
        </w:rPr>
        <w:t>progress</w:t>
      </w:r>
      <w:r w:rsidR="006E2D2A">
        <w:t xml:space="preserve"> in the development of data analysis software</w:t>
      </w:r>
      <w:r w:rsidR="006E2D2A">
        <w:rPr>
          <w:lang w:val="en-US"/>
        </w:rPr>
        <w:t xml:space="preserve"> </w:t>
      </w:r>
      <w:r w:rsidR="006E2D2A">
        <w:rPr>
          <w:lang w:val="en-US"/>
        </w:rPr>
        <w:fldChar w:fldCharType="begin" w:fldLock="1"/>
      </w:r>
      <w:r w:rsidR="000A7EB3">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6E2D2A">
        <w:rPr>
          <w:lang w:val="en-US"/>
        </w:rPr>
        <w:fldChar w:fldCharType="separate"/>
      </w:r>
      <w:r w:rsidR="006E2D2A" w:rsidRPr="006E2D2A">
        <w:rPr>
          <w:noProof/>
          <w:lang w:val="en-US"/>
        </w:rPr>
        <w:t>(Hopkins et al., 2017; Liu et al., 2012; Manalastas-Cantos et al., 2021)</w:t>
      </w:r>
      <w:r w:rsidR="006E2D2A">
        <w:rPr>
          <w:lang w:val="en-US"/>
        </w:rPr>
        <w:fldChar w:fldCharType="end"/>
      </w:r>
      <w:r w:rsidR="003B21EA">
        <w:t>, the technique became high throughput and</w:t>
      </w:r>
      <w:ins w:id="125" w:author="AL" w:date="2021-07-22T14:16:00Z">
        <w:r w:rsidR="009D75C0">
          <w:rPr>
            <w:lang w:val="en-US"/>
          </w:rPr>
          <w:t xml:space="preserve"> wid</w:t>
        </w:r>
      </w:ins>
      <w:ins w:id="126" w:author="AL" w:date="2021-07-22T14:17:00Z">
        <w:r w:rsidR="009D75C0">
          <w:rPr>
            <w:lang w:val="en-US"/>
          </w:rPr>
          <w:t>e</w:t>
        </w:r>
      </w:ins>
      <w:ins w:id="127" w:author="AL" w:date="2021-07-22T14:16:00Z">
        <w:r w:rsidR="009D75C0">
          <w:rPr>
            <w:lang w:val="en-US"/>
          </w:rPr>
          <w:t>ly</w:t>
        </w:r>
      </w:ins>
      <w:r w:rsidR="003B21EA">
        <w:t xml:space="preserve"> available</w:t>
      </w:r>
      <w:del w:id="128" w:author="AL" w:date="2021-07-22T14:18:00Z">
        <w:r w:rsidR="003B21EA" w:rsidDel="009D75C0">
          <w:delText xml:space="preserve"> to </w:delText>
        </w:r>
        <w:r w:rsidR="007A7B7C" w:rsidDel="009D75C0">
          <w:rPr>
            <w:lang w:val="en-US"/>
          </w:rPr>
          <w:delText xml:space="preserve">the </w:delText>
        </w:r>
        <w:r w:rsidR="003B21EA" w:rsidDel="009D75C0">
          <w:delText>non-specialists in the area</w:delText>
        </w:r>
      </w:del>
      <w:r w:rsidR="003B21EA">
        <w:t>.</w:t>
      </w:r>
    </w:p>
    <w:p w14:paraId="765FFBBC" w14:textId="0F2FC995" w:rsidR="00B4237B" w:rsidRPr="00AB68BB" w:rsidRDefault="00211BDA" w:rsidP="00D70407">
      <w:pPr>
        <w:pStyle w:val="NormalWeb"/>
        <w:rPr>
          <w:ins w:id="129" w:author="AL" w:date="2021-08-05T16:07:00Z"/>
        </w:rPr>
      </w:pPr>
      <w:ins w:id="130" w:author="AL" w:date="2021-07-22T14:20:00Z">
        <w:r>
          <w:rPr>
            <w:lang w:val="en-US"/>
          </w:rPr>
          <w:t>SAXS data are obtained by illuminating a dilute</w:t>
        </w:r>
      </w:ins>
      <w:ins w:id="131" w:author="AL" w:date="2021-07-22T14:22:00Z">
        <w:r>
          <w:rPr>
            <w:lang w:val="en-US"/>
          </w:rPr>
          <w:t>,</w:t>
        </w:r>
      </w:ins>
      <w:ins w:id="132" w:author="AL" w:date="2021-07-22T14:21:00Z">
        <w:r>
          <w:rPr>
            <w:lang w:val="en-US"/>
          </w:rPr>
          <w:t xml:space="preserve"> typically monodisperse</w:t>
        </w:r>
      </w:ins>
      <w:ins w:id="133" w:author="AL" w:date="2021-07-22T14:20:00Z">
        <w:r>
          <w:rPr>
            <w:lang w:val="en-US"/>
          </w:rPr>
          <w:t xml:space="preserve"> solution of macromolecules </w:t>
        </w:r>
      </w:ins>
      <w:ins w:id="134" w:author="AL" w:date="2021-07-22T14:21:00Z">
        <w:r>
          <w:rPr>
            <w:lang w:val="en-US"/>
          </w:rPr>
          <w:t xml:space="preserve">with a monochromatic X-ray beam </w:t>
        </w:r>
      </w:ins>
      <w:ins w:id="135" w:author="AL" w:date="2021-07-22T14:35:00Z">
        <w:r w:rsidR="00C230BE">
          <w:rPr>
            <w:lang w:val="en-US"/>
          </w:rPr>
          <w:t xml:space="preserve">which results in an isotropic 2D scattering pattern. </w:t>
        </w:r>
      </w:ins>
      <w:ins w:id="136" w:author="AL" w:date="2021-07-22T14:36:00Z">
        <w:r w:rsidR="00C230BE">
          <w:rPr>
            <w:lang w:val="en-US"/>
          </w:rPr>
          <w:t>The 2D pattern can</w:t>
        </w:r>
      </w:ins>
      <w:ins w:id="137" w:author="AL" w:date="2021-07-22T14:35:00Z">
        <w:r w:rsidR="00C230BE">
          <w:rPr>
            <w:lang w:val="en-US"/>
          </w:rPr>
          <w:t xml:space="preserve"> be </w:t>
        </w:r>
      </w:ins>
      <w:ins w:id="138" w:author="AL" w:date="2021-07-22T14:36:00Z">
        <w:r w:rsidR="00C230BE">
          <w:rPr>
            <w:lang w:val="en-US"/>
          </w:rPr>
          <w:t xml:space="preserve">azimuthally integrated into 1D </w:t>
        </w:r>
      </w:ins>
      <w:del w:id="139" w:author="AL" w:date="2021-07-22T14:36:00Z">
        <w:r w:rsidR="003B21EA" w:rsidDel="00C230BE">
          <w:delText xml:space="preserve"> </w:delText>
        </w:r>
        <w:r w:rsidR="002C3D2B" w:rsidDel="00C230BE">
          <w:rPr>
            <w:lang w:val="en-US"/>
          </w:rPr>
          <w:delText xml:space="preserve"> </w:delText>
        </w:r>
        <w:r w:rsidR="0074511B" w:rsidDel="00C230BE">
          <w:rPr>
            <w:lang w:val="en-US"/>
          </w:rPr>
          <w:delText xml:space="preserve">The SAXS </w:delText>
        </w:r>
      </w:del>
      <w:r w:rsidR="0074511B">
        <w:rPr>
          <w:lang w:val="en-US"/>
        </w:rPr>
        <w:t>scattering profile</w:t>
      </w:r>
      <w:ins w:id="140" w:author="AL" w:date="2021-07-22T14:37:00Z">
        <w:r w:rsidR="00C230BE">
          <w:rPr>
            <w:lang w:val="en-US"/>
          </w:rPr>
          <w:t xml:space="preserve"> which</w:t>
        </w:r>
      </w:ins>
      <w:r w:rsidR="0074511B">
        <w:rPr>
          <w:lang w:val="en-US"/>
        </w:rPr>
        <w:t xml:space="preserve"> represents the scattering intensity I(s) as a function of the scattering vector s = 4π</w:t>
      </w:r>
      <w:proofErr w:type="spellStart"/>
      <w:r w:rsidR="0074511B">
        <w:rPr>
          <w:lang w:val="en-US"/>
        </w:rPr>
        <w:t>sinθ</w:t>
      </w:r>
      <w:proofErr w:type="spellEnd"/>
      <w:r w:rsidR="0074511B">
        <w:rPr>
          <w:lang w:val="en-US"/>
        </w:rPr>
        <w:t xml:space="preserve">/λ, where θ is the half of the scattering angle between incoming and diffracted beams, and λ </w:t>
      </w:r>
      <w:del w:id="141" w:author="AL" w:date="2021-07-22T14:37:00Z">
        <w:r w:rsidR="0074511B" w:rsidDel="00C230BE">
          <w:rPr>
            <w:lang w:val="en-US"/>
          </w:rPr>
          <w:delText>corresponds to</w:delText>
        </w:r>
      </w:del>
      <w:ins w:id="142" w:author="AL" w:date="2021-07-22T14:37:00Z">
        <w:r w:rsidR="00C230BE">
          <w:rPr>
            <w:lang w:val="en-US"/>
          </w:rPr>
          <w:t>is</w:t>
        </w:r>
      </w:ins>
      <w:r w:rsidR="0074511B">
        <w:rPr>
          <w:lang w:val="en-US"/>
        </w:rPr>
        <w:t xml:space="preserve"> the </w:t>
      </w:r>
      <w:ins w:id="143" w:author="AL" w:date="2021-07-22T14:37:00Z">
        <w:r w:rsidR="00C230BE">
          <w:rPr>
            <w:lang w:val="en-US"/>
          </w:rPr>
          <w:t xml:space="preserve">X-ray </w:t>
        </w:r>
      </w:ins>
      <w:r w:rsidR="0074511B">
        <w:rPr>
          <w:lang w:val="en-US"/>
        </w:rPr>
        <w:t>wavelength.</w:t>
      </w:r>
      <w:ins w:id="144" w:author="AL" w:date="2021-07-22T14:39:00Z">
        <w:r w:rsidR="00C230BE">
          <w:rPr>
            <w:lang w:val="en-US"/>
          </w:rPr>
          <w:t xml:space="preserve"> </w:t>
        </w:r>
      </w:ins>
      <w:ins w:id="145" w:author="AL" w:date="2021-07-22T14:42:00Z">
        <w:r w:rsidR="00C230BE">
          <w:rPr>
            <w:lang w:val="en-US"/>
          </w:rPr>
          <w:t>The</w:t>
        </w:r>
      </w:ins>
      <w:ins w:id="146" w:author="AL" w:date="2021-07-22T14:44:00Z">
        <w:r w:rsidR="00C230BE">
          <w:rPr>
            <w:lang w:val="en-US"/>
          </w:rPr>
          <w:t xml:space="preserve"> “background”</w:t>
        </w:r>
      </w:ins>
      <w:ins w:id="147" w:author="AL" w:date="2021-07-22T14:42:00Z">
        <w:r w:rsidR="00C230BE">
          <w:rPr>
            <w:lang w:val="en-US"/>
          </w:rPr>
          <w:t xml:space="preserve"> scattering from the pure solvent i</w:t>
        </w:r>
      </w:ins>
      <w:ins w:id="148" w:author="AL" w:date="2021-07-22T14:43:00Z">
        <w:r w:rsidR="00C230BE">
          <w:rPr>
            <w:lang w:val="en-US"/>
          </w:rPr>
          <w:t xml:space="preserve">s </w:t>
        </w:r>
      </w:ins>
      <w:ins w:id="149" w:author="AL" w:date="2021-07-22T16:07:00Z">
        <w:r w:rsidR="00B4237B">
          <w:rPr>
            <w:lang w:val="en-US"/>
          </w:rPr>
          <w:t xml:space="preserve">independently </w:t>
        </w:r>
      </w:ins>
      <w:ins w:id="150" w:author="AL" w:date="2021-07-22T14:43:00Z">
        <w:r w:rsidR="00C230BE">
          <w:rPr>
            <w:lang w:val="en-US"/>
          </w:rPr>
          <w:t xml:space="preserve">measured and subtracted from the solution scattering. </w:t>
        </w:r>
      </w:ins>
      <w:ins w:id="151" w:author="AL" w:date="2021-07-22T14:39:00Z">
        <w:r w:rsidR="00C230BE">
          <w:rPr>
            <w:lang w:val="en-US"/>
          </w:rPr>
          <w:t>From the</w:t>
        </w:r>
      </w:ins>
      <w:ins w:id="152" w:author="AL" w:date="2021-07-22T14:45:00Z">
        <w:r w:rsidR="00C230BE">
          <w:rPr>
            <w:lang w:val="en-US"/>
          </w:rPr>
          <w:t xml:space="preserve"> background-subtracted</w:t>
        </w:r>
      </w:ins>
      <w:ins w:id="153" w:author="AL" w:date="2021-07-22T14:39:00Z">
        <w:r w:rsidR="00C230BE">
          <w:rPr>
            <w:lang w:val="en-US"/>
          </w:rPr>
          <w:t xml:space="preserve"> scattering profile</w:t>
        </w:r>
      </w:ins>
      <w:ins w:id="154" w:author="AL" w:date="2021-07-22T14:44:00Z">
        <w:r w:rsidR="00C230BE">
          <w:rPr>
            <w:lang w:val="en-US"/>
          </w:rPr>
          <w:t>,</w:t>
        </w:r>
      </w:ins>
      <w:ins w:id="155" w:author="AL" w:date="2021-07-22T14:39:00Z">
        <w:r w:rsidR="00C230BE">
          <w:rPr>
            <w:lang w:val="en-US"/>
          </w:rPr>
          <w:t xml:space="preserve"> one can estimate</w:t>
        </w:r>
      </w:ins>
      <w:ins w:id="156" w:author="AL" w:date="2021-07-22T14:40:00Z">
        <w:r w:rsidR="00C230BE">
          <w:rPr>
            <w:lang w:val="en-US"/>
          </w:rPr>
          <w:t xml:space="preserve"> </w:t>
        </w:r>
      </w:ins>
      <w:ins w:id="157" w:author="AL" w:date="2021-07-22T14:46:00Z">
        <w:r w:rsidR="00C230BE">
          <w:rPr>
            <w:lang w:val="en-US"/>
          </w:rPr>
          <w:t>structural characteristics</w:t>
        </w:r>
      </w:ins>
      <w:ins w:id="158" w:author="AL" w:date="2021-07-22T14:58:00Z">
        <w:r w:rsidR="00B4237B" w:rsidRPr="00B4237B">
          <w:rPr>
            <w:lang w:val="en-US"/>
          </w:rPr>
          <w:t xml:space="preserve"> </w:t>
        </w:r>
        <w:r w:rsidR="00B4237B">
          <w:rPr>
            <w:lang w:val="en-US"/>
          </w:rPr>
          <w:t>of the scattering particle</w:t>
        </w:r>
      </w:ins>
      <w:ins w:id="159" w:author="AL" w:date="2021-07-22T14:47:00Z">
        <w:r w:rsidR="00C230BE">
          <w:rPr>
            <w:lang w:val="en-US"/>
          </w:rPr>
          <w:t xml:space="preserve">: </w:t>
        </w:r>
      </w:ins>
      <w:ins w:id="160" w:author="AL" w:date="2021-07-22T14:48:00Z">
        <w:r w:rsidR="00C230BE">
          <w:rPr>
            <w:lang w:val="en-US"/>
          </w:rPr>
          <w:t>radius of gyration (R</w:t>
        </w:r>
        <w:r w:rsidR="00C230BE" w:rsidRPr="00C230BE">
          <w:rPr>
            <w:vertAlign w:val="subscript"/>
            <w:lang w:val="en-US"/>
            <w:rPrChange w:id="161" w:author="AL" w:date="2021-07-22T14:48:00Z">
              <w:rPr>
                <w:lang w:val="en-US"/>
              </w:rPr>
            </w:rPrChange>
          </w:rPr>
          <w:t>g</w:t>
        </w:r>
        <w:r w:rsidR="00C230BE">
          <w:rPr>
            <w:lang w:val="en-US"/>
          </w:rPr>
          <w:t>), maximum intraparticle distance (</w:t>
        </w:r>
        <w:r w:rsidR="00C230BE" w:rsidRPr="00AB68BB">
          <w:rPr>
            <w:lang w:val="en-US"/>
          </w:rPr>
          <w:t>D</w:t>
        </w:r>
        <w:r w:rsidR="00C230BE" w:rsidRPr="00131B18">
          <w:rPr>
            <w:vertAlign w:val="subscript"/>
            <w:lang w:val="en-US"/>
            <w:rPrChange w:id="162" w:author="AL" w:date="2021-08-06T18:14:00Z">
              <w:rPr>
                <w:lang w:val="en-US"/>
              </w:rPr>
            </w:rPrChange>
          </w:rPr>
          <w:t>max</w:t>
        </w:r>
        <w:r w:rsidR="00C230BE" w:rsidRPr="00AB68BB">
          <w:rPr>
            <w:lang w:val="en-US"/>
          </w:rPr>
          <w:t>)</w:t>
        </w:r>
      </w:ins>
      <w:ins w:id="163" w:author="AL" w:date="2021-07-22T14:49:00Z">
        <w:r w:rsidR="00C230BE" w:rsidRPr="00AB68BB">
          <w:rPr>
            <w:lang w:val="en-US"/>
          </w:rPr>
          <w:t xml:space="preserve">, </w:t>
        </w:r>
      </w:ins>
      <w:ins w:id="164" w:author="AL" w:date="2021-07-22T15:22:00Z">
        <w:r w:rsidR="00B4237B" w:rsidRPr="00AB68BB">
          <w:rPr>
            <w:lang w:val="en-US"/>
          </w:rPr>
          <w:t xml:space="preserve">pair-distance distribution function (p(r)), </w:t>
        </w:r>
      </w:ins>
      <w:ins w:id="165" w:author="AL" w:date="2021-07-22T14:49:00Z">
        <w:r w:rsidR="00B4237B" w:rsidRPr="00AB68BB">
          <w:rPr>
            <w:lang w:val="en-US"/>
          </w:rPr>
          <w:t>molecular weight</w:t>
        </w:r>
      </w:ins>
      <w:ins w:id="166" w:author="AL" w:date="2021-07-22T14:39:00Z">
        <w:r w:rsidR="00C230BE" w:rsidRPr="00AB68BB">
          <w:rPr>
            <w:lang w:val="en-US"/>
          </w:rPr>
          <w:t xml:space="preserve"> </w:t>
        </w:r>
      </w:ins>
      <w:ins w:id="167" w:author="AL" w:date="2021-07-22T15:20:00Z">
        <w:r w:rsidR="00B4237B" w:rsidRPr="00AB68BB">
          <w:rPr>
            <w:lang w:val="en-US"/>
          </w:rPr>
          <w:t>(</w:t>
        </w:r>
      </w:ins>
      <w:ins w:id="168" w:author="AL" w:date="2021-07-22T14:39:00Z">
        <w:r w:rsidR="00C230BE" w:rsidRPr="00AB68BB">
          <w:rPr>
            <w:lang w:val="en-US"/>
          </w:rPr>
          <w:t>MW</w:t>
        </w:r>
      </w:ins>
      <w:ins w:id="169" w:author="AL" w:date="2021-07-22T15:20:00Z">
        <w:r w:rsidR="00B4237B" w:rsidRPr="00AB68BB">
          <w:rPr>
            <w:lang w:val="en-US"/>
          </w:rPr>
          <w:t>)</w:t>
        </w:r>
      </w:ins>
      <w:ins w:id="170" w:author="AL" w:date="2021-07-22T14:50:00Z">
        <w:r w:rsidR="00B4237B" w:rsidRPr="00AB68BB">
          <w:rPr>
            <w:lang w:val="en-US"/>
          </w:rPr>
          <w:t xml:space="preserve">. </w:t>
        </w:r>
      </w:ins>
      <w:ins w:id="171" w:author="AL" w:date="2021-07-22T15:01:00Z">
        <w:r w:rsidR="00B4237B" w:rsidRPr="00AB68BB">
          <w:rPr>
            <w:lang w:val="en-US"/>
          </w:rPr>
          <w:t xml:space="preserve">Given these parameters, it is possible to </w:t>
        </w:r>
      </w:ins>
      <w:ins w:id="172" w:author="AL" w:date="2021-07-22T15:02:00Z">
        <w:r w:rsidR="00B4237B" w:rsidRPr="00AB68BB">
          <w:rPr>
            <w:lang w:val="en-US"/>
          </w:rPr>
          <w:t xml:space="preserve">reconstruct the overall shape </w:t>
        </w:r>
      </w:ins>
      <w:ins w:id="173" w:author="AL" w:date="2021-07-22T15:00:00Z">
        <w:r w:rsidR="00B4237B" w:rsidRPr="00131B18">
          <w:rPr>
            <w:i/>
            <w:rPrChange w:id="174" w:author="AL" w:date="2021-08-06T18:14:00Z">
              <w:rPr/>
            </w:rPrChange>
          </w:rPr>
          <w:t>ab initio</w:t>
        </w:r>
      </w:ins>
      <w:ins w:id="175" w:author="AL" w:date="2021-07-22T15:02:00Z">
        <w:r w:rsidR="00B4237B" w:rsidRPr="00AB68BB">
          <w:rPr>
            <w:lang w:val="en-US"/>
          </w:rPr>
          <w:t xml:space="preserve"> or</w:t>
        </w:r>
      </w:ins>
      <w:ins w:id="176" w:author="AL" w:date="2021-07-22T15:03:00Z">
        <w:r w:rsidR="00B4237B" w:rsidRPr="00AB68BB">
          <w:rPr>
            <w:lang w:val="en-US"/>
          </w:rPr>
          <w:t xml:space="preserve"> </w:t>
        </w:r>
      </w:ins>
      <w:ins w:id="177" w:author="AL" w:date="2021-07-22T15:04:00Z">
        <w:r w:rsidR="00B4237B" w:rsidRPr="00AB68BB">
          <w:rPr>
            <w:lang w:val="en-US"/>
          </w:rPr>
          <w:t xml:space="preserve">obtain a </w:t>
        </w:r>
      </w:ins>
      <w:ins w:id="178" w:author="AL" w:date="2021-07-23T17:52:00Z">
        <w:r w:rsidR="00951C75" w:rsidRPr="00AB68BB">
          <w:t>hybrid</w:t>
        </w:r>
      </w:ins>
      <w:ins w:id="179" w:author="AL" w:date="2021-07-22T15:00:00Z">
        <w:r w:rsidR="00B4237B" w:rsidRPr="00AB68BB">
          <w:t xml:space="preserve"> </w:t>
        </w:r>
      </w:ins>
      <w:ins w:id="180" w:author="AL" w:date="2021-08-06T18:11:00Z">
        <w:r w:rsidR="00131B18" w:rsidRPr="00AB68BB">
          <w:rPr>
            <w:lang w:val="en-US"/>
          </w:rPr>
          <w:t>mo</w:t>
        </w:r>
      </w:ins>
      <w:ins w:id="181" w:author="AL" w:date="2021-07-22T15:03:00Z">
        <w:r w:rsidR="00B4237B" w:rsidRPr="00AB68BB">
          <w:rPr>
            <w:lang w:val="en-US"/>
          </w:rPr>
          <w:t xml:space="preserve">del employing structural information from the </w:t>
        </w:r>
      </w:ins>
      <w:ins w:id="182" w:author="AL" w:date="2021-07-22T15:00:00Z">
        <w:r w:rsidR="00B4237B" w:rsidRPr="00AB68BB">
          <w:t xml:space="preserve">high-resolution </w:t>
        </w:r>
      </w:ins>
      <w:ins w:id="183" w:author="AL" w:date="2021-08-06T18:11:00Z">
        <w:r w:rsidR="00131B18" w:rsidRPr="00AB68BB">
          <w:rPr>
            <w:lang w:val="en-US"/>
          </w:rPr>
          <w:t>me</w:t>
        </w:r>
      </w:ins>
      <w:ins w:id="184" w:author="AL" w:date="2021-07-22T15:03:00Z">
        <w:r w:rsidR="00B4237B" w:rsidRPr="00AB68BB">
          <w:rPr>
            <w:lang w:val="en-US"/>
          </w:rPr>
          <w:t>thod</w:t>
        </w:r>
      </w:ins>
      <w:ins w:id="185" w:author="AL" w:date="2021-07-22T15:04:00Z">
        <w:r w:rsidR="00B4237B" w:rsidRPr="00AB68BB">
          <w:rPr>
            <w:lang w:val="en-US"/>
          </w:rPr>
          <w:t>s</w:t>
        </w:r>
      </w:ins>
      <w:ins w:id="186" w:author="AL" w:date="2021-07-22T15:00:00Z">
        <w:r w:rsidR="00B4237B" w:rsidRPr="00AB68BB">
          <w:t>.</w:t>
        </w:r>
      </w:ins>
    </w:p>
    <w:p w14:paraId="377057E5" w14:textId="1CA68E0F" w:rsidR="008A115C" w:rsidRPr="00131B18" w:rsidRDefault="008A115C" w:rsidP="00D70407">
      <w:pPr>
        <w:pStyle w:val="NormalWeb"/>
        <w:rPr>
          <w:ins w:id="187" w:author="AL" w:date="2021-07-23T17:54:00Z"/>
          <w:lang w:val="en-US"/>
          <w:rPrChange w:id="188" w:author="AL" w:date="2021-08-06T18:14:00Z">
            <w:rPr>
              <w:ins w:id="189" w:author="AL" w:date="2021-07-23T17:54:00Z"/>
            </w:rPr>
          </w:rPrChange>
        </w:rPr>
      </w:pPr>
    </w:p>
    <w:p w14:paraId="6EF1B4E7" w14:textId="2F53247A" w:rsidR="00951C75" w:rsidRPr="00AB68BB" w:rsidDel="00131B18" w:rsidRDefault="00131B18" w:rsidP="00951C75">
      <w:pPr>
        <w:pStyle w:val="NormalWeb"/>
        <w:rPr>
          <w:del w:id="190" w:author="AL" w:date="2021-08-06T18:13:00Z"/>
          <w:moveTo w:id="191" w:author="AL" w:date="2021-07-23T17:57:00Z"/>
          <w:lang w:val="en-US"/>
        </w:rPr>
      </w:pPr>
      <w:ins w:id="192" w:author="AL" w:date="2021-08-06T18:15:00Z">
        <w:r>
          <w:rPr>
            <w:lang w:val="en-US"/>
          </w:rPr>
          <w:t>There is a number of</w:t>
        </w:r>
      </w:ins>
      <w:ins w:id="193" w:author="AL" w:date="2021-08-06T18:14:00Z">
        <w:r w:rsidRPr="00131B18">
          <w:rPr>
            <w:lang w:val="en-US"/>
            <w:rPrChange w:id="194" w:author="AL" w:date="2021-08-06T18:14:00Z">
              <w:rPr>
                <w:highlight w:val="lightGray"/>
                <w:lang w:val="en-US"/>
              </w:rPr>
            </w:rPrChange>
          </w:rPr>
          <w:t xml:space="preserve"> </w:t>
        </w:r>
      </w:ins>
      <w:moveToRangeStart w:id="195" w:author="AL" w:date="2021-07-23T17:57:00Z" w:name="move77955488"/>
      <w:moveTo w:id="196" w:author="AL" w:date="2021-07-23T17:57:00Z">
        <w:del w:id="197" w:author="AL" w:date="2021-07-23T17:57:00Z">
          <w:r w:rsidR="00951C75" w:rsidRPr="00AB68BB" w:rsidDel="00951C75">
            <w:rPr>
              <w:lang w:val="en-US"/>
            </w:rPr>
            <w:delText xml:space="preserve">  </w:delText>
          </w:r>
        </w:del>
        <w:del w:id="198" w:author="AL" w:date="2021-08-06T18:13:00Z">
          <w:r w:rsidR="00951C75" w:rsidRPr="00AB68BB" w:rsidDel="00131B18">
            <w:rPr>
              <w:lang w:val="en-US"/>
            </w:rPr>
            <w:delText xml:space="preserve">In contrast, SAXS is a low-resolution technique and is typically used for the determination of supramolecular structures. Thus, </w:delText>
          </w:r>
          <w:commentRangeStart w:id="199"/>
          <w:r w:rsidR="00951C75" w:rsidRPr="00AB68BB" w:rsidDel="00131B18">
            <w:rPr>
              <w:lang w:val="en-US"/>
            </w:rPr>
            <w:delText>it mostly deals with relatively big proteins</w:delText>
          </w:r>
          <w:commentRangeEnd w:id="199"/>
          <w:r w:rsidR="00951C75" w:rsidRPr="00AB68BB" w:rsidDel="00131B18">
            <w:rPr>
              <w:rStyle w:val="CommentReference"/>
              <w:rFonts w:eastAsiaTheme="minorHAnsi" w:cstheme="minorBidi"/>
            </w:rPr>
            <w:commentReference w:id="199"/>
          </w:r>
          <w:r w:rsidR="00951C75" w:rsidRPr="00AB68BB" w:rsidDel="00131B18">
            <w:rPr>
              <w:lang w:val="en-US"/>
            </w:rPr>
            <w:delText>, homo- or heterocomplexes of 60 kDa and higher. The performance of NNs strongly depends on the chosen training set and can be significantly advanced if the diverse efficiently represented proteins are chosen, so that the broader range in (MW,</w:delText>
          </w:r>
          <w:r w:rsidR="00951C75" w:rsidRPr="00AB68BB" w:rsidDel="00131B18">
            <w:rPr>
              <w:i/>
              <w:iCs/>
              <w:lang w:val="en-US"/>
            </w:rPr>
            <w:delText>R</w:delText>
          </w:r>
          <w:r w:rsidR="00951C75" w:rsidRPr="00AB68BB" w:rsidDel="00131B18">
            <w:rPr>
              <w:i/>
              <w:iCs/>
              <w:vertAlign w:val="subscript"/>
              <w:lang w:val="en-US"/>
            </w:rPr>
            <w:delText>g</w:delText>
          </w:r>
          <w:r w:rsidR="00951C75" w:rsidRPr="00AB68BB" w:rsidDel="00131B18">
            <w:rPr>
              <w:lang w:val="en-US"/>
            </w:rPr>
            <w:delText xml:space="preserve">) space is covered. Preliminary experiments confirmed, that NNs trained on the whole PDB data (fig.2 (c)) works well enough for the smaller compact proteins, but underperforms for bigger and elongated models (not shown). The NNs trained on all PDB models, however of some practical value, would fall short of the SAXS community aspirations since one of the strongest sides of the method is its ability to analyze rather big, unfolded, or even intrinsically disordered proteins.  </w:delText>
          </w:r>
        </w:del>
      </w:moveTo>
    </w:p>
    <w:moveToRangeEnd w:id="195"/>
    <w:p w14:paraId="7C1C6D33" w14:textId="77BA51A5" w:rsidR="00C230BE" w:rsidRDefault="00131B18">
      <w:pPr>
        <w:pStyle w:val="NormalWeb"/>
        <w:rPr>
          <w:ins w:id="200" w:author="AL" w:date="2021-07-22T14:38:00Z"/>
          <w:lang w:val="en-US"/>
        </w:rPr>
      </w:pPr>
      <w:ins w:id="201" w:author="AL" w:date="2021-08-06T18:14:00Z">
        <w:r w:rsidRPr="00AB68BB">
          <w:rPr>
            <w:lang w:val="en-US"/>
          </w:rPr>
          <w:t>w</w:t>
        </w:r>
      </w:ins>
      <w:ins w:id="202" w:author="AL" w:date="2021-07-22T14:54:00Z">
        <w:r w:rsidR="00B4237B" w:rsidRPr="00AB68BB">
          <w:rPr>
            <w:lang w:val="en-US"/>
          </w:rPr>
          <w:t xml:space="preserve">ell-established methods for </w:t>
        </w:r>
      </w:ins>
      <w:ins w:id="203" w:author="AL" w:date="2021-07-22T15:23:00Z">
        <w:r w:rsidR="00B4237B" w:rsidRPr="00AB68BB">
          <w:rPr>
            <w:lang w:val="en-US"/>
          </w:rPr>
          <w:t xml:space="preserve">the </w:t>
        </w:r>
      </w:ins>
      <w:ins w:id="204" w:author="AL" w:date="2021-07-22T15:06:00Z">
        <w:r w:rsidR="00B4237B" w:rsidRPr="00AB68BB">
          <w:rPr>
            <w:lang w:val="en-US"/>
          </w:rPr>
          <w:t xml:space="preserve">estimation of </w:t>
        </w:r>
      </w:ins>
      <w:ins w:id="205" w:author="AL" w:date="2021-07-22T15:23:00Z">
        <w:r w:rsidR="00B4237B" w:rsidRPr="00AB68BB">
          <w:rPr>
            <w:lang w:val="en-US"/>
          </w:rPr>
          <w:t>MW</w:t>
        </w:r>
      </w:ins>
      <w:ins w:id="206" w:author="AL" w:date="2021-07-22T15:07:00Z">
        <w:r w:rsidR="00B4237B" w:rsidRPr="00AB68BB">
          <w:rPr>
            <w:lang w:val="en-US"/>
          </w:rPr>
          <w:t xml:space="preserve"> </w:t>
        </w:r>
      </w:ins>
      <w:ins w:id="207" w:author="AL" w:date="2021-08-06T18:20:00Z">
        <w:r w:rsidR="00B269A6">
          <w:rPr>
            <w:lang w:val="en-US"/>
          </w:rPr>
          <w:t xml:space="preserve">from </w:t>
        </w:r>
      </w:ins>
      <w:ins w:id="208" w:author="AL" w:date="2021-08-06T18:21:00Z">
        <w:r w:rsidR="00B269A6">
          <w:rPr>
            <w:lang w:val="en-US"/>
          </w:rPr>
          <w:t>SAXS data on a relative scale (i.e. not relying on scattering from calibrants</w:t>
        </w:r>
      </w:ins>
      <w:ins w:id="209" w:author="AL" w:date="2021-08-06T18:22:00Z">
        <w:r w:rsidR="00B269A6">
          <w:rPr>
            <w:lang w:val="en-US"/>
          </w:rPr>
          <w:t>)</w:t>
        </w:r>
      </w:ins>
      <w:ins w:id="210" w:author="AL" w:date="2021-08-06T18:16:00Z">
        <w:r>
          <w:rPr>
            <w:lang w:val="en-US"/>
          </w:rPr>
          <w:t xml:space="preserve">. </w:t>
        </w:r>
      </w:ins>
      <w:ins w:id="211" w:author="AL" w:date="2021-08-06T18:22:00Z">
        <w:r w:rsidR="00B269A6">
          <w:rPr>
            <w:lang w:val="en-US"/>
          </w:rPr>
          <w:t xml:space="preserve">The </w:t>
        </w:r>
        <w:r w:rsidR="00B269A6">
          <w:rPr>
            <w:lang w:val="en-US"/>
          </w:rPr>
          <w:t xml:space="preserve">optimistic estimate </w:t>
        </w:r>
        <w:proofErr w:type="gramStart"/>
        <w:r w:rsidR="00B269A6">
          <w:rPr>
            <w:lang w:val="en-US"/>
          </w:rPr>
          <w:t xml:space="preserve">of </w:t>
        </w:r>
        <w:r w:rsidR="00B269A6">
          <w:rPr>
            <w:lang w:val="en-US"/>
          </w:rPr>
          <w:t xml:space="preserve"> </w:t>
        </w:r>
      </w:ins>
      <w:ins w:id="212" w:author="AL" w:date="2021-08-06T18:23:00Z">
        <w:r w:rsidR="00B269A6">
          <w:rPr>
            <w:lang w:val="en-US"/>
          </w:rPr>
          <w:t>the</w:t>
        </w:r>
      </w:ins>
      <w:proofErr w:type="gramEnd"/>
      <w:ins w:id="213" w:author="AL" w:date="2021-08-06T18:22:00Z">
        <w:r w:rsidR="00B269A6">
          <w:rPr>
            <w:lang w:val="en-US"/>
          </w:rPr>
          <w:t xml:space="preserve"> </w:t>
        </w:r>
      </w:ins>
      <w:ins w:id="214" w:author="AL" w:date="2021-08-06T18:23:00Z">
        <w:r w:rsidR="00B269A6">
          <w:rPr>
            <w:lang w:val="en-US"/>
          </w:rPr>
          <w:t>accuracy of these methods</w:t>
        </w:r>
      </w:ins>
      <w:ins w:id="215" w:author="AL" w:date="2021-08-06T18:22:00Z">
        <w:r w:rsidR="00B269A6">
          <w:rPr>
            <w:lang w:val="en-US"/>
          </w:rPr>
          <w:t xml:space="preserve"> is </w:t>
        </w:r>
        <w:r w:rsidR="00B269A6">
          <w:rPr>
            <w:lang w:val="en-US"/>
          </w:rPr>
          <w:t>10% [</w:t>
        </w:r>
        <w:r w:rsidR="00B269A6" w:rsidRPr="00804F46">
          <w:rPr>
            <w:highlight w:val="yellow"/>
            <w:lang w:val="en-US"/>
          </w:rPr>
          <w:t>Nelly, 2018</w:t>
        </w:r>
        <w:r w:rsidR="00B269A6">
          <w:rPr>
            <w:lang w:val="en-US"/>
          </w:rPr>
          <w:t>].</w:t>
        </w:r>
        <w:r w:rsidR="00B269A6">
          <w:rPr>
            <w:lang w:val="en-US"/>
          </w:rPr>
          <w:t xml:space="preserve"> </w:t>
        </w:r>
        <w:r w:rsidR="00B269A6">
          <w:rPr>
            <w:lang w:val="en-US"/>
          </w:rPr>
          <w:t xml:space="preserve">These methods </w:t>
        </w:r>
      </w:ins>
      <w:ins w:id="216" w:author="AL" w:date="2021-07-22T15:07:00Z">
        <w:r w:rsidR="00B4237B" w:rsidRPr="00AB68BB">
          <w:rPr>
            <w:lang w:val="en-US"/>
          </w:rPr>
          <w:t xml:space="preserve">have been </w:t>
        </w:r>
      </w:ins>
      <w:ins w:id="217" w:author="AL" w:date="2021-08-06T18:13:00Z">
        <w:r w:rsidRPr="00AB68BB">
          <w:rPr>
            <w:lang w:val="en-US"/>
          </w:rPr>
          <w:t xml:space="preserve">developed </w:t>
        </w:r>
      </w:ins>
      <w:ins w:id="218" w:author="AL" w:date="2021-07-22T15:10:00Z">
        <w:r w:rsidR="00B4237B" w:rsidRPr="00AB68BB">
          <w:rPr>
            <w:lang w:val="en-US"/>
          </w:rPr>
          <w:t xml:space="preserve">primarily </w:t>
        </w:r>
      </w:ins>
      <w:ins w:id="219" w:author="AL" w:date="2021-07-22T15:07:00Z">
        <w:r w:rsidR="00B4237B" w:rsidRPr="00AB68BB">
          <w:rPr>
            <w:lang w:val="en-US"/>
          </w:rPr>
          <w:t xml:space="preserve">for </w:t>
        </w:r>
      </w:ins>
      <w:ins w:id="220" w:author="AL" w:date="2021-07-22T14:54:00Z">
        <w:r w:rsidR="00B4237B" w:rsidRPr="00AB68BB">
          <w:rPr>
            <w:lang w:val="en-US"/>
          </w:rPr>
          <w:t>globular</w:t>
        </w:r>
        <w:r w:rsidR="00B4237B">
          <w:rPr>
            <w:lang w:val="en-US"/>
          </w:rPr>
          <w:t xml:space="preserve"> proteins</w:t>
        </w:r>
      </w:ins>
      <w:ins w:id="221" w:author="AL" w:date="2021-07-22T15:24:00Z">
        <w:r w:rsidR="00B4237B">
          <w:rPr>
            <w:lang w:val="en-US"/>
          </w:rPr>
          <w:t xml:space="preserve"> and their applicability </w:t>
        </w:r>
      </w:ins>
      <w:ins w:id="222" w:author="AL" w:date="2021-07-22T15:25:00Z">
        <w:r w:rsidR="00B4237B">
          <w:rPr>
            <w:lang w:val="en-US"/>
          </w:rPr>
          <w:t>to SAXS data from disordered proteins and nucleic acids is questionable</w:t>
        </w:r>
      </w:ins>
      <w:ins w:id="223" w:author="AL" w:date="2021-07-22T15:13:00Z">
        <w:r w:rsidR="00B4237B">
          <w:rPr>
            <w:lang w:val="en-US"/>
          </w:rPr>
          <w:t xml:space="preserve">. </w:t>
        </w:r>
      </w:ins>
      <w:ins w:id="224" w:author="AL" w:date="2021-07-22T15:35:00Z">
        <w:r w:rsidR="00B4237B">
          <w:rPr>
            <w:lang w:val="en-US"/>
          </w:rPr>
          <w:t>Here, w</w:t>
        </w:r>
      </w:ins>
      <w:ins w:id="225" w:author="AL" w:date="2021-07-22T15:33:00Z">
        <w:r w:rsidR="00B4237B">
          <w:rPr>
            <w:lang w:val="en-US"/>
          </w:rPr>
          <w:t xml:space="preserve">e explore </w:t>
        </w:r>
      </w:ins>
      <w:ins w:id="226" w:author="AL" w:date="2021-07-22T15:35:00Z">
        <w:r w:rsidR="00B4237B">
          <w:rPr>
            <w:lang w:val="en-US"/>
          </w:rPr>
          <w:t xml:space="preserve">the </w:t>
        </w:r>
      </w:ins>
      <w:ins w:id="227" w:author="AL" w:date="2021-07-22T15:33:00Z">
        <w:r w:rsidR="00B4237B">
          <w:rPr>
            <w:lang w:val="en-US"/>
          </w:rPr>
          <w:t>a</w:t>
        </w:r>
      </w:ins>
      <w:ins w:id="228" w:author="AL" w:date="2021-07-22T15:34:00Z">
        <w:r w:rsidR="00B4237B">
          <w:rPr>
            <w:lang w:val="en-US"/>
          </w:rPr>
          <w:t xml:space="preserve">pplicability of artificial neural networks </w:t>
        </w:r>
      </w:ins>
      <w:ins w:id="229" w:author="AL" w:date="2021-07-22T15:36:00Z">
        <w:r w:rsidR="00B4237B">
          <w:rPr>
            <w:lang w:val="en-US"/>
          </w:rPr>
          <w:t xml:space="preserve">(NN) </w:t>
        </w:r>
      </w:ins>
      <w:ins w:id="230" w:author="AL" w:date="2021-07-22T15:34:00Z">
        <w:r w:rsidR="00B4237B">
          <w:rPr>
            <w:lang w:val="en-US"/>
          </w:rPr>
          <w:t>to primar</w:t>
        </w:r>
      </w:ins>
      <w:ins w:id="231" w:author="AL" w:date="2021-07-22T15:36:00Z">
        <w:r w:rsidR="00B4237B">
          <w:rPr>
            <w:lang w:val="en-US"/>
          </w:rPr>
          <w:t>y</w:t>
        </w:r>
      </w:ins>
      <w:ins w:id="232" w:author="AL" w:date="2021-07-22T15:34:00Z">
        <w:r w:rsidR="00B4237B">
          <w:rPr>
            <w:lang w:val="en-US"/>
          </w:rPr>
          <w:t xml:space="preserve"> SAXS data analysis</w:t>
        </w:r>
      </w:ins>
      <w:ins w:id="233" w:author="AL" w:date="2021-07-22T15:36:00Z">
        <w:r w:rsidR="00B4237B">
          <w:rPr>
            <w:lang w:val="en-US"/>
          </w:rPr>
          <w:t xml:space="preserve">: </w:t>
        </w:r>
      </w:ins>
      <w:ins w:id="234" w:author="AL" w:date="2021-07-22T16:09:00Z">
        <w:r w:rsidR="00B4237B">
          <w:rPr>
            <w:lang w:val="en-US"/>
          </w:rPr>
          <w:t xml:space="preserve">estimation of </w:t>
        </w:r>
      </w:ins>
      <w:ins w:id="235" w:author="AL" w:date="2021-07-22T15:35:00Z">
        <w:r w:rsidR="00B4237B">
          <w:rPr>
            <w:lang w:val="en-US"/>
          </w:rPr>
          <w:t>MW and D</w:t>
        </w:r>
        <w:r w:rsidR="00B4237B" w:rsidRPr="00B269A6">
          <w:rPr>
            <w:vertAlign w:val="subscript"/>
            <w:lang w:val="en-US"/>
            <w:rPrChange w:id="236" w:author="AL" w:date="2021-08-06T18:26:00Z">
              <w:rPr>
                <w:lang w:val="en-US"/>
              </w:rPr>
            </w:rPrChange>
          </w:rPr>
          <w:t>max</w:t>
        </w:r>
        <w:r w:rsidR="00B4237B">
          <w:rPr>
            <w:lang w:val="en-US"/>
          </w:rPr>
          <w:t xml:space="preserve"> </w:t>
        </w:r>
      </w:ins>
      <w:ins w:id="237" w:author="AL" w:date="2021-07-22T16:09:00Z">
        <w:r w:rsidR="00B4237B">
          <w:rPr>
            <w:lang w:val="en-US"/>
          </w:rPr>
          <w:t xml:space="preserve">for </w:t>
        </w:r>
      </w:ins>
      <w:ins w:id="238" w:author="AL" w:date="2021-07-22T15:35:00Z">
        <w:r w:rsidR="00B4237B">
          <w:rPr>
            <w:lang w:val="en-US"/>
          </w:rPr>
          <w:t>data from folded</w:t>
        </w:r>
      </w:ins>
      <w:ins w:id="239" w:author="AL" w:date="2021-08-06T18:26:00Z">
        <w:r w:rsidR="00B269A6">
          <w:rPr>
            <w:lang w:val="ru-RU"/>
          </w:rPr>
          <w:t xml:space="preserve"> </w:t>
        </w:r>
        <w:r w:rsidR="00B269A6">
          <w:rPr>
            <w:lang w:val="en-US"/>
          </w:rPr>
          <w:t>proteins</w:t>
        </w:r>
      </w:ins>
      <w:ins w:id="240" w:author="AL" w:date="2021-07-22T15:35:00Z">
        <w:r w:rsidR="00B4237B">
          <w:rPr>
            <w:lang w:val="en-US"/>
          </w:rPr>
          <w:t>, intrinsically disordered proteins</w:t>
        </w:r>
      </w:ins>
      <w:ins w:id="241" w:author="AL" w:date="2021-08-06T18:26:00Z">
        <w:r w:rsidR="00B269A6">
          <w:rPr>
            <w:lang w:val="en-US"/>
          </w:rPr>
          <w:t xml:space="preserve"> (IDP)</w:t>
        </w:r>
      </w:ins>
      <w:ins w:id="242" w:author="AL" w:date="2021-07-22T15:35:00Z">
        <w:r w:rsidR="00B4237B">
          <w:rPr>
            <w:lang w:val="en-US"/>
          </w:rPr>
          <w:t xml:space="preserve"> and nucleic acids.</w:t>
        </w:r>
      </w:ins>
      <w:ins w:id="243" w:author="AL" w:date="2021-07-22T15:28:00Z">
        <w:r w:rsidR="00B4237B">
          <w:rPr>
            <w:lang w:val="en-US"/>
          </w:rPr>
          <w:t xml:space="preserve"> </w:t>
        </w:r>
      </w:ins>
      <w:ins w:id="244" w:author="AL" w:date="2021-07-22T15:14:00Z">
        <w:r w:rsidR="00B4237B">
          <w:rPr>
            <w:lang w:val="en-US"/>
          </w:rPr>
          <w:t xml:space="preserve"> </w:t>
        </w:r>
      </w:ins>
      <w:ins w:id="245" w:author="AL" w:date="2021-07-22T14:54:00Z">
        <w:r w:rsidR="00B4237B">
          <w:rPr>
            <w:lang w:val="en-US"/>
          </w:rPr>
          <w:t xml:space="preserve"> </w:t>
        </w:r>
      </w:ins>
    </w:p>
    <w:p w14:paraId="59FA7594" w14:textId="70CCD625" w:rsidR="00CF54EA" w:rsidRPr="00326659" w:rsidDel="00B4237B" w:rsidRDefault="0074511B">
      <w:pPr>
        <w:pStyle w:val="NormalWeb"/>
        <w:rPr>
          <w:del w:id="246" w:author="AL" w:date="2021-07-22T15:37:00Z"/>
          <w:lang w:val="en-US"/>
          <w:rPrChange w:id="247" w:author="AL" w:date="2021-07-21T09:55:00Z">
            <w:rPr>
              <w:del w:id="248" w:author="AL" w:date="2021-07-22T15:37:00Z"/>
            </w:rPr>
          </w:rPrChange>
        </w:rPr>
      </w:pPr>
      <w:del w:id="249" w:author="AL" w:date="2021-07-22T14:38:00Z">
        <w:r w:rsidDel="00C230BE">
          <w:rPr>
            <w:lang w:val="en-US"/>
          </w:rPr>
          <w:delText xml:space="preserve"> </w:delText>
        </w:r>
      </w:del>
      <w:del w:id="250" w:author="AL" w:date="2021-07-22T15:37:00Z">
        <w:r w:rsidR="004D383F" w:rsidDel="00B4237B">
          <w:rPr>
            <w:lang w:val="en-US"/>
          </w:rPr>
          <w:delText>T</w:delText>
        </w:r>
        <w:r w:rsidR="003B21EA" w:rsidDel="00B4237B">
          <w:delText xml:space="preserve">he </w:delText>
        </w:r>
        <w:r w:rsidR="000A7EB3" w:rsidDel="00B4237B">
          <w:rPr>
            <w:lang w:val="en-US"/>
          </w:rPr>
          <w:delText xml:space="preserve">molecular weight (MW) and </w:delText>
        </w:r>
        <w:r w:rsidR="000A7EB3" w:rsidDel="00B4237B">
          <w:delText xml:space="preserve">maximum intraparticle distance </w:delText>
        </w:r>
        <w:r w:rsidR="000A7EB3" w:rsidDel="00B4237B">
          <w:rPr>
            <w:lang w:val="en-US"/>
          </w:rPr>
          <w:delText>(</w:delText>
        </w:r>
        <w:r w:rsidR="000A7EB3" w:rsidRPr="00015866" w:rsidDel="00B4237B">
          <w:rPr>
            <w:i/>
            <w:iCs/>
          </w:rPr>
          <w:delText>D</w:delText>
        </w:r>
        <w:r w:rsidR="000A7EB3" w:rsidRPr="00015866" w:rsidDel="00B4237B">
          <w:rPr>
            <w:i/>
            <w:iCs/>
            <w:vertAlign w:val="subscript"/>
          </w:rPr>
          <w:delText>max</w:delText>
        </w:r>
        <w:r w:rsidR="000A7EB3" w:rsidDel="00B4237B">
          <w:rPr>
            <w:lang w:val="en-US"/>
          </w:rPr>
          <w:delText xml:space="preserve">) are the </w:delText>
        </w:r>
        <w:r w:rsidR="00EF7950" w:rsidDel="00B4237B">
          <w:rPr>
            <w:lang w:val="en-US"/>
          </w:rPr>
          <w:delText xml:space="preserve">crucial </w:delText>
        </w:r>
        <w:r w:rsidR="000A7EB3" w:rsidDel="00B4237B">
          <w:rPr>
            <w:lang w:val="en-US"/>
          </w:rPr>
          <w:delText>parameters derived from</w:delText>
        </w:r>
        <w:r w:rsidR="003B21EA" w:rsidDel="00B4237B">
          <w:delText xml:space="preserve"> </w:delText>
        </w:r>
      </w:del>
      <w:del w:id="251" w:author="AL" w:date="2021-07-22T14:15:00Z">
        <w:r w:rsidR="003B21EA" w:rsidDel="009D75C0">
          <w:delText>SAS</w:delText>
        </w:r>
      </w:del>
      <w:del w:id="252" w:author="AL" w:date="2021-07-22T15:37:00Z">
        <w:r w:rsidR="002C102E" w:rsidDel="00B4237B">
          <w:rPr>
            <w:lang w:val="en-US"/>
          </w:rPr>
          <w:delText xml:space="preserve"> </w:delText>
        </w:r>
        <w:r w:rsidR="000A7EB3" w:rsidDel="00B4237B">
          <w:rPr>
            <w:lang w:val="en-US"/>
          </w:rPr>
          <w:delText>experiment</w:delText>
        </w:r>
        <w:r w:rsidR="00523D01" w:rsidDel="00B4237B">
          <w:rPr>
            <w:lang w:val="en-US"/>
          </w:rPr>
          <w:delText>s</w:delText>
        </w:r>
        <w:r w:rsidR="009D7113" w:rsidDel="00B4237B">
          <w:rPr>
            <w:lang w:val="en-US"/>
          </w:rPr>
          <w:delText xml:space="preserve"> </w:delText>
        </w:r>
        <w:r w:rsidR="00015866" w:rsidDel="00B4237B">
          <w:rPr>
            <w:lang w:val="en-US"/>
          </w:rPr>
          <w:delText>that</w:delText>
        </w:r>
        <w:r w:rsidR="009D7113" w:rsidDel="00B4237B">
          <w:rPr>
            <w:lang w:val="en-US"/>
          </w:rPr>
          <w:delText xml:space="preserve"> </w:delText>
        </w:r>
        <w:r w:rsidR="00523D01" w:rsidDel="00B4237B">
          <w:rPr>
            <w:lang w:val="en-US"/>
          </w:rPr>
          <w:delText xml:space="preserve">are typically </w:delText>
        </w:r>
        <w:r w:rsidR="009D7113" w:rsidDel="00B4237B">
          <w:rPr>
            <w:lang w:val="en-US"/>
          </w:rPr>
          <w:delText xml:space="preserve">used for further analysis, e.g. for </w:delText>
        </w:r>
        <w:r w:rsidR="009D7113" w:rsidRPr="009D7113" w:rsidDel="00B4237B">
          <w:rPr>
            <w:i/>
            <w:iCs/>
            <w:lang w:val="en-US"/>
          </w:rPr>
          <w:delText>ab initio</w:delText>
        </w:r>
        <w:r w:rsidR="009D7113" w:rsidDel="00B4237B">
          <w:rPr>
            <w:lang w:val="en-US"/>
          </w:rPr>
          <w:delText xml:space="preserve"> model reconstruction</w:delText>
        </w:r>
        <w:r w:rsidR="007A7B7C" w:rsidDel="00B4237B">
          <w:rPr>
            <w:lang w:val="en-US"/>
          </w:rPr>
          <w:delText>. H</w:delText>
        </w:r>
        <w:r w:rsidR="004D383F" w:rsidDel="00B4237B">
          <w:rPr>
            <w:lang w:val="en-US"/>
          </w:rPr>
          <w:delText>owever</w:delText>
        </w:r>
        <w:r w:rsidR="00DF3B87" w:rsidDel="00B4237B">
          <w:rPr>
            <w:lang w:val="en-US"/>
          </w:rPr>
          <w:delText>,</w:delText>
        </w:r>
        <w:r w:rsidR="004D383F" w:rsidDel="00B4237B">
          <w:rPr>
            <w:lang w:val="en-US"/>
          </w:rPr>
          <w:delText xml:space="preserve"> </w:delText>
        </w:r>
        <w:r w:rsidR="0020776E" w:rsidDel="00B4237B">
          <w:rPr>
            <w:lang w:val="en-US"/>
          </w:rPr>
          <w:delText>their</w:delText>
        </w:r>
        <w:r w:rsidR="000A7EB3" w:rsidDel="00B4237B">
          <w:rPr>
            <w:lang w:val="en-US"/>
          </w:rPr>
          <w:delText xml:space="preserve"> </w:delText>
        </w:r>
        <w:r w:rsidR="002F7F17" w:rsidDel="00B4237B">
          <w:rPr>
            <w:lang w:val="en-US"/>
          </w:rPr>
          <w:delText>accurate</w:delText>
        </w:r>
        <w:r w:rsidR="000A7EB3" w:rsidDel="00B4237B">
          <w:rPr>
            <w:lang w:val="en-US"/>
          </w:rPr>
          <w:delText xml:space="preserve"> estimation remains a</w:delText>
        </w:r>
        <w:r w:rsidR="002C102E" w:rsidDel="00B4237B">
          <w:delText xml:space="preserve"> non-trivial task </w:delText>
        </w:r>
        <w:r w:rsidR="000A7EB3" w:rsidDel="00B4237B">
          <w:rPr>
            <w:lang w:val="en-US"/>
          </w:rPr>
          <w:delText xml:space="preserve">with </w:delText>
        </w:r>
        <w:r w:rsidR="00EF7950" w:rsidDel="00B4237B">
          <w:rPr>
            <w:lang w:val="en-US"/>
          </w:rPr>
          <w:delText xml:space="preserve">higher </w:delText>
        </w:r>
        <w:r w:rsidR="000A7EB3" w:rsidDel="00B4237B">
          <w:rPr>
            <w:lang w:val="en-US"/>
          </w:rPr>
          <w:delText xml:space="preserve">potential uncertainty </w:delText>
        </w:r>
        <w:r w:rsidR="0020776E" w:rsidDel="00B4237B">
          <w:rPr>
            <w:lang w:val="en-US"/>
          </w:rPr>
          <w:delText>linked</w:delText>
        </w:r>
        <w:r w:rsidR="000A7EB3" w:rsidDel="00B4237B">
          <w:rPr>
            <w:lang w:val="en-US"/>
          </w:rPr>
          <w:delText xml:space="preserve"> to </w:delText>
        </w:r>
        <w:r w:rsidR="003B21EA" w:rsidDel="00B4237B">
          <w:delText xml:space="preserve">the </w:delText>
        </w:r>
        <w:r w:rsidR="00EF7950" w:rsidDel="00B4237B">
          <w:rPr>
            <w:lang w:val="en-US"/>
          </w:rPr>
          <w:delText xml:space="preserve">lower </w:delText>
        </w:r>
        <w:r w:rsidR="003B21EA" w:rsidDel="00B4237B">
          <w:delText xml:space="preserve">quality of experimental data. </w:delText>
        </w:r>
      </w:del>
    </w:p>
    <w:p w14:paraId="6F9E9FE4" w14:textId="34926DE7" w:rsidR="00B4237B" w:rsidRPr="00B4237B" w:rsidRDefault="00C36BB5">
      <w:pPr>
        <w:pStyle w:val="NormalWeb"/>
        <w:rPr>
          <w:ins w:id="253" w:author="AL" w:date="2021-07-22T15:47:00Z"/>
        </w:rPr>
      </w:pPr>
      <w:r>
        <w:rPr>
          <w:lang w:val="en-US"/>
        </w:rPr>
        <w:t xml:space="preserve">  </w:t>
      </w:r>
      <w:r>
        <w:t>Recently</w:t>
      </w:r>
      <w:r w:rsidR="007A7B7C">
        <w:rPr>
          <w:lang w:val="en-US"/>
        </w:rPr>
        <w:t>, the application of</w:t>
      </w:r>
      <w:r>
        <w:t xml:space="preserve"> </w:t>
      </w:r>
      <w:r>
        <w:rPr>
          <w:lang w:val="en-US"/>
        </w:rPr>
        <w:t>neural networks</w:t>
      </w:r>
      <w:del w:id="254" w:author="AL" w:date="2021-08-06T18:27:00Z">
        <w:r w:rsidDel="00B269A6">
          <w:rPr>
            <w:lang w:val="en-US"/>
          </w:rPr>
          <w:delText xml:space="preserve"> (NN)</w:delText>
        </w:r>
      </w:del>
      <w:r>
        <w:t xml:space="preserve"> ha</w:t>
      </w:r>
      <w:r w:rsidR="007A7B7C">
        <w:rPr>
          <w:lang w:val="en-US"/>
        </w:rPr>
        <w:t>s</w:t>
      </w:r>
      <w:r>
        <w:t xml:space="preserve"> experienced a sudden leap </w:t>
      </w:r>
      <w:r w:rsidR="007A7B7C">
        <w:rPr>
          <w:lang w:val="en-US"/>
        </w:rPr>
        <w:t xml:space="preserve">in </w:t>
      </w:r>
      <w:r w:rsidR="00BC7B65">
        <w:rPr>
          <w:lang w:val="en-US"/>
        </w:rPr>
        <w:t xml:space="preserve">almost </w:t>
      </w:r>
      <w:r w:rsidR="007A7B7C">
        <w:rPr>
          <w:lang w:val="en-US"/>
        </w:rPr>
        <w:t xml:space="preserve">all areas of </w:t>
      </w:r>
      <w:r w:rsidR="00BC7B65">
        <w:rPr>
          <w:lang w:val="en-US"/>
        </w:rPr>
        <w:t>everyday</w:t>
      </w:r>
      <w:r w:rsidR="00445FCE">
        <w:rPr>
          <w:lang w:val="en-US"/>
        </w:rPr>
        <w:t xml:space="preserve"> </w:t>
      </w:r>
      <w:r w:rsidR="007A7B7C">
        <w:rPr>
          <w:lang w:val="en-US"/>
        </w:rPr>
        <w:t xml:space="preserve">life, due in no small part to the development of deep learning technologies </w:t>
      </w:r>
      <w:r w:rsidR="007A7B7C">
        <w:rPr>
          <w:lang w:val="en-US"/>
        </w:rPr>
        <w:fldChar w:fldCharType="begin" w:fldLock="1"/>
      </w:r>
      <w:r w:rsidR="007A7B7C">
        <w:rPr>
          <w:lang w:val="en-US"/>
        </w:rPr>
        <w:instrText>ADDIN CSL_CITATION {"citationItems":[{"id":"ITEM-1","itemData":{"DOI":"10.1016/j.neunet.2014.09.003","ISSN":"18792782","PMID":"25462637","abstract":"In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Networks","id":"ITEM-1","issued":{"date-parts":[["2015","1","1"]]},"page":"85-117","publisher":"Elsevier Ltd","title":"Deep Learning in neural networks: An overview","type":"article","volume":"61"},"uris":["http://www.mendeley.com/documents/?uuid=023541e1-c195-3381-b562-3962bf5eed72"]}],"mendeley":{"formattedCitation":"(Schmidhuber, 2015)","plainTextFormattedCitation":"(Schmidhuber, 2015)","previouslyFormattedCitation":"(Schmidhuber, 2015)"},"properties":{"noteIndex":0},"schema":"https://github.com/citation-style-language/schema/raw/master/csl-citation.json"}</w:instrText>
      </w:r>
      <w:r w:rsidR="007A7B7C">
        <w:rPr>
          <w:lang w:val="en-US"/>
        </w:rPr>
        <w:fldChar w:fldCharType="separate"/>
      </w:r>
      <w:r w:rsidR="007A7B7C" w:rsidRPr="007A7B7C">
        <w:rPr>
          <w:noProof/>
          <w:lang w:val="en-US"/>
        </w:rPr>
        <w:t>(Schmidhuber, 2015)</w:t>
      </w:r>
      <w:r w:rsidR="007A7B7C">
        <w:rPr>
          <w:lang w:val="en-US"/>
        </w:rPr>
        <w:fldChar w:fldCharType="end"/>
      </w:r>
      <w:r w:rsidR="007A7B7C">
        <w:rPr>
          <w:lang w:val="en-US"/>
        </w:rPr>
        <w:t xml:space="preserve">. </w:t>
      </w:r>
      <w:del w:id="255" w:author="AL" w:date="2021-08-06T18:27:00Z">
        <w:r w:rsidR="00EF7950" w:rsidDel="00B269A6">
          <w:rPr>
            <w:lang w:val="en-US"/>
          </w:rPr>
          <w:delText>Huge</w:delText>
        </w:r>
      </w:del>
      <w:ins w:id="256" w:author="AL" w:date="2021-08-06T18:27:00Z">
        <w:r w:rsidR="00B269A6">
          <w:rPr>
            <w:lang w:val="en-US"/>
          </w:rPr>
          <w:t>Massive</w:t>
        </w:r>
      </w:ins>
      <w:r w:rsidR="007A7B7C">
        <w:rPr>
          <w:lang w:val="en-US"/>
        </w:rPr>
        <w:t xml:space="preserve"> progress has happened </w:t>
      </w:r>
      <w:r w:rsidR="00CA0FC4">
        <w:rPr>
          <w:lang w:val="en-US"/>
        </w:rPr>
        <w:t>in</w:t>
      </w:r>
      <w:r>
        <w:t xml:space="preserve"> </w:t>
      </w:r>
      <w:r w:rsidR="00CA0FC4">
        <w:rPr>
          <w:lang w:val="en-US"/>
        </w:rPr>
        <w:t>many</w:t>
      </w:r>
      <w:r>
        <w:t xml:space="preserve"> </w:t>
      </w:r>
      <w:r w:rsidR="007A7B7C">
        <w:rPr>
          <w:lang w:val="en-US"/>
        </w:rPr>
        <w:t xml:space="preserve">biological </w:t>
      </w:r>
      <w:r>
        <w:t xml:space="preserve">applications </w:t>
      </w:r>
      <w:r w:rsidR="007A7B7C">
        <w:rPr>
          <w:lang w:val="en-US"/>
        </w:rPr>
        <w:t xml:space="preserve">as well, </w:t>
      </w:r>
      <w:r w:rsidR="00CA0FC4">
        <w:rPr>
          <w:lang w:val="en-US"/>
        </w:rPr>
        <w:t>including bioinformatic</w:t>
      </w:r>
      <w:r w:rsidR="007A7B7C">
        <w:rPr>
          <w:lang w:val="en-US"/>
        </w:rPr>
        <w:t>s</w:t>
      </w:r>
      <w:r w:rsidR="00CA0FC4">
        <w:rPr>
          <w:lang w:val="en-US"/>
        </w:rPr>
        <w:t xml:space="preserve"> </w:t>
      </w:r>
      <w:r w:rsidR="00CA0FC4">
        <w:rPr>
          <w:lang w:val="en-US"/>
        </w:rPr>
        <w:fldChar w:fldCharType="begin" w:fldLock="1"/>
      </w:r>
      <w:r w:rsidR="00CA0FC4">
        <w:rPr>
          <w:lang w:val="en-US"/>
        </w:rPr>
        <w:instrText>ADDIN CSL_CITATION {"citationItems":[{"id":"ITEM-1","itemData":{"DOI":"10.26508/lsa.201900429","ISSN":"25751077","PMID":"31570514","abstract":"In bioinformatics, machine learning methods have been used to predict features embedded in the sequences. In contrast to what is generally assumed, machine learning approaches can also provide new insights into the underlying biology. Here, we demonstrate this by presenting TargetP 2.0, a novel state-of-the-art method to identify N-terminal sorting signals, which direct proteins to the secretory pathway, mitochondria, and chloroplasts or other plastids. By examining the strongest signals from the attention layer in the network, we find that the second residue in the protein, that is, the one following the initial methionine, has a strong influence on the classification. We observe that two-thirds of chloroplast and thylakoid transit peptides have an alanine in position 2, compared with 20% in other plant proteins. We also note that in fungi and single-celled eukaryotes, less than 30% of the targeting peptides have an amino acid that allows the removal of the N-terminal methionine compared with 60% for the proteins without targeting peptide. The importance of this feature for predictions has not been highlighted before.","author":[{"dropping-particle":"","family":"Armenteros","given":"Jose Juan Almagro","non-dropping-particle":"","parse-names":false,"suffix":""},{"dropping-particle":"","family":"Salvatore","given":"Marco","non-dropping-particle":"","parse-names":false,"suffix":""},{"dropping-particle":"","family":"Emanuelsson","given":"Olof","non-dropping-particle":"","parse-names":false,"suffix":""},{"dropping-particle":"","family":"Winther","given":"Ole","non-dropping-particle":"","parse-names":false,"suffix":""},{"dropping-particle":"","family":"Heijne","given":"Gunnar","non-dropping-particle":"Von","parse-names":false,"suffix":""},{"dropping-particle":"","family":"Elofsson","given":"Arne","non-dropping-particle":"","parse-names":false,"suffix":""},{"dropping-particle":"","family":"Nielsen","given":"Henrik","non-dropping-particle":"","parse-names":false,"suffix":""}],"container-title":"Life Science Alliance","id":"ITEM-1","issue":"5","issued":{"date-parts":[["2019","10","1"]]},"publisher":"Rockefeller University Press","title":"Detecting sequence signals in targeting peptides using deep learning","type":"article-journal","volume":"2"},"uris":["http://www.mendeley.com/documents/?uuid=c2c66fa8-aa5a-3842-bcdd-9e5fd22720bf"]}],"mendeley":{"formattedCitation":"(Armenteros et al., 2019)","plainTextFormattedCitation":"(Armenteros et al., 2019)","previouslyFormattedCitation":"(Armenteros et al., 2019)"},"properties":{"noteIndex":0},"schema":"https://github.com/citation-style-language/schema/raw/master/csl-citation.json"}</w:instrText>
      </w:r>
      <w:r w:rsidR="00CA0FC4">
        <w:rPr>
          <w:lang w:val="en-US"/>
        </w:rPr>
        <w:fldChar w:fldCharType="separate"/>
      </w:r>
      <w:r w:rsidR="007A7B7C" w:rsidRPr="007A7B7C">
        <w:rPr>
          <w:noProof/>
          <w:lang w:val="en-US"/>
        </w:rPr>
        <w:t>(Armenteros et al., 2019)</w:t>
      </w:r>
      <w:r w:rsidR="00CA0FC4">
        <w:rPr>
          <w:lang w:val="en-US"/>
        </w:rPr>
        <w:fldChar w:fldCharType="end"/>
      </w:r>
      <w:r w:rsidR="00CA0FC4">
        <w:rPr>
          <w:lang w:val="en-US"/>
        </w:rPr>
        <w:t xml:space="preserve">, </w:t>
      </w:r>
      <w:r w:rsidR="00DF3B87">
        <w:rPr>
          <w:lang w:val="en-US"/>
        </w:rPr>
        <w:t xml:space="preserve">a </w:t>
      </w:r>
      <w:r w:rsidR="00CA0FC4">
        <w:rPr>
          <w:lang w:val="en-US"/>
        </w:rPr>
        <w:t xml:space="preserve">recent breakthrough in </w:t>
      </w:r>
      <w:r w:rsidR="007A7B7C" w:rsidRPr="007A7B7C">
        <w:rPr>
          <w:i/>
          <w:iCs/>
          <w:lang w:val="en-US"/>
        </w:rPr>
        <w:t>in silico</w:t>
      </w:r>
      <w:r w:rsidR="007A7B7C">
        <w:rPr>
          <w:lang w:val="en-US"/>
        </w:rPr>
        <w:t xml:space="preserve"> </w:t>
      </w:r>
      <w:r w:rsidR="00CA0FC4">
        <w:rPr>
          <w:lang w:val="en-US"/>
        </w:rPr>
        <w:t xml:space="preserve">protein </w:t>
      </w:r>
      <w:r w:rsidR="00CA0FC4" w:rsidRPr="00B4237B">
        <w:rPr>
          <w:lang w:val="en-US"/>
        </w:rPr>
        <w:t xml:space="preserve">folding </w:t>
      </w:r>
      <w:r w:rsidR="00BC7B65" w:rsidRPr="00B4237B">
        <w:rPr>
          <w:lang w:val="en-US"/>
        </w:rPr>
        <w:t xml:space="preserve">by </w:t>
      </w:r>
      <w:proofErr w:type="spellStart"/>
      <w:r w:rsidR="00BC7B65" w:rsidRPr="00B4237B">
        <w:rPr>
          <w:lang w:val="en-US"/>
        </w:rPr>
        <w:t>AlphaFold</w:t>
      </w:r>
      <w:proofErr w:type="spellEnd"/>
      <w:r w:rsidR="00BC7B65" w:rsidRPr="00B4237B">
        <w:rPr>
          <w:lang w:val="en-US"/>
        </w:rPr>
        <w:t xml:space="preserve"> </w:t>
      </w:r>
      <w:r w:rsidR="00CA0FC4" w:rsidRPr="008F6CA5">
        <w:rPr>
          <w:lang w:val="en-US"/>
        </w:rPr>
        <w:fldChar w:fldCharType="begin" w:fldLock="1"/>
      </w:r>
      <w:r w:rsidR="00CA0FC4" w:rsidRPr="00B4237B">
        <w:rPr>
          <w:lang w:val="en-US"/>
        </w:rPr>
        <w:instrText>ADDIN CSL_CITATION {"citationItems":[{"id":"ITEM-1","itemData":{"author":[{"dropping-particle":"","family":"Senior","given":"Andrew W","non-dropping-particle":"","parse-names":false,"suffix":""},{"dropping-particle":"","family":"Evans","given":"Richard","non-dropping-particle":"","parse-names":false,"suffix":""},{"dropping-particle":"","family":"Jumper","given":"John","non-dropping-particle":"","parse-names":false,"suffix":""},{"dropping-particle":"","family":"Kirkpatrick","given":"James","non-dropping-particle":"","parse-names":false,"suffix":""},{"dropping-particle":"","family":"Sifre","given":"Laurent","non-dropping-particle":"","parse-names":false,"suffix":""},{"dropping-particle":"","family":"Green","given":"Tim","non-dropping-particle":"","parse-names":false,"suffix":""},{"dropping-particle":"","family":"Qin","given":"Chongli","non-dropping-particle":"","parse-names":false,"suffix":""},{"dropping-particle":"","family":"Zídek","given":"Augustiň","non-dropping-particle":"","parse-names":false,"suffix":""},{"dropping-particle":"","family":"Nelson","given":"Alexander W R","non-dropping-particle":"","parse-names":false,"suffix":""},{"dropping-particle":"","family":"Bridgland","given":"Alex","non-dropping-particle":"","parse-names":false,"suffix":""},{"dropping-particle":"","family":"Penedones","given":"Hugo","non-dropping-particle":"","parse-names":false,"suffix":""},{"dropping-particle":"","family":"Petersen","given":"Stig","non-dropping-particle":"","parse-names":false,"suffix":""},{"dropping-particle":"","family":"Simonyan","given":"Karen","non-dropping-particle":"","parse-names":false,"suffix":""},{"dropping-particle":"","family":"Crossan","given":"Steve","non-dropping-particle":"","parse-names":false,"suffix":""},{"dropping-particle":"","family":"Kohli","given":"Pushmeet","non-dropping-particle":"","parse-names":false,"suffix":""},{"dropping-particle":"","family":"Jones","given":"David T","non-dropping-particle":"","parse-names":false,"suffix":""},{"dropping-particle":"","family":"Silver","given":"David","non-dropping-particle":"","parse-names":false,"suffix":""},{"dropping-particle":"","family":"Kavukcuoglu","given":"Koray","non-dropping-particle":"","parse-names":false,"suffix":""},{"dropping-particle":"","family":"Hassabis","given":"Demis","non-dropping-particle":"","parse-names":false,"suffix":""}],"container-title":"nature.com","id":"ITEM-1","issued":{"date-parts":[["0"]]},"title":"AlphaFold: Improved protein structure prediction using 1 potentials from deep learning 2","type":"report"},"uris":["http://www.mendeley.com/documents/?uuid=4376490b-5ce4-3ee6-9a0f-0317128bb229"]}],"mendeley":{"formattedCitation":"(Senior et al.)","plainTextFormattedCitation":"(Senior et al.)","previouslyFormattedCitation":"(Senior et al.)"},"properties":{"noteIndex":0},"schema":"https://github.com/citation-style-language/schema/raw/master/csl-citation.json"}</w:instrText>
      </w:r>
      <w:r w:rsidR="00CA0FC4" w:rsidRPr="00AB68BB">
        <w:rPr>
          <w:lang w:val="en-US"/>
        </w:rPr>
        <w:fldChar w:fldCharType="separate"/>
      </w:r>
      <w:r w:rsidR="00CA0FC4" w:rsidRPr="00B4237B">
        <w:rPr>
          <w:noProof/>
          <w:lang w:val="en-US"/>
        </w:rPr>
        <w:t>(Senior et al.)</w:t>
      </w:r>
      <w:r w:rsidR="00CA0FC4" w:rsidRPr="008F6CA5">
        <w:rPr>
          <w:lang w:val="en-US"/>
        </w:rPr>
        <w:fldChar w:fldCharType="end"/>
      </w:r>
      <w:r w:rsidR="00CA0FC4" w:rsidRPr="00B4237B">
        <w:rPr>
          <w:lang w:val="en-US"/>
        </w:rPr>
        <w:t>, a</w:t>
      </w:r>
      <w:r w:rsidR="007A7B7C" w:rsidRPr="00B4237B">
        <w:rPr>
          <w:lang w:val="en-US"/>
        </w:rPr>
        <w:t>nd even</w:t>
      </w:r>
      <w:r w:rsidR="00CA0FC4" w:rsidRPr="00B4237B">
        <w:rPr>
          <w:lang w:val="en-US"/>
        </w:rPr>
        <w:t xml:space="preserve"> </w:t>
      </w:r>
      <w:r w:rsidR="007A7B7C" w:rsidRPr="00B4237B">
        <w:rPr>
          <w:lang w:val="en-US"/>
        </w:rPr>
        <w:t xml:space="preserve">in </w:t>
      </w:r>
      <w:r w:rsidR="00CA0FC4" w:rsidRPr="00B4237B">
        <w:rPr>
          <w:lang w:val="en-US"/>
        </w:rPr>
        <w:t xml:space="preserve">the </w:t>
      </w:r>
      <w:r w:rsidR="00BC7B65" w:rsidRPr="00B4237B">
        <w:rPr>
          <w:lang w:val="en-US"/>
        </w:rPr>
        <w:t xml:space="preserve">area of </w:t>
      </w:r>
      <w:r w:rsidR="00CA0FC4" w:rsidRPr="00B4237B">
        <w:rPr>
          <w:lang w:val="en-US"/>
        </w:rPr>
        <w:t>SAXS</w:t>
      </w:r>
      <w:ins w:id="257" w:author="AL" w:date="2021-08-06T18:28:00Z">
        <w:r w:rsidR="00B269A6">
          <w:rPr>
            <w:lang w:val="en-US"/>
          </w:rPr>
          <w:t xml:space="preserve"> shape reconstruction</w:t>
        </w:r>
      </w:ins>
      <w:r w:rsidR="00CA0FC4" w:rsidRPr="00B4237B">
        <w:rPr>
          <w:lang w:val="en-US"/>
        </w:rPr>
        <w:t xml:space="preserve"> </w:t>
      </w:r>
      <w:r w:rsidR="00CA0FC4" w:rsidRPr="008F6CA5">
        <w:rPr>
          <w:lang w:val="en-US"/>
        </w:rPr>
        <w:fldChar w:fldCharType="begin" w:fldLock="1"/>
      </w:r>
      <w:r w:rsidR="00CA0FC4" w:rsidRPr="00B4237B">
        <w:rPr>
          <w:lang w:val="en-US"/>
        </w:rPr>
        <w:instrText>ADDIN CSL_CITATION {"citationItems":[{"id":"ITEM-1","itemData":{"DOI":"10.1016/j.isci.2020.100906","ISSN":"25890042","abstract":"Computational Molecular Modeling; Algorithms; Computer Science Applications","author":[{"dropping-particle":"","family":"He","given":"Hao","non-dropping-particle":"","parse-names":false,"suffix":""},{"dropping-particle":"","family":"Liu","given":"Can","non-dropping-particle":"","parse-names":false,"suffix":""},{"dropping-particle":"","family":"Liu","given":"Haiguang","non-dropping-particle":"","parse-names":false,"suffix":""}],"container-title":"iScience","id":"ITEM-1","issue":"3","issued":{"date-parts":[["2020","3","27"]]},"page":"100906","publisher":"Elsevier Inc.","title":"Model Reconstruction from Small-Angle X-Ray Scattering Data Using Deep Learning Methods","type":"article-journal","volume":"23"},"uris":["http://www.mendeley.com/documents/?uuid=b130b5ae-cda7-3cbf-afec-f3ec9cae528d"]}],"mendeley":{"formattedCitation":"(He et al., 2020)","plainTextFormattedCitation":"(He et al., 2020)","previouslyFormattedCitation":"(He et al., 2020)"},"properties":{"noteIndex":0},"schema":"https://github.com/citation-style-language/schema/raw/master/csl-citation.json"}</w:instrText>
      </w:r>
      <w:r w:rsidR="00CA0FC4" w:rsidRPr="00AB68BB">
        <w:rPr>
          <w:lang w:val="en-US"/>
        </w:rPr>
        <w:fldChar w:fldCharType="separate"/>
      </w:r>
      <w:r w:rsidR="00CA0FC4" w:rsidRPr="00B4237B">
        <w:rPr>
          <w:noProof/>
          <w:lang w:val="en-US"/>
        </w:rPr>
        <w:t>(He et al., 2020)</w:t>
      </w:r>
      <w:r w:rsidR="00CA0FC4" w:rsidRPr="008F6CA5">
        <w:rPr>
          <w:lang w:val="en-US"/>
        </w:rPr>
        <w:fldChar w:fldCharType="end"/>
      </w:r>
      <w:r w:rsidRPr="00B4237B">
        <w:t xml:space="preserve">. </w:t>
      </w:r>
    </w:p>
    <w:p w14:paraId="571D44F9" w14:textId="23548636" w:rsidR="00791ADB" w:rsidRDefault="00B4237B">
      <w:pPr>
        <w:pStyle w:val="NormalWeb"/>
        <w:rPr>
          <w:ins w:id="258" w:author="AL" w:date="2021-08-06T18:33:00Z"/>
          <w:shd w:val="clear" w:color="auto" w:fill="FFFFFF"/>
          <w:lang w:val="en-US"/>
        </w:rPr>
      </w:pPr>
      <w:ins w:id="259" w:author="AL" w:date="2021-07-22T15:49:00Z">
        <w:r>
          <w:rPr>
            <w:lang w:val="en-US"/>
          </w:rPr>
          <w:t>N</w:t>
        </w:r>
      </w:ins>
      <w:ins w:id="260" w:author="AL" w:date="2021-07-22T15:47:00Z">
        <w:r w:rsidRPr="00B4237B">
          <w:rPr>
            <w:lang w:val="en-US"/>
          </w:rPr>
          <w:t xml:space="preserve">eural networks are </w:t>
        </w:r>
      </w:ins>
      <w:ins w:id="261" w:author="AL" w:date="2021-07-22T16:10:00Z">
        <w:r>
          <w:rPr>
            <w:lang w:val="en-US"/>
          </w:rPr>
          <w:t>excellent tools for</w:t>
        </w:r>
      </w:ins>
      <w:ins w:id="262" w:author="AL" w:date="2021-07-22T16:11:00Z">
        <w:r>
          <w:rPr>
            <w:lang w:val="en-US"/>
          </w:rPr>
          <w:t xml:space="preserve"> </w:t>
        </w:r>
      </w:ins>
      <w:ins w:id="263" w:author="AL" w:date="2021-07-22T15:48:00Z">
        <w:r w:rsidRPr="00B4237B">
          <w:rPr>
            <w:lang w:val="en-US"/>
          </w:rPr>
          <w:t>supervised learning</w:t>
        </w:r>
      </w:ins>
      <w:ins w:id="264" w:author="AL" w:date="2021-07-22T16:11:00Z">
        <w:r>
          <w:rPr>
            <w:lang w:val="en-US"/>
          </w:rPr>
          <w:t>; the task</w:t>
        </w:r>
        <w:r>
          <w:rPr>
            <w:b/>
            <w:bCs/>
            <w:shd w:val="clear" w:color="auto" w:fill="FFFFFF"/>
            <w:lang w:val="en-US"/>
          </w:rPr>
          <w:t xml:space="preserve"> </w:t>
        </w:r>
      </w:ins>
      <w:ins w:id="265" w:author="AL" w:date="2021-07-22T15:49:00Z">
        <w:r w:rsidRPr="00B4237B">
          <w:rPr>
            <w:shd w:val="clear" w:color="auto" w:fill="FFFFFF"/>
            <w:rPrChange w:id="266" w:author="AL" w:date="2021-07-22T15:49:00Z">
              <w:rPr>
                <w:rFonts w:ascii="Arial" w:hAnsi="Arial" w:cs="Arial"/>
                <w:color w:val="202122"/>
                <w:sz w:val="21"/>
                <w:szCs w:val="21"/>
                <w:shd w:val="clear" w:color="auto" w:fill="FFFFFF"/>
              </w:rPr>
            </w:rPrChange>
          </w:rPr>
          <w:t>of learning a function that</w:t>
        </w:r>
      </w:ins>
      <w:ins w:id="267" w:author="AL" w:date="2021-07-22T16:12:00Z">
        <w:r>
          <w:rPr>
            <w:shd w:val="clear" w:color="auto" w:fill="FFFFFF"/>
            <w:lang w:val="en-US"/>
          </w:rPr>
          <w:t xml:space="preserve"> maps </w:t>
        </w:r>
      </w:ins>
      <w:ins w:id="268" w:author="AL" w:date="2021-07-22T15:49:00Z">
        <w:r w:rsidRPr="00B4237B">
          <w:rPr>
            <w:shd w:val="clear" w:color="auto" w:fill="FFFFFF"/>
            <w:rPrChange w:id="269" w:author="AL" w:date="2021-07-22T15:49:00Z">
              <w:rPr>
                <w:rFonts w:ascii="Arial" w:hAnsi="Arial" w:cs="Arial"/>
                <w:color w:val="202122"/>
                <w:sz w:val="21"/>
                <w:szCs w:val="21"/>
                <w:shd w:val="clear" w:color="auto" w:fill="FFFFFF"/>
              </w:rPr>
            </w:rPrChange>
          </w:rPr>
          <w:t xml:space="preserve">an input to </w:t>
        </w:r>
      </w:ins>
      <w:ins w:id="270" w:author="AL" w:date="2021-07-22T16:13:00Z">
        <w:r>
          <w:rPr>
            <w:shd w:val="clear" w:color="auto" w:fill="FFFFFF"/>
            <w:lang w:val="en-US"/>
          </w:rPr>
          <w:t>the</w:t>
        </w:r>
      </w:ins>
      <w:ins w:id="271" w:author="AL" w:date="2021-07-22T15:49:00Z">
        <w:r w:rsidRPr="00B4237B">
          <w:rPr>
            <w:shd w:val="clear" w:color="auto" w:fill="FFFFFF"/>
            <w:rPrChange w:id="272" w:author="AL" w:date="2021-07-22T15:49:00Z">
              <w:rPr>
                <w:rFonts w:ascii="Arial" w:hAnsi="Arial" w:cs="Arial"/>
                <w:color w:val="202122"/>
                <w:sz w:val="21"/>
                <w:szCs w:val="21"/>
                <w:shd w:val="clear" w:color="auto" w:fill="FFFFFF"/>
              </w:rPr>
            </w:rPrChange>
          </w:rPr>
          <w:t xml:space="preserve"> </w:t>
        </w:r>
      </w:ins>
      <w:ins w:id="273" w:author="AL" w:date="2021-07-22T16:12:00Z">
        <w:r>
          <w:rPr>
            <w:shd w:val="clear" w:color="auto" w:fill="FFFFFF"/>
            <w:lang w:val="en-US"/>
          </w:rPr>
          <w:t xml:space="preserve">desired </w:t>
        </w:r>
      </w:ins>
      <w:ins w:id="274" w:author="AL" w:date="2021-07-22T15:49:00Z">
        <w:r w:rsidRPr="00B4237B">
          <w:rPr>
            <w:shd w:val="clear" w:color="auto" w:fill="FFFFFF"/>
            <w:rPrChange w:id="275" w:author="AL" w:date="2021-07-22T15:49:00Z">
              <w:rPr>
                <w:rFonts w:ascii="Arial" w:hAnsi="Arial" w:cs="Arial"/>
                <w:color w:val="202122"/>
                <w:sz w:val="21"/>
                <w:szCs w:val="21"/>
                <w:shd w:val="clear" w:color="auto" w:fill="FFFFFF"/>
              </w:rPr>
            </w:rPrChange>
          </w:rPr>
          <w:t xml:space="preserve">output based on </w:t>
        </w:r>
      </w:ins>
      <w:ins w:id="276" w:author="AL" w:date="2021-08-06T18:38:00Z">
        <w:r w:rsidR="00791ADB">
          <w:rPr>
            <w:shd w:val="clear" w:color="auto" w:fill="FFFFFF"/>
            <w:lang w:val="en-US"/>
          </w:rPr>
          <w:t>a training</w:t>
        </w:r>
      </w:ins>
      <w:ins w:id="277" w:author="AL" w:date="2021-07-22T15:49:00Z">
        <w:r w:rsidRPr="00B4237B">
          <w:rPr>
            <w:shd w:val="clear" w:color="auto" w:fill="FFFFFF"/>
            <w:rPrChange w:id="278" w:author="AL" w:date="2021-07-22T15:49:00Z">
              <w:rPr>
                <w:rFonts w:ascii="Arial" w:hAnsi="Arial" w:cs="Arial"/>
                <w:color w:val="202122"/>
                <w:sz w:val="21"/>
                <w:szCs w:val="21"/>
                <w:shd w:val="clear" w:color="auto" w:fill="FFFFFF"/>
              </w:rPr>
            </w:rPrChange>
          </w:rPr>
          <w:t xml:space="preserve"> </w:t>
        </w:r>
      </w:ins>
      <w:ins w:id="279" w:author="AL" w:date="2021-07-22T16:12:00Z">
        <w:r>
          <w:rPr>
            <w:shd w:val="clear" w:color="auto" w:fill="FFFFFF"/>
            <w:lang w:val="en-US"/>
          </w:rPr>
          <w:t xml:space="preserve">data set. </w:t>
        </w:r>
      </w:ins>
      <w:ins w:id="280" w:author="AL" w:date="2021-07-22T16:14:00Z">
        <w:r>
          <w:rPr>
            <w:shd w:val="clear" w:color="auto" w:fill="FFFFFF"/>
            <w:lang w:val="en-US"/>
          </w:rPr>
          <w:t xml:space="preserve">In </w:t>
        </w:r>
      </w:ins>
      <w:ins w:id="281" w:author="AL" w:date="2021-08-06T18:29:00Z">
        <w:r w:rsidR="00791ADB">
          <w:rPr>
            <w:shd w:val="clear" w:color="auto" w:fill="FFFFFF"/>
            <w:lang w:val="en-US"/>
          </w:rPr>
          <w:t>our case</w:t>
        </w:r>
      </w:ins>
      <w:ins w:id="282" w:author="AL" w:date="2021-07-22T16:15:00Z">
        <w:r>
          <w:rPr>
            <w:shd w:val="clear" w:color="auto" w:fill="FFFFFF"/>
            <w:lang w:val="en-US"/>
          </w:rPr>
          <w:t xml:space="preserve">, the input is a </w:t>
        </w:r>
      </w:ins>
      <w:ins w:id="283" w:author="AL" w:date="2021-07-22T16:16:00Z">
        <w:r>
          <w:rPr>
            <w:shd w:val="clear" w:color="auto" w:fill="FFFFFF"/>
            <w:lang w:val="en-US"/>
          </w:rPr>
          <w:t>vector of experimental intensities</w:t>
        </w:r>
      </w:ins>
      <w:ins w:id="284" w:author="AL" w:date="2021-08-06T18:29:00Z">
        <w:r w:rsidR="00B269A6">
          <w:rPr>
            <w:shd w:val="clear" w:color="auto" w:fill="FFFFFF"/>
            <w:lang w:val="en-US"/>
          </w:rPr>
          <w:t xml:space="preserve"> </w:t>
        </w:r>
      </w:ins>
      <w:ins w:id="285" w:author="AL" w:date="2021-08-06T18:38:00Z">
        <w:r w:rsidR="00791ADB">
          <w:rPr>
            <w:shd w:val="clear" w:color="auto" w:fill="FFFFFF"/>
            <w:lang w:val="en-US"/>
          </w:rPr>
          <w:t>I(s)</w:t>
        </w:r>
        <w:r w:rsidR="00791ADB">
          <w:rPr>
            <w:shd w:val="clear" w:color="auto" w:fill="FFFFFF"/>
            <w:lang w:val="en-US"/>
          </w:rPr>
          <w:t xml:space="preserve"> </w:t>
        </w:r>
      </w:ins>
      <w:ins w:id="286" w:author="AL" w:date="2021-08-06T18:33:00Z">
        <w:r w:rsidR="00791ADB">
          <w:rPr>
            <w:shd w:val="clear" w:color="auto" w:fill="FFFFFF"/>
            <w:lang w:val="en-US"/>
          </w:rPr>
          <w:t>on a relati</w:t>
        </w:r>
      </w:ins>
      <w:ins w:id="287" w:author="AL" w:date="2021-08-06T18:34:00Z">
        <w:r w:rsidR="00791ADB">
          <w:rPr>
            <w:shd w:val="clear" w:color="auto" w:fill="FFFFFF"/>
            <w:lang w:val="en-US"/>
          </w:rPr>
          <w:t xml:space="preserve">ve scale </w:t>
        </w:r>
      </w:ins>
      <w:ins w:id="288" w:author="AL" w:date="2021-07-22T16:16:00Z">
        <w:r>
          <w:rPr>
            <w:shd w:val="clear" w:color="auto" w:fill="FFFFFF"/>
            <w:lang w:val="en-US"/>
          </w:rPr>
          <w:t xml:space="preserve">and the output </w:t>
        </w:r>
      </w:ins>
      <w:ins w:id="289" w:author="AL" w:date="2021-08-06T18:34:00Z">
        <w:r w:rsidR="00791ADB">
          <w:rPr>
            <w:shd w:val="clear" w:color="auto" w:fill="FFFFFF"/>
            <w:lang w:val="en-US"/>
          </w:rPr>
          <w:t xml:space="preserve">could be a scalar representing </w:t>
        </w:r>
      </w:ins>
      <w:ins w:id="290" w:author="AL" w:date="2021-08-06T18:37:00Z">
        <w:r w:rsidR="00791ADB">
          <w:rPr>
            <w:shd w:val="clear" w:color="auto" w:fill="FFFFFF"/>
            <w:lang w:val="en-US"/>
          </w:rPr>
          <w:t xml:space="preserve">an </w:t>
        </w:r>
      </w:ins>
      <w:ins w:id="291" w:author="AL" w:date="2021-08-06T18:34:00Z">
        <w:r w:rsidR="00791ADB">
          <w:rPr>
            <w:shd w:val="clear" w:color="auto" w:fill="FFFFFF"/>
            <w:lang w:val="en-US"/>
          </w:rPr>
          <w:t>overall geometrical parameter</w:t>
        </w:r>
      </w:ins>
      <w:ins w:id="292" w:author="AL" w:date="2021-08-06T18:35:00Z">
        <w:r w:rsidR="00791ADB">
          <w:rPr>
            <w:shd w:val="clear" w:color="auto" w:fill="FFFFFF"/>
            <w:lang w:val="en-US"/>
          </w:rPr>
          <w:t>, e.g.</w:t>
        </w:r>
      </w:ins>
      <w:ins w:id="293" w:author="AL" w:date="2021-07-22T16:16:00Z">
        <w:r>
          <w:rPr>
            <w:shd w:val="clear" w:color="auto" w:fill="FFFFFF"/>
            <w:lang w:val="en-US"/>
          </w:rPr>
          <w:t xml:space="preserve"> </w:t>
        </w:r>
      </w:ins>
      <w:ins w:id="294" w:author="AL" w:date="2021-08-06T18:29:00Z">
        <w:r w:rsidR="00B269A6">
          <w:rPr>
            <w:shd w:val="clear" w:color="auto" w:fill="FFFFFF"/>
            <w:lang w:val="en-US"/>
          </w:rPr>
          <w:t xml:space="preserve">the </w:t>
        </w:r>
      </w:ins>
      <w:ins w:id="295" w:author="AL" w:date="2021-07-22T16:16:00Z">
        <w:r>
          <w:rPr>
            <w:shd w:val="clear" w:color="auto" w:fill="FFFFFF"/>
            <w:lang w:val="en-US"/>
          </w:rPr>
          <w:t xml:space="preserve">MW or </w:t>
        </w:r>
        <w:proofErr w:type="spellStart"/>
        <w:r>
          <w:rPr>
            <w:shd w:val="clear" w:color="auto" w:fill="FFFFFF"/>
            <w:lang w:val="en-US"/>
          </w:rPr>
          <w:t>D</w:t>
        </w:r>
        <w:r w:rsidRPr="00B269A6">
          <w:rPr>
            <w:shd w:val="clear" w:color="auto" w:fill="FFFFFF"/>
            <w:vertAlign w:val="subscript"/>
            <w:lang w:val="en-US"/>
            <w:rPrChange w:id="296" w:author="AL" w:date="2021-08-06T18:29:00Z">
              <w:rPr>
                <w:shd w:val="clear" w:color="auto" w:fill="FFFFFF"/>
                <w:lang w:val="en-US"/>
              </w:rPr>
            </w:rPrChange>
          </w:rPr>
          <w:t>max</w:t>
        </w:r>
        <w:proofErr w:type="spellEnd"/>
        <w:r>
          <w:rPr>
            <w:shd w:val="clear" w:color="auto" w:fill="FFFFFF"/>
            <w:lang w:val="en-US"/>
          </w:rPr>
          <w:t xml:space="preserve"> value. </w:t>
        </w:r>
      </w:ins>
      <w:ins w:id="297" w:author="AL" w:date="2021-08-06T18:30:00Z">
        <w:r w:rsidR="00791ADB">
          <w:rPr>
            <w:shd w:val="clear" w:color="auto" w:fill="FFFFFF"/>
            <w:lang w:val="en-US"/>
          </w:rPr>
          <w:t xml:space="preserve">Since obtaining reliably labeled experimental SAXS </w:t>
        </w:r>
      </w:ins>
      <w:ins w:id="298" w:author="AL" w:date="2021-08-06T18:31:00Z">
        <w:r w:rsidR="00791ADB">
          <w:rPr>
            <w:shd w:val="clear" w:color="auto" w:fill="FFFFFF"/>
            <w:lang w:val="en-US"/>
          </w:rPr>
          <w:t xml:space="preserve">data in sufficient quantities is challenging, </w:t>
        </w:r>
      </w:ins>
      <w:ins w:id="299" w:author="AL" w:date="2021-07-22T16:17:00Z">
        <w:r>
          <w:rPr>
            <w:shd w:val="clear" w:color="auto" w:fill="FFFFFF"/>
            <w:lang w:val="en-US"/>
          </w:rPr>
          <w:t>one could compute the scattering from</w:t>
        </w:r>
      </w:ins>
      <w:ins w:id="300" w:author="AL" w:date="2021-07-22T16:18:00Z">
        <w:r>
          <w:rPr>
            <w:shd w:val="clear" w:color="auto" w:fill="FFFFFF"/>
            <w:lang w:val="en-US"/>
          </w:rPr>
          <w:t xml:space="preserve"> known</w:t>
        </w:r>
      </w:ins>
      <w:ins w:id="301" w:author="AL" w:date="2021-07-22T16:17:00Z">
        <w:r>
          <w:rPr>
            <w:shd w:val="clear" w:color="auto" w:fill="FFFFFF"/>
            <w:lang w:val="en-US"/>
          </w:rPr>
          <w:t xml:space="preserve"> </w:t>
        </w:r>
      </w:ins>
      <w:ins w:id="302" w:author="AL" w:date="2021-07-22T16:18:00Z">
        <w:r>
          <w:rPr>
            <w:shd w:val="clear" w:color="auto" w:fill="FFFFFF"/>
            <w:lang w:val="en-US"/>
          </w:rPr>
          <w:t xml:space="preserve">protein and nucleic acid models </w:t>
        </w:r>
      </w:ins>
      <w:ins w:id="303" w:author="AL" w:date="2021-07-22T16:22:00Z">
        <w:r>
          <w:rPr>
            <w:shd w:val="clear" w:color="auto" w:fill="FFFFFF"/>
            <w:lang w:val="en-US"/>
          </w:rPr>
          <w:t xml:space="preserve">for training </w:t>
        </w:r>
      </w:ins>
      <w:ins w:id="304" w:author="AL" w:date="2021-07-22T16:23:00Z">
        <w:r>
          <w:rPr>
            <w:shd w:val="clear" w:color="auto" w:fill="FFFFFF"/>
            <w:lang w:val="en-US"/>
          </w:rPr>
          <w:t>assuming</w:t>
        </w:r>
      </w:ins>
      <w:ins w:id="305" w:author="AL" w:date="2021-07-22T16:21:00Z">
        <w:r>
          <w:rPr>
            <w:shd w:val="clear" w:color="auto" w:fill="FFFFFF"/>
            <w:lang w:val="en-US"/>
          </w:rPr>
          <w:t xml:space="preserve"> that the learned function would be applicable </w:t>
        </w:r>
      </w:ins>
      <w:ins w:id="306" w:author="AL" w:date="2021-07-22T16:22:00Z">
        <w:r>
          <w:rPr>
            <w:shd w:val="clear" w:color="auto" w:fill="FFFFFF"/>
            <w:lang w:val="en-US"/>
          </w:rPr>
          <w:t>to</w:t>
        </w:r>
      </w:ins>
      <w:ins w:id="307" w:author="AL" w:date="2021-07-22T16:21:00Z">
        <w:r>
          <w:rPr>
            <w:shd w:val="clear" w:color="auto" w:fill="FFFFFF"/>
            <w:lang w:val="en-US"/>
          </w:rPr>
          <w:t xml:space="preserve"> experimental data.</w:t>
        </w:r>
      </w:ins>
      <w:ins w:id="308" w:author="AL" w:date="2021-07-22T16:23:00Z">
        <w:r>
          <w:rPr>
            <w:shd w:val="clear" w:color="auto" w:fill="FFFFFF"/>
            <w:lang w:val="en-US"/>
          </w:rPr>
          <w:t xml:space="preserve"> </w:t>
        </w:r>
      </w:ins>
    </w:p>
    <w:p w14:paraId="7357C411" w14:textId="3EAB926D" w:rsidR="00C42040" w:rsidDel="00B4237B" w:rsidRDefault="00B4237B">
      <w:pPr>
        <w:pStyle w:val="NormalWeb"/>
        <w:rPr>
          <w:del w:id="309" w:author="AL" w:date="2021-07-22T16:33:00Z"/>
          <w:lang w:val="en-US"/>
        </w:rPr>
      </w:pPr>
      <w:ins w:id="310" w:author="AL" w:date="2021-07-22T16:23:00Z">
        <w:r>
          <w:rPr>
            <w:shd w:val="clear" w:color="auto" w:fill="FFFFFF"/>
            <w:lang w:val="en-US"/>
          </w:rPr>
          <w:t xml:space="preserve">The </w:t>
        </w:r>
      </w:ins>
      <w:ins w:id="311" w:author="AL" w:date="2021-07-22T16:24:00Z">
        <w:r>
          <w:rPr>
            <w:shd w:val="clear" w:color="auto" w:fill="FFFFFF"/>
            <w:lang w:val="en-US"/>
          </w:rPr>
          <w:t xml:space="preserve">simulated training set can be </w:t>
        </w:r>
      </w:ins>
      <w:ins w:id="312" w:author="AL" w:date="2021-07-22T16:31:00Z">
        <w:r>
          <w:rPr>
            <w:shd w:val="clear" w:color="auto" w:fill="FFFFFF"/>
            <w:lang w:val="en-US"/>
          </w:rPr>
          <w:t>augmented</w:t>
        </w:r>
      </w:ins>
      <w:ins w:id="313" w:author="AL" w:date="2021-07-22T16:32:00Z">
        <w:r>
          <w:rPr>
            <w:shd w:val="clear" w:color="auto" w:fill="FFFFFF"/>
            <w:lang w:val="en-US"/>
          </w:rPr>
          <w:t>:</w:t>
        </w:r>
        <w:r>
          <w:rPr>
            <w:lang w:val="en-US"/>
          </w:rPr>
          <w:t xml:space="preserve"> this way, one can easily adjust the area of applicability of e.g. a given NN model and tailor it for the specific objects, instrumentation features or experimental setup. One example from the SAXS area is the robustness of predictions against experimental noise, which is inevitably present in any SAXS data, reduces the information content </w:t>
        </w:r>
      </w:ins>
      <w:ins w:id="314" w:author="AL" w:date="2021-07-22T16:33:00Z">
        <w:r>
          <w:rPr>
            <w:lang w:val="en-US"/>
          </w:rPr>
          <w:t xml:space="preserve">in experimental SAXS data </w:t>
        </w:r>
      </w:ins>
      <w:ins w:id="315" w:author="AL" w:date="2021-07-22T16:32:00Z">
        <w:r>
          <w:rPr>
            <w:lang w:val="en-US"/>
          </w:rPr>
          <w:t xml:space="preserve">thus increasing the ambiguity of data interpretation. </w:t>
        </w:r>
      </w:ins>
      <w:del w:id="316" w:author="AL" w:date="2021-07-22T15:42:00Z">
        <w:r w:rsidR="00325096" w:rsidRPr="00B4237B" w:rsidDel="00B4237B">
          <w:rPr>
            <w:lang w:val="en-US"/>
          </w:rPr>
          <w:delText>T</w:delText>
        </w:r>
        <w:r w:rsidR="00DC3371" w:rsidRPr="00B4237B" w:rsidDel="00B4237B">
          <w:rPr>
            <w:lang w:val="en-US"/>
          </w:rPr>
          <w:delText>heoretically</w:delText>
        </w:r>
        <w:r w:rsidR="00445FCE" w:rsidRPr="00B4237B" w:rsidDel="00B4237B">
          <w:rPr>
            <w:lang w:val="en-US"/>
          </w:rPr>
          <w:delText>, t</w:delText>
        </w:r>
        <w:r w:rsidR="007A7B7C" w:rsidRPr="00B4237B" w:rsidDel="00B4237B">
          <w:rPr>
            <w:lang w:val="en-US"/>
          </w:rPr>
          <w:delText xml:space="preserve">he application of deep NNs becomes </w:delText>
        </w:r>
      </w:del>
      <w:del w:id="317" w:author="AL" w:date="2021-07-22T15:38:00Z">
        <w:r w:rsidR="007A7B7C" w:rsidRPr="00B4237B" w:rsidDel="00B4237B">
          <w:rPr>
            <w:lang w:val="en-US"/>
          </w:rPr>
          <w:delText>cle</w:delText>
        </w:r>
        <w:r w:rsidR="00DF3B87" w:rsidRPr="00B4237B" w:rsidDel="00B4237B">
          <w:rPr>
            <w:lang w:val="en-US"/>
          </w:rPr>
          <w:delText>a</w:delText>
        </w:r>
        <w:r w:rsidR="007A7B7C" w:rsidRPr="00B4237B" w:rsidDel="00B4237B">
          <w:rPr>
            <w:lang w:val="en-US"/>
          </w:rPr>
          <w:delText xml:space="preserve">rly </w:delText>
        </w:r>
      </w:del>
      <w:del w:id="318" w:author="AL" w:date="2021-07-22T15:42:00Z">
        <w:r w:rsidR="007A7B7C" w:rsidRPr="00B4237B" w:rsidDel="00B4237B">
          <w:rPr>
            <w:lang w:val="en-US"/>
          </w:rPr>
          <w:delText xml:space="preserve">beneficial when the amount of </w:delText>
        </w:r>
        <w:r w:rsidR="00DC3371" w:rsidRPr="00B4237B" w:rsidDel="00B4237B">
          <w:rPr>
            <w:lang w:val="en-US"/>
          </w:rPr>
          <w:delText xml:space="preserve">available training </w:delText>
        </w:r>
        <w:r w:rsidR="007A7B7C" w:rsidRPr="00B4237B" w:rsidDel="00B4237B">
          <w:rPr>
            <w:lang w:val="en-US"/>
          </w:rPr>
          <w:delText xml:space="preserve">data </w:delText>
        </w:r>
        <w:r w:rsidR="00416892" w:rsidRPr="00B4237B" w:rsidDel="00B4237B">
          <w:rPr>
            <w:lang w:val="en-US"/>
          </w:rPr>
          <w:delText xml:space="preserve">set </w:delText>
        </w:r>
        <w:r w:rsidR="00DC3371" w:rsidRPr="00B4237B" w:rsidDel="00B4237B">
          <w:rPr>
            <w:lang w:val="en-US"/>
          </w:rPr>
          <w:delText xml:space="preserve">reaches </w:delText>
        </w:r>
        <w:commentRangeStart w:id="319"/>
        <w:r w:rsidR="00DC3371" w:rsidRPr="00B4237B" w:rsidDel="00B4237B">
          <w:rPr>
            <w:lang w:val="en-US"/>
          </w:rPr>
          <w:delText>a certain threshold</w:delText>
        </w:r>
        <w:commentRangeEnd w:id="319"/>
        <w:r w:rsidR="00326659" w:rsidRPr="00B4237B" w:rsidDel="00B4237B">
          <w:rPr>
            <w:rStyle w:val="CommentReference"/>
            <w:rFonts w:eastAsiaTheme="minorHAnsi"/>
            <w:sz w:val="24"/>
            <w:szCs w:val="24"/>
            <w:rPrChange w:id="320" w:author="AL" w:date="2021-07-22T15:49:00Z">
              <w:rPr>
                <w:rStyle w:val="CommentReference"/>
                <w:rFonts w:eastAsiaTheme="minorHAnsi" w:cstheme="minorBidi"/>
              </w:rPr>
            </w:rPrChange>
          </w:rPr>
          <w:commentReference w:id="319"/>
        </w:r>
        <w:r w:rsidR="00416892" w:rsidRPr="00B4237B" w:rsidDel="00B4237B">
          <w:rPr>
            <w:lang w:val="en-US"/>
          </w:rPr>
          <w:delText>.</w:delText>
        </w:r>
        <w:r w:rsidR="007A7B7C" w:rsidRPr="00B4237B" w:rsidDel="00B4237B">
          <w:rPr>
            <w:lang w:val="en-US"/>
          </w:rPr>
          <w:delText xml:space="preserve"> </w:delText>
        </w:r>
      </w:del>
      <w:del w:id="321" w:author="AL" w:date="2021-07-22T16:33:00Z">
        <w:r w:rsidR="00416892" w:rsidRPr="00B4237B" w:rsidDel="00B4237B">
          <w:rPr>
            <w:lang w:val="en-US"/>
          </w:rPr>
          <w:delText>Conventional</w:delText>
        </w:r>
        <w:r w:rsidR="00445FCE" w:rsidRPr="00B4237B" w:rsidDel="00B4237B">
          <w:rPr>
            <w:lang w:val="en-US"/>
          </w:rPr>
          <w:delText xml:space="preserve"> methods</w:delText>
        </w:r>
        <w:r w:rsidR="00416892" w:rsidRPr="00B4237B" w:rsidDel="00B4237B">
          <w:rPr>
            <w:lang w:val="en-US"/>
          </w:rPr>
          <w:delText xml:space="preserve"> (including shallow NNs)</w:delText>
        </w:r>
        <w:r w:rsidR="00445FCE" w:rsidRPr="00B4237B" w:rsidDel="00B4237B">
          <w:rPr>
            <w:lang w:val="en-US"/>
          </w:rPr>
          <w:delText xml:space="preserve"> are not able to comprehend the common patterns in </w:delText>
        </w:r>
        <w:r w:rsidR="00462842" w:rsidRPr="00B4237B" w:rsidDel="00B4237B">
          <w:rPr>
            <w:lang w:val="en-US"/>
          </w:rPr>
          <w:delText>such</w:delText>
        </w:r>
        <w:r w:rsidR="00445FCE" w:rsidRPr="00B4237B" w:rsidDel="00B4237B">
          <w:rPr>
            <w:lang w:val="en-US"/>
          </w:rPr>
          <w:delText xml:space="preserve"> </w:delText>
        </w:r>
        <w:r w:rsidR="00416892" w:rsidRPr="00B4237B" w:rsidDel="00B4237B">
          <w:rPr>
            <w:lang w:val="en-US"/>
          </w:rPr>
          <w:delText xml:space="preserve">big </w:delText>
        </w:r>
        <w:r w:rsidR="00445FCE" w:rsidRPr="00B4237B" w:rsidDel="00B4237B">
          <w:rPr>
            <w:lang w:val="en-US"/>
          </w:rPr>
          <w:delText>data</w:delText>
        </w:r>
        <w:r w:rsidR="00523D01" w:rsidRPr="00B4237B" w:rsidDel="00B4237B">
          <w:rPr>
            <w:lang w:val="en-US"/>
          </w:rPr>
          <w:delText xml:space="preserve"> sets</w:delText>
        </w:r>
        <w:r w:rsidR="00445FCE" w:rsidRPr="00B4237B" w:rsidDel="00B4237B">
          <w:rPr>
            <w:lang w:val="en-US"/>
          </w:rPr>
          <w:delText xml:space="preserve">, </w:delText>
        </w:r>
        <w:r w:rsidR="00416892" w:rsidRPr="00B4237B" w:rsidDel="00B4237B">
          <w:rPr>
            <w:lang w:val="en-US"/>
          </w:rPr>
          <w:delText>and</w:delText>
        </w:r>
        <w:r w:rsidR="00445FCE" w:rsidRPr="00B4237B" w:rsidDel="00B4237B">
          <w:rPr>
            <w:lang w:val="en-US"/>
          </w:rPr>
          <w:delText xml:space="preserve"> their learning</w:delText>
        </w:r>
        <w:r w:rsidR="00445FCE" w:rsidDel="00B4237B">
          <w:rPr>
            <w:lang w:val="en-US"/>
          </w:rPr>
          <w:delText xml:space="preserve"> curves reach saturation</w:delText>
        </w:r>
        <w:r w:rsidR="00462842" w:rsidDel="00B4237B">
          <w:rPr>
            <w:lang w:val="en-US"/>
          </w:rPr>
          <w:delText xml:space="preserve"> soon after</w:delText>
        </w:r>
        <w:r w:rsidR="00445FCE" w:rsidDel="00B4237B">
          <w:rPr>
            <w:lang w:val="en-US"/>
          </w:rPr>
          <w:delText xml:space="preserve">. On contrary, </w:delText>
        </w:r>
        <w:commentRangeStart w:id="322"/>
        <w:r w:rsidR="00445FCE" w:rsidDel="00B4237B">
          <w:rPr>
            <w:lang w:val="en-US"/>
          </w:rPr>
          <w:delText>deep</w:delText>
        </w:r>
        <w:r w:rsidR="007A7B7C" w:rsidDel="00B4237B">
          <w:rPr>
            <w:lang w:val="en-US"/>
          </w:rPr>
          <w:delText xml:space="preserve"> networks </w:delText>
        </w:r>
        <w:commentRangeEnd w:id="322"/>
        <w:r w:rsidR="00326659" w:rsidDel="00B4237B">
          <w:rPr>
            <w:rStyle w:val="CommentReference"/>
            <w:rFonts w:eastAsiaTheme="minorHAnsi" w:cstheme="minorBidi"/>
          </w:rPr>
          <w:commentReference w:id="322"/>
        </w:r>
        <w:r w:rsidR="00445FCE" w:rsidDel="00B4237B">
          <w:rPr>
            <w:lang w:val="en-US"/>
          </w:rPr>
          <w:delText xml:space="preserve">have </w:delText>
        </w:r>
        <w:r w:rsidR="00E775B2" w:rsidDel="00B4237B">
          <w:rPr>
            <w:lang w:val="en-US"/>
          </w:rPr>
          <w:delText xml:space="preserve">a </w:delText>
        </w:r>
        <w:r w:rsidR="00462842" w:rsidDel="00B4237B">
          <w:rPr>
            <w:lang w:val="en-US"/>
          </w:rPr>
          <w:delText>larger</w:delText>
        </w:r>
        <w:r w:rsidR="00445FCE" w:rsidDel="00B4237B">
          <w:rPr>
            <w:lang w:val="en-US"/>
          </w:rPr>
          <w:delText xml:space="preserve"> capacity and </w:delText>
        </w:r>
        <w:r w:rsidR="00462842" w:rsidDel="00B4237B">
          <w:rPr>
            <w:lang w:val="en-US"/>
          </w:rPr>
          <w:delText>are</w:delText>
        </w:r>
        <w:r w:rsidR="007A7B7C" w:rsidDel="00B4237B">
          <w:rPr>
            <w:lang w:val="en-US"/>
          </w:rPr>
          <w:delText xml:space="preserve"> able to recogni</w:delText>
        </w:r>
        <w:r w:rsidR="00DF3B87" w:rsidDel="00B4237B">
          <w:rPr>
            <w:lang w:val="en-US"/>
          </w:rPr>
          <w:delText>z</w:delText>
        </w:r>
        <w:r w:rsidR="007A7B7C" w:rsidDel="00B4237B">
          <w:rPr>
            <w:lang w:val="en-US"/>
          </w:rPr>
          <w:delText xml:space="preserve">e </w:delText>
        </w:r>
        <w:r w:rsidR="00462842" w:rsidDel="00B4237B">
          <w:rPr>
            <w:lang w:val="en-US"/>
          </w:rPr>
          <w:delText xml:space="preserve">more profound and </w:delText>
        </w:r>
        <w:r w:rsidR="007A7B7C" w:rsidDel="00B4237B">
          <w:rPr>
            <w:lang w:val="en-US"/>
          </w:rPr>
          <w:delText>hidden from the human eye patterns in the data.</w:delText>
        </w:r>
        <w:r w:rsidR="003C5129" w:rsidDel="00B4237B">
          <w:rPr>
            <w:lang w:val="en-US"/>
          </w:rPr>
          <w:delText xml:space="preserve"> Inspired by the recent enormous progress in the field of artificial intelligence (AI), we tackled the state-of-the-art machine learning technologies for</w:delText>
        </w:r>
        <w:r w:rsidR="003C5129" w:rsidDel="00B4237B">
          <w:delText xml:space="preserve"> </w:delText>
        </w:r>
      </w:del>
      <w:del w:id="323" w:author="AL" w:date="2021-07-22T14:15:00Z">
        <w:r w:rsidR="003C5129" w:rsidDel="009D75C0">
          <w:delText>SAS</w:delText>
        </w:r>
      </w:del>
      <w:del w:id="324" w:author="AL" w:date="2021-07-22T16:33:00Z">
        <w:r w:rsidR="003C5129" w:rsidDel="00B4237B">
          <w:delText xml:space="preserve"> data analysis.</w:delText>
        </w:r>
      </w:del>
    </w:p>
    <w:p w14:paraId="1D0D9618" w14:textId="78845D9A" w:rsidR="00D8778E" w:rsidRDefault="00462842">
      <w:pPr>
        <w:pStyle w:val="NormalWeb"/>
        <w:rPr>
          <w:lang w:val="en-US"/>
        </w:rPr>
      </w:pPr>
      <w:del w:id="325" w:author="AL" w:date="2021-07-22T16:33:00Z">
        <w:r w:rsidDel="00B4237B">
          <w:rPr>
            <w:lang w:val="en-US"/>
          </w:rPr>
          <w:delText xml:space="preserve">  </w:delText>
        </w:r>
        <w:r w:rsidR="00A109E9" w:rsidDel="00B4237B">
          <w:rPr>
            <w:lang w:val="en-US"/>
          </w:rPr>
          <w:delText>A</w:delText>
        </w:r>
        <w:r w:rsidR="005513C0" w:rsidDel="00B4237B">
          <w:rPr>
            <w:lang w:val="en-US"/>
          </w:rPr>
          <w:delText>nother</w:delText>
        </w:r>
        <w:r w:rsidR="00CA0FC4" w:rsidDel="00B4237B">
          <w:rPr>
            <w:lang w:val="en-US"/>
          </w:rPr>
          <w:delText xml:space="preserve"> major advantage of using </w:delText>
        </w:r>
        <w:r w:rsidR="00A109E9" w:rsidDel="00B4237B">
          <w:rPr>
            <w:lang w:val="en-US"/>
          </w:rPr>
          <w:delText xml:space="preserve">the supervised </w:delText>
        </w:r>
        <w:r w:rsidR="00610848" w:rsidDel="00B4237B">
          <w:rPr>
            <w:lang w:val="en-US"/>
          </w:rPr>
          <w:delText>machine learning</w:delText>
        </w:r>
        <w:r w:rsidR="00A109E9" w:rsidDel="00B4237B">
          <w:rPr>
            <w:lang w:val="en-US"/>
          </w:rPr>
          <w:delText xml:space="preserve"> </w:delText>
        </w:r>
        <w:r w:rsidR="000244E3" w:rsidDel="00B4237B">
          <w:rPr>
            <w:lang w:val="en-US"/>
          </w:rPr>
          <w:delText xml:space="preserve">approach </w:delText>
        </w:r>
        <w:r w:rsidR="00A516A4" w:rsidDel="00B4237B">
          <w:rPr>
            <w:lang w:val="en-US"/>
          </w:rPr>
          <w:delText xml:space="preserve">for data analysis </w:delText>
        </w:r>
        <w:r w:rsidR="00CA0FC4" w:rsidDel="00B4237B">
          <w:rPr>
            <w:lang w:val="en-US"/>
          </w:rPr>
          <w:delText xml:space="preserve">over </w:delText>
        </w:r>
        <w:r w:rsidR="00430687" w:rsidDel="00B4237B">
          <w:rPr>
            <w:lang w:val="en-US"/>
          </w:rPr>
          <w:delText>classical</w:delText>
        </w:r>
        <w:r w:rsidR="00CA0FC4" w:rsidDel="00B4237B">
          <w:rPr>
            <w:lang w:val="en-US"/>
          </w:rPr>
          <w:delText xml:space="preserve"> </w:delText>
        </w:r>
        <w:r w:rsidR="00610848" w:rsidDel="00B4237B">
          <w:rPr>
            <w:lang w:val="en-US"/>
          </w:rPr>
          <w:delText xml:space="preserve">mathematical </w:delText>
        </w:r>
      </w:del>
      <w:del w:id="326" w:author="AL" w:date="2021-07-22T16:23:00Z">
        <w:r w:rsidR="00610848" w:rsidDel="00B4237B">
          <w:rPr>
            <w:lang w:val="en-US"/>
          </w:rPr>
          <w:delText xml:space="preserve">or physical </w:delText>
        </w:r>
      </w:del>
      <w:del w:id="327" w:author="AL" w:date="2021-07-22T16:33:00Z">
        <w:r w:rsidR="00610848" w:rsidDel="00B4237B">
          <w:rPr>
            <w:lang w:val="en-US"/>
          </w:rPr>
          <w:delText>models</w:delText>
        </w:r>
        <w:r w:rsidR="00CA0FC4" w:rsidDel="00B4237B">
          <w:rPr>
            <w:lang w:val="en-US"/>
          </w:rPr>
          <w:delText xml:space="preserve"> is the possibility to </w:delText>
        </w:r>
        <w:r w:rsidR="00EF7950" w:rsidDel="00B4237B">
          <w:rPr>
            <w:lang w:val="en-US"/>
          </w:rPr>
          <w:delText>augment the training set data</w:delText>
        </w:r>
      </w:del>
      <w:del w:id="328" w:author="AL" w:date="2021-07-22T16:31:00Z">
        <w:r w:rsidR="00E42FFB" w:rsidDel="00B4237B">
          <w:rPr>
            <w:lang w:val="en-US"/>
          </w:rPr>
          <w:delText>:</w:delText>
        </w:r>
        <w:r w:rsidR="00EF7950" w:rsidDel="00B4237B">
          <w:rPr>
            <w:lang w:val="en-US"/>
          </w:rPr>
          <w:delText xml:space="preserve"> </w:delText>
        </w:r>
        <w:r w:rsidR="00E42FFB" w:rsidDel="00B4237B">
          <w:rPr>
            <w:lang w:val="en-US"/>
          </w:rPr>
          <w:delText>this way,</w:delText>
        </w:r>
        <w:r w:rsidR="00EF7950" w:rsidDel="00B4237B">
          <w:rPr>
            <w:lang w:val="en-US"/>
          </w:rPr>
          <w:delText xml:space="preserve"> </w:delText>
        </w:r>
        <w:r w:rsidR="00A109E9" w:rsidDel="00B4237B">
          <w:rPr>
            <w:lang w:val="en-US"/>
          </w:rPr>
          <w:delText xml:space="preserve">one can </w:delText>
        </w:r>
        <w:r w:rsidR="007A7B7C" w:rsidDel="00B4237B">
          <w:rPr>
            <w:lang w:val="en-US"/>
          </w:rPr>
          <w:delText xml:space="preserve">easily adjust the area of applicability of </w:delText>
        </w:r>
        <w:r w:rsidR="00E42FFB" w:rsidDel="00B4237B">
          <w:rPr>
            <w:lang w:val="en-US"/>
          </w:rPr>
          <w:delText xml:space="preserve">e.g. </w:delText>
        </w:r>
        <w:r w:rsidR="007A7B7C" w:rsidDel="00B4237B">
          <w:rPr>
            <w:lang w:val="en-US"/>
          </w:rPr>
          <w:delText xml:space="preserve">a </w:delText>
        </w:r>
        <w:r w:rsidR="00EF7950" w:rsidDel="00B4237B">
          <w:rPr>
            <w:lang w:val="en-US"/>
          </w:rPr>
          <w:delText>given</w:delText>
        </w:r>
        <w:r w:rsidR="00585CF2" w:rsidDel="00B4237B">
          <w:rPr>
            <w:lang w:val="en-US"/>
          </w:rPr>
          <w:delText xml:space="preserve"> NN</w:delText>
        </w:r>
        <w:r w:rsidR="00EF7950" w:rsidDel="00B4237B">
          <w:rPr>
            <w:lang w:val="en-US"/>
          </w:rPr>
          <w:delText xml:space="preserve"> </w:delText>
        </w:r>
        <w:r w:rsidR="007A7B7C" w:rsidDel="00B4237B">
          <w:rPr>
            <w:lang w:val="en-US"/>
          </w:rPr>
          <w:delText>model</w:delText>
        </w:r>
        <w:r w:rsidR="00A109E9" w:rsidDel="00B4237B">
          <w:rPr>
            <w:lang w:val="en-US"/>
          </w:rPr>
          <w:delText xml:space="preserve"> and tailor it for the specific objects</w:delText>
        </w:r>
        <w:r w:rsidR="00C42040" w:rsidDel="00B4237B">
          <w:rPr>
            <w:lang w:val="en-US"/>
          </w:rPr>
          <w:delText xml:space="preserve">, instrumentation </w:delText>
        </w:r>
        <w:r w:rsidR="003402EA" w:rsidDel="00B4237B">
          <w:rPr>
            <w:lang w:val="en-US"/>
          </w:rPr>
          <w:delText xml:space="preserve">features </w:delText>
        </w:r>
        <w:r w:rsidR="00A109E9" w:rsidDel="00B4237B">
          <w:rPr>
            <w:lang w:val="en-US"/>
          </w:rPr>
          <w:delText xml:space="preserve">or </w:delText>
        </w:r>
        <w:r w:rsidR="00C42040" w:rsidDel="00B4237B">
          <w:rPr>
            <w:lang w:val="en-US"/>
          </w:rPr>
          <w:delText>experimental</w:delText>
        </w:r>
        <w:r w:rsidR="00E539A6" w:rsidDel="00B4237B">
          <w:rPr>
            <w:lang w:val="en-US"/>
          </w:rPr>
          <w:delText xml:space="preserve"> setup</w:delText>
        </w:r>
        <w:r w:rsidR="007A7B7C" w:rsidDel="00B4237B">
          <w:rPr>
            <w:lang w:val="en-US"/>
          </w:rPr>
          <w:delText>.</w:delText>
        </w:r>
        <w:r w:rsidDel="00B4237B">
          <w:rPr>
            <w:lang w:val="en-US"/>
          </w:rPr>
          <w:delText xml:space="preserve"> </w:delText>
        </w:r>
        <w:r w:rsidR="000244E3" w:rsidDel="00B4237B">
          <w:rPr>
            <w:lang w:val="en-US"/>
          </w:rPr>
          <w:delText xml:space="preserve">One example from the </w:delText>
        </w:r>
      </w:del>
      <w:del w:id="329" w:author="AL" w:date="2021-07-22T14:15:00Z">
        <w:r w:rsidR="000244E3" w:rsidDel="009D75C0">
          <w:rPr>
            <w:lang w:val="en-US"/>
          </w:rPr>
          <w:delText>SAS</w:delText>
        </w:r>
      </w:del>
      <w:del w:id="330" w:author="AL" w:date="2021-07-22T16:31:00Z">
        <w:r w:rsidR="000244E3" w:rsidDel="00B4237B">
          <w:rPr>
            <w:lang w:val="en-US"/>
          </w:rPr>
          <w:delText xml:space="preserve"> area is the robustness of </w:delText>
        </w:r>
        <w:r w:rsidR="00E539A6" w:rsidDel="00B4237B">
          <w:rPr>
            <w:lang w:val="en-US"/>
          </w:rPr>
          <w:delText>predictions</w:delText>
        </w:r>
        <w:r w:rsidR="000244E3" w:rsidDel="00B4237B">
          <w:rPr>
            <w:lang w:val="en-US"/>
          </w:rPr>
          <w:delText xml:space="preserve"> against experimental noise. </w:delText>
        </w:r>
        <w:r w:rsidR="00430687" w:rsidDel="00B4237B">
          <w:rPr>
            <w:lang w:val="en-US"/>
          </w:rPr>
          <w:delText xml:space="preserve">The experimental noise is inevitably present in any </w:delText>
        </w:r>
      </w:del>
      <w:del w:id="331" w:author="AL" w:date="2021-07-22T14:15:00Z">
        <w:r w:rsidR="00430687" w:rsidDel="009D75C0">
          <w:rPr>
            <w:lang w:val="en-US"/>
          </w:rPr>
          <w:delText>SAS</w:delText>
        </w:r>
      </w:del>
      <w:del w:id="332" w:author="AL" w:date="2021-07-22T16:31:00Z">
        <w:r w:rsidR="00430687" w:rsidDel="00B4237B">
          <w:rPr>
            <w:lang w:val="en-US"/>
          </w:rPr>
          <w:delText xml:space="preserve"> </w:delText>
        </w:r>
        <w:r w:rsidR="00D85308" w:rsidDel="00B4237B">
          <w:rPr>
            <w:lang w:val="en-US"/>
          </w:rPr>
          <w:delText>data</w:delText>
        </w:r>
        <w:r w:rsidR="00430687" w:rsidDel="00B4237B">
          <w:rPr>
            <w:lang w:val="en-US"/>
          </w:rPr>
          <w:delText xml:space="preserve">, it reduces the information content thus increasing the ambiguity of data </w:delText>
        </w:r>
        <w:r w:rsidR="00D85308" w:rsidDel="00B4237B">
          <w:rPr>
            <w:lang w:val="en-US"/>
          </w:rPr>
          <w:delText>interpretation</w:delText>
        </w:r>
        <w:r w:rsidR="00430687" w:rsidDel="00B4237B">
          <w:rPr>
            <w:lang w:val="en-US"/>
          </w:rPr>
          <w:delText xml:space="preserve">. </w:delText>
        </w:r>
        <w:r w:rsidR="00D8778E" w:rsidDel="00B4237B">
          <w:rPr>
            <w:lang w:val="en-US"/>
          </w:rPr>
          <w:delText xml:space="preserve">In simplistic terms, the addition of experimental noise </w:delText>
        </w:r>
        <w:r w:rsidR="00E775B2" w:rsidDel="00B4237B">
          <w:rPr>
            <w:lang w:val="en-US"/>
          </w:rPr>
          <w:delText>transforms</w:delText>
        </w:r>
        <w:r w:rsidR="00D8778E" w:rsidDel="00B4237B">
          <w:rPr>
            <w:lang w:val="en-US"/>
          </w:rPr>
          <w:delText xml:space="preserve"> data at higher angles to the </w:delText>
        </w:r>
        <w:commentRangeStart w:id="333"/>
        <w:r w:rsidR="00D8778E" w:rsidDel="00B4237B">
          <w:rPr>
            <w:lang w:val="en-US"/>
          </w:rPr>
          <w:delText>white noise</w:delText>
        </w:r>
        <w:commentRangeEnd w:id="333"/>
        <w:r w:rsidR="00326659" w:rsidDel="00B4237B">
          <w:rPr>
            <w:rStyle w:val="CommentReference"/>
            <w:rFonts w:eastAsiaTheme="minorHAnsi" w:cstheme="minorBidi"/>
          </w:rPr>
          <w:commentReference w:id="333"/>
        </w:r>
        <w:r w:rsidR="00D8778E" w:rsidDel="00B4237B">
          <w:rPr>
            <w:lang w:val="en-US"/>
          </w:rPr>
          <w:delText xml:space="preserve">, thus effectively shortening the available experimental s-range from the </w:delText>
        </w:r>
        <w:r w:rsidR="00796E32" w:rsidDel="00B4237B">
          <w:rPr>
            <w:lang w:val="en-US"/>
          </w:rPr>
          <w:delText>side</w:delText>
        </w:r>
        <w:r w:rsidR="00D8778E" w:rsidDel="00B4237B">
          <w:rPr>
            <w:lang w:val="en-US"/>
          </w:rPr>
          <w:delText xml:space="preserve"> of the higher angles</w:delText>
        </w:r>
        <w:r w:rsidR="00781910" w:rsidDel="00B4237B">
          <w:rPr>
            <w:lang w:val="en-US"/>
          </w:rPr>
          <w:delText xml:space="preserve"> and reducing the available information on the sample</w:delText>
        </w:r>
        <w:r w:rsidR="00D8778E" w:rsidDel="00B4237B">
          <w:rPr>
            <w:lang w:val="en-US"/>
          </w:rPr>
          <w:delText>.</w:delText>
        </w:r>
      </w:del>
    </w:p>
    <w:p w14:paraId="1C1C2488" w14:textId="3D58F79E" w:rsidR="00E571C5" w:rsidDel="00F81B5B" w:rsidRDefault="00FB38C6">
      <w:pPr>
        <w:pStyle w:val="NormalWeb"/>
        <w:rPr>
          <w:del w:id="334" w:author="AL" w:date="2021-08-06T18:41:00Z"/>
          <w:lang w:val="en-US"/>
        </w:rPr>
      </w:pPr>
      <w:del w:id="335" w:author="AL" w:date="2021-08-06T18:41:00Z">
        <w:r w:rsidDel="00F81B5B">
          <w:rPr>
            <w:lang w:val="en-US"/>
          </w:rPr>
          <w:delText xml:space="preserve"> </w:delText>
        </w:r>
        <w:r w:rsidR="003C5129" w:rsidDel="00F81B5B">
          <w:rPr>
            <w:lang w:val="en-US"/>
          </w:rPr>
          <w:delText xml:space="preserve"> </w:delText>
        </w:r>
        <w:r w:rsidR="000244E3" w:rsidDel="00F81B5B">
          <w:rPr>
            <w:lang w:val="en-US"/>
          </w:rPr>
          <w:delText>To make</w:delText>
        </w:r>
        <w:r w:rsidR="007A7B7C" w:rsidDel="00F81B5B">
          <w:rPr>
            <w:lang w:val="en-US"/>
          </w:rPr>
          <w:delText xml:space="preserve"> a </w:delText>
        </w:r>
        <w:r w:rsidR="00585CF2" w:rsidDel="00F81B5B">
          <w:rPr>
            <w:lang w:val="en-US"/>
          </w:rPr>
          <w:delText xml:space="preserve">NN </w:delText>
        </w:r>
        <w:r w:rsidDel="00F81B5B">
          <w:rPr>
            <w:lang w:val="en-US"/>
          </w:rPr>
          <w:delText xml:space="preserve">more </w:delText>
        </w:r>
        <w:r w:rsidR="007A7B7C" w:rsidDel="00F81B5B">
          <w:rPr>
            <w:lang w:val="en-US"/>
          </w:rPr>
          <w:delText xml:space="preserve">robust </w:delText>
        </w:r>
        <w:r w:rsidR="00EF7950" w:rsidDel="00F81B5B">
          <w:rPr>
            <w:lang w:val="en-US"/>
          </w:rPr>
          <w:delText xml:space="preserve">against </w:delText>
        </w:r>
        <w:r w:rsidR="000244E3" w:rsidDel="00F81B5B">
          <w:rPr>
            <w:lang w:val="en-US"/>
          </w:rPr>
          <w:delText xml:space="preserve">any specific source of distortions, e.g. gaussian or systematic </w:delText>
        </w:r>
        <w:r w:rsidR="00EF7950" w:rsidDel="00F81B5B">
          <w:rPr>
            <w:lang w:val="en-US"/>
          </w:rPr>
          <w:delText>noise</w:delText>
        </w:r>
        <w:r w:rsidR="00E539A6" w:rsidDel="00F81B5B">
          <w:rPr>
            <w:lang w:val="en-US"/>
          </w:rPr>
          <w:delText xml:space="preserve"> from </w:delText>
        </w:r>
        <w:r w:rsidR="003402EA" w:rsidDel="00F81B5B">
          <w:rPr>
            <w:lang w:val="en-US"/>
          </w:rPr>
          <w:delText>a</w:delText>
        </w:r>
        <w:r w:rsidR="00E539A6" w:rsidDel="00F81B5B">
          <w:rPr>
            <w:lang w:val="en-US"/>
          </w:rPr>
          <w:delText xml:space="preserve"> beamline,</w:delText>
        </w:r>
        <w:r w:rsidR="007A7B7C" w:rsidDel="00F81B5B">
          <w:rPr>
            <w:lang w:val="en-US"/>
          </w:rPr>
          <w:delText xml:space="preserve"> </w:delText>
        </w:r>
        <w:r w:rsidR="000244E3" w:rsidDel="00F81B5B">
          <w:rPr>
            <w:lang w:val="en-US"/>
          </w:rPr>
          <w:delText xml:space="preserve">one </w:delText>
        </w:r>
        <w:r w:rsidR="000D2902" w:rsidDel="00F81B5B">
          <w:rPr>
            <w:lang w:val="en-US"/>
          </w:rPr>
          <w:delText>can</w:delText>
        </w:r>
      </w:del>
      <w:del w:id="336" w:author="AL" w:date="2021-07-22T16:34:00Z">
        <w:r w:rsidR="007A7B7C" w:rsidDel="00B4237B">
          <w:rPr>
            <w:lang w:val="en-US"/>
          </w:rPr>
          <w:delText xml:space="preserve"> </w:delText>
        </w:r>
        <w:r w:rsidR="00E539A6" w:rsidDel="00B4237B">
          <w:rPr>
            <w:lang w:val="en-US"/>
          </w:rPr>
          <w:delText>merely</w:delText>
        </w:r>
      </w:del>
      <w:del w:id="337" w:author="AL" w:date="2021-08-06T18:41:00Z">
        <w:r w:rsidR="00E539A6" w:rsidDel="00F81B5B">
          <w:rPr>
            <w:lang w:val="en-US"/>
          </w:rPr>
          <w:delText xml:space="preserve"> </w:delText>
        </w:r>
        <w:r w:rsidR="007A7B7C" w:rsidDel="00F81B5B">
          <w:rPr>
            <w:lang w:val="en-US"/>
          </w:rPr>
          <w:delText>generat</w:delText>
        </w:r>
        <w:r w:rsidR="000244E3" w:rsidDel="00F81B5B">
          <w:rPr>
            <w:lang w:val="en-US"/>
          </w:rPr>
          <w:delText>e</w:delText>
        </w:r>
        <w:r w:rsidR="007A7B7C" w:rsidDel="00F81B5B">
          <w:rPr>
            <w:lang w:val="en-US"/>
          </w:rPr>
          <w:delText xml:space="preserve"> a realistic</w:delText>
        </w:r>
        <w:r w:rsidR="000244E3" w:rsidDel="00F81B5B">
          <w:rPr>
            <w:lang w:val="en-US"/>
          </w:rPr>
          <w:delText xml:space="preserve"> </w:delText>
        </w:r>
        <w:r w:rsidR="007A7B7C" w:rsidDel="00F81B5B">
          <w:rPr>
            <w:lang w:val="en-US"/>
          </w:rPr>
          <w:delText xml:space="preserve">noise and augment the training set </w:delText>
        </w:r>
        <w:r w:rsidR="000244E3" w:rsidDel="00F81B5B">
          <w:rPr>
            <w:lang w:val="en-US"/>
          </w:rPr>
          <w:delText>with that</w:delText>
        </w:r>
        <w:r w:rsidR="006961D3" w:rsidDel="00F81B5B">
          <w:rPr>
            <w:lang w:val="en-US"/>
          </w:rPr>
          <w:delText xml:space="preserve"> noise</w:delText>
        </w:r>
        <w:r w:rsidR="007A7B7C" w:rsidDel="00F81B5B">
          <w:rPr>
            <w:lang w:val="en-US"/>
          </w:rPr>
          <w:delText xml:space="preserve">. </w:delText>
        </w:r>
      </w:del>
      <w:del w:id="338" w:author="AL" w:date="2021-07-22T16:36:00Z">
        <w:r w:rsidR="00E775B2" w:rsidDel="00B4237B">
          <w:rPr>
            <w:lang w:val="en-US"/>
          </w:rPr>
          <w:delText>A NN</w:delText>
        </w:r>
      </w:del>
      <w:del w:id="339" w:author="AL" w:date="2021-07-22T16:34:00Z">
        <w:r w:rsidR="00E775B2" w:rsidDel="00B4237B">
          <w:rPr>
            <w:lang w:val="en-US"/>
          </w:rPr>
          <w:delText xml:space="preserve"> with enough capacity will</w:delText>
        </w:r>
      </w:del>
      <w:del w:id="340" w:author="AL" w:date="2021-07-22T16:36:00Z">
        <w:r w:rsidR="00E775B2" w:rsidDel="00B4237B">
          <w:rPr>
            <w:lang w:val="en-US"/>
          </w:rPr>
          <w:delText xml:space="preserve"> learn how to </w:delText>
        </w:r>
        <w:r w:rsidR="00F341FD" w:rsidDel="00B4237B">
          <w:rPr>
            <w:lang w:val="en-US"/>
          </w:rPr>
          <w:delText>filter</w:delText>
        </w:r>
        <w:r w:rsidR="00E775B2" w:rsidDel="00B4237B">
          <w:rPr>
            <w:lang w:val="en-US"/>
          </w:rPr>
          <w:delText xml:space="preserve"> th</w:delText>
        </w:r>
        <w:r w:rsidR="003E5BED" w:rsidDel="00B4237B">
          <w:rPr>
            <w:lang w:val="en-US"/>
          </w:rPr>
          <w:delText>is</w:delText>
        </w:r>
        <w:r w:rsidR="00E775B2" w:rsidDel="00B4237B">
          <w:rPr>
            <w:lang w:val="en-US"/>
          </w:rPr>
          <w:delText xml:space="preserve"> noise internally and make fine predictions despite truncated data. </w:delText>
        </w:r>
      </w:del>
      <w:del w:id="341" w:author="AL" w:date="2021-08-06T18:41:00Z">
        <w:r w:rsidR="00D8778E" w:rsidDel="00F81B5B">
          <w:rPr>
            <w:lang w:val="en-US"/>
          </w:rPr>
          <w:delText>A</w:delText>
        </w:r>
        <w:r w:rsidR="006B3CF2" w:rsidDel="00F81B5B">
          <w:rPr>
            <w:lang w:val="en-US"/>
          </w:rPr>
          <w:delText>s a byproduct</w:delText>
        </w:r>
        <w:r w:rsidR="00D8778E" w:rsidDel="00F81B5B">
          <w:rPr>
            <w:lang w:val="en-US"/>
          </w:rPr>
          <w:delText xml:space="preserve">, </w:delText>
        </w:r>
        <w:r w:rsidDel="00F81B5B">
          <w:rPr>
            <w:lang w:val="en-US"/>
          </w:rPr>
          <w:delText>NNs allow</w:delText>
        </w:r>
        <w:r w:rsidR="00D8778E" w:rsidDel="00F81B5B">
          <w:rPr>
            <w:lang w:val="en-US"/>
          </w:rPr>
          <w:delText xml:space="preserve"> one </w:delText>
        </w:r>
        <w:r w:rsidDel="00F81B5B">
          <w:rPr>
            <w:lang w:val="en-US"/>
          </w:rPr>
          <w:delText>to</w:delText>
        </w:r>
        <w:r w:rsidR="00D8778E" w:rsidDel="00F81B5B">
          <w:rPr>
            <w:lang w:val="en-US"/>
          </w:rPr>
          <w:delText xml:space="preserve"> practically investigate the information content </w:delText>
        </w:r>
        <w:r w:rsidR="003E5BED" w:rsidDel="00F81B5B">
          <w:rPr>
            <w:lang w:val="en-US"/>
          </w:rPr>
          <w:delText xml:space="preserve">that can be </w:delText>
        </w:r>
        <w:r w:rsidR="004A1A5F" w:rsidDel="00F81B5B">
          <w:rPr>
            <w:lang w:val="en-US"/>
          </w:rPr>
          <w:delText>retrieved</w:delText>
        </w:r>
        <w:r w:rsidR="003E5BED" w:rsidDel="00F81B5B">
          <w:rPr>
            <w:lang w:val="en-US"/>
          </w:rPr>
          <w:delText xml:space="preserve"> from SAXS data </w:delText>
        </w:r>
        <w:r w:rsidR="00D8778E" w:rsidDel="00F81B5B">
          <w:rPr>
            <w:lang w:val="en-US"/>
          </w:rPr>
          <w:delText xml:space="preserve">of the different angular ranges for the determination of </w:delText>
        </w:r>
        <w:r w:rsidR="003E5BED" w:rsidDel="00F81B5B">
          <w:rPr>
            <w:lang w:val="en-US"/>
          </w:rPr>
          <w:delText>desired</w:delText>
        </w:r>
        <w:r w:rsidR="00D8778E" w:rsidDel="00F81B5B">
          <w:rPr>
            <w:lang w:val="en-US"/>
          </w:rPr>
          <w:delText xml:space="preserve"> parameters</w:delText>
        </w:r>
      </w:del>
      <w:del w:id="342" w:author="AL" w:date="2021-07-22T16:37:00Z">
        <w:r w:rsidR="00D8778E" w:rsidDel="00B4237B">
          <w:rPr>
            <w:lang w:val="en-US"/>
          </w:rPr>
          <w:delText xml:space="preserve"> independently from the Shannon theorem </w:delText>
        </w:r>
        <w:r w:rsidR="00D8778E" w:rsidDel="00B4237B">
          <w:rPr>
            <w:lang w:val="en-US"/>
          </w:rPr>
          <w:fldChar w:fldCharType="begin" w:fldLock="1"/>
        </w:r>
        <w:r w:rsidR="003E7AAB" w:rsidDel="00B4237B">
          <w:rPr>
            <w:lang w:val="en-US"/>
          </w:rPr>
          <w:delInstrText>ADDIN CSL_CITATION {"citationItems":[{"id":"ITEM-1","itemData":{"author":[{"dropping-particle":"","family":"crystallography","given":"PB Moore - Journal of applied","non-dropping-particle":"","parse-names":false,"suffix":""},{"dropping-particle":"","family":"1980","given":"undefined","non-dropping-particle":"","parse-names":false,"suffix":""}],"container-title":"scripts.iucr.org","id":"ITEM-1","issued":{"date-parts":[["0"]]},"title":"Small-angle scattering. Information content and error analysis","type":"article-journal"},"uris":["http://www.mendeley.com/documents/?uuid=b32180a4-f101-304f-b19a-17cc66879212"]}],"mendeley":{"formattedCitation":"(crystallography and 1980)","plainTextFormattedCitation":"(crystallography and 1980)","previouslyFormattedCitation":"(crystallography and 1980)"},"properties":{"noteIndex":0},"schema":"https://github.com/citation-style-language/schema/raw/master/csl-citation.json"}</w:delInstrText>
        </w:r>
        <w:r w:rsidR="00D8778E" w:rsidDel="00B4237B">
          <w:rPr>
            <w:lang w:val="en-US"/>
          </w:rPr>
          <w:fldChar w:fldCharType="separate"/>
        </w:r>
        <w:r w:rsidR="00D8778E" w:rsidRPr="006961D3" w:rsidDel="00B4237B">
          <w:rPr>
            <w:noProof/>
            <w:lang w:val="en-US"/>
          </w:rPr>
          <w:delText>(crystallography and 1980)</w:delText>
        </w:r>
        <w:r w:rsidR="00D8778E" w:rsidDel="00B4237B">
          <w:rPr>
            <w:lang w:val="en-US"/>
          </w:rPr>
          <w:fldChar w:fldCharType="end"/>
        </w:r>
      </w:del>
      <w:del w:id="343" w:author="AL" w:date="2021-08-06T18:41:00Z">
        <w:r w:rsidR="00D8778E" w:rsidDel="00F81B5B">
          <w:rPr>
            <w:lang w:val="en-US"/>
          </w:rPr>
          <w:delText xml:space="preserve">. </w:delText>
        </w:r>
        <w:r w:rsidR="00DF3B87" w:rsidDel="00F81B5B">
          <w:rPr>
            <w:lang w:val="en-US"/>
          </w:rPr>
          <w:delText>Similarl</w:delText>
        </w:r>
        <w:r w:rsidR="007A7B7C" w:rsidDel="00F81B5B">
          <w:rPr>
            <w:lang w:val="en-US"/>
          </w:rPr>
          <w:delText>y</w:delText>
        </w:r>
        <w:r w:rsidR="000D2902" w:rsidDel="00F81B5B">
          <w:rPr>
            <w:lang w:val="en-US"/>
          </w:rPr>
          <w:delText>,</w:delText>
        </w:r>
        <w:r w:rsidR="007A7B7C" w:rsidDel="00F81B5B">
          <w:rPr>
            <w:lang w:val="en-US"/>
          </w:rPr>
          <w:delText xml:space="preserve"> one can overcome other</w:delText>
        </w:r>
        <w:r w:rsidR="00CA0FC4" w:rsidDel="00F81B5B">
          <w:rPr>
            <w:lang w:val="en-US"/>
          </w:rPr>
          <w:delText xml:space="preserve"> common shortages </w:delText>
        </w:r>
        <w:r w:rsidR="007A7B7C" w:rsidDel="00F81B5B">
          <w:rPr>
            <w:lang w:val="en-US"/>
          </w:rPr>
          <w:delText xml:space="preserve">of </w:delText>
        </w:r>
        <w:r w:rsidR="00CA0FC4" w:rsidDel="00F81B5B">
          <w:rPr>
            <w:lang w:val="en-US"/>
          </w:rPr>
          <w:delText>SAXS</w:delText>
        </w:r>
        <w:r w:rsidR="007A7B7C" w:rsidDel="00F81B5B">
          <w:rPr>
            <w:lang w:val="en-US"/>
          </w:rPr>
          <w:delText xml:space="preserve"> data </w:delText>
        </w:r>
      </w:del>
      <w:del w:id="344" w:author="AL" w:date="2021-07-21T09:47:00Z">
        <w:r w:rsidR="007A7B7C" w:rsidDel="00326659">
          <w:rPr>
            <w:lang w:val="en-US"/>
          </w:rPr>
          <w:delText>collection</w:delText>
        </w:r>
        <w:r w:rsidR="00CA0FC4" w:rsidDel="00326659">
          <w:rPr>
            <w:lang w:val="en-US"/>
          </w:rPr>
          <w:delText>,</w:delText>
        </w:r>
        <w:r w:rsidR="007A7B7C" w:rsidDel="00326659">
          <w:rPr>
            <w:lang w:val="en-US"/>
          </w:rPr>
          <w:delText xml:space="preserve"> </w:delText>
        </w:r>
        <w:r w:rsidR="00CA0FC4" w:rsidDel="00326659">
          <w:rPr>
            <w:lang w:val="en-US"/>
          </w:rPr>
          <w:delText xml:space="preserve"> such</w:delText>
        </w:r>
      </w:del>
      <w:del w:id="345" w:author="AL" w:date="2021-08-06T18:41:00Z">
        <w:r w:rsidR="00CA0FC4" w:rsidDel="00F81B5B">
          <w:rPr>
            <w:lang w:val="en-US"/>
          </w:rPr>
          <w:delText xml:space="preserve"> as buffer sub/over</w:delText>
        </w:r>
        <w:r w:rsidR="007A7B7C" w:rsidDel="00F81B5B">
          <w:rPr>
            <w:lang w:val="en-US"/>
          </w:rPr>
          <w:delText xml:space="preserve"> </w:delText>
        </w:r>
        <w:r w:rsidR="00CA0FC4" w:rsidDel="00F81B5B">
          <w:rPr>
            <w:lang w:val="en-US"/>
          </w:rPr>
          <w:delText xml:space="preserve">subtraction, </w:delText>
        </w:r>
        <w:r w:rsidR="007A7B7C" w:rsidDel="00F81B5B">
          <w:rPr>
            <w:lang w:val="en-US"/>
          </w:rPr>
          <w:delText xml:space="preserve">presence of a </w:delText>
        </w:r>
        <w:r w:rsidR="000D2902" w:rsidDel="00F81B5B">
          <w:rPr>
            <w:lang w:val="en-US"/>
          </w:rPr>
          <w:delText xml:space="preserve">parasitic scattering, e.g. the “flares” from beam defining slits, </w:delText>
        </w:r>
        <w:r w:rsidR="007A7B7C" w:rsidDel="00F81B5B">
          <w:rPr>
            <w:lang w:val="en-US"/>
          </w:rPr>
          <w:delText xml:space="preserve">buffer mismatch, </w:delText>
        </w:r>
        <w:r w:rsidR="00CA0FC4" w:rsidDel="00F81B5B">
          <w:rPr>
            <w:lang w:val="en-US"/>
          </w:rPr>
          <w:delText xml:space="preserve">etc. </w:delText>
        </w:r>
        <w:r w:rsidR="003C5129" w:rsidRPr="00B4237B" w:rsidDel="00F81B5B">
          <w:rPr>
            <w:highlight w:val="lightGray"/>
            <w:lang w:val="en-US"/>
            <w:rPrChange w:id="346" w:author="AL" w:date="2021-07-22T16:39:00Z">
              <w:rPr>
                <w:lang w:val="en-US"/>
              </w:rPr>
            </w:rPrChange>
          </w:rPr>
          <w:delText>Along with that, t</w:delText>
        </w:r>
        <w:r w:rsidR="006961D3" w:rsidRPr="00B4237B" w:rsidDel="00F81B5B">
          <w:rPr>
            <w:highlight w:val="lightGray"/>
            <w:lang w:val="en-US"/>
            <w:rPrChange w:id="347" w:author="AL" w:date="2021-07-22T16:39:00Z">
              <w:rPr>
                <w:lang w:val="en-US"/>
              </w:rPr>
            </w:rPrChange>
          </w:rPr>
          <w:delText xml:space="preserve">he machine learning-driven approaches lack the limitations of a chosen approximation (e.g. the </w:delText>
        </w:r>
        <w:r w:rsidR="00E571C5" w:rsidRPr="00B4237B" w:rsidDel="00F81B5B">
          <w:rPr>
            <w:highlight w:val="lightGray"/>
            <w:lang w:val="en-US"/>
            <w:rPrChange w:id="348" w:author="AL" w:date="2021-07-22T16:39:00Z">
              <w:rPr>
                <w:lang w:val="en-US"/>
              </w:rPr>
            </w:rPrChange>
          </w:rPr>
          <w:delText xml:space="preserve">scattering </w:delText>
        </w:r>
        <w:r w:rsidR="006961D3" w:rsidRPr="00B4237B" w:rsidDel="00F81B5B">
          <w:rPr>
            <w:highlight w:val="lightGray"/>
            <w:lang w:val="en-US"/>
            <w:rPrChange w:id="349" w:author="AL" w:date="2021-07-22T16:39:00Z">
              <w:rPr>
                <w:lang w:val="en-US"/>
              </w:rPr>
            </w:rPrChange>
          </w:rPr>
          <w:delText>homogeneity of a model) and may bring more accurate predictions employing previously unrecognized patterns and connections between SAXS data and the derived parameters.</w:delText>
        </w:r>
      </w:del>
    </w:p>
    <w:p w14:paraId="0D40A5E9" w14:textId="563010B5" w:rsidR="00EF7950" w:rsidRDefault="006961D3">
      <w:pPr>
        <w:pStyle w:val="NormalWeb"/>
        <w:rPr>
          <w:lang w:val="en-US"/>
        </w:rPr>
      </w:pPr>
      <w:del w:id="350" w:author="AL" w:date="2021-08-06T18:41:00Z">
        <w:r w:rsidDel="00F81B5B">
          <w:rPr>
            <w:lang w:val="en-US"/>
          </w:rPr>
          <w:delText xml:space="preserve"> </w:delText>
        </w:r>
        <w:r w:rsidR="00E571C5" w:rsidDel="00F81B5B">
          <w:rPr>
            <w:lang w:val="en-US"/>
          </w:rPr>
          <w:delText xml:space="preserve"> </w:delText>
        </w:r>
      </w:del>
      <w:r w:rsidR="00B8612A">
        <w:t xml:space="preserve">We </w:t>
      </w:r>
      <w:r w:rsidR="00B8612A" w:rsidRPr="00AB68BB">
        <w:t xml:space="preserve">employed </w:t>
      </w:r>
      <w:del w:id="351" w:author="AL" w:date="2021-08-06T18:59:00Z">
        <w:r w:rsidR="00B8612A" w:rsidRPr="00AB68BB" w:rsidDel="00A5395B">
          <w:rPr>
            <w:lang w:val="en-US"/>
          </w:rPr>
          <w:delText xml:space="preserve">a </w:delText>
        </w:r>
      </w:del>
      <w:del w:id="352" w:author="AL" w:date="2021-07-22T16:44:00Z">
        <w:r w:rsidR="00B8612A" w:rsidRPr="00AB68BB" w:rsidDel="00B4237B">
          <w:rPr>
            <w:lang w:val="en-US"/>
          </w:rPr>
          <w:delText xml:space="preserve">stack </w:delText>
        </w:r>
      </w:del>
      <w:del w:id="353" w:author="AL" w:date="2021-08-06T18:59:00Z">
        <w:r w:rsidR="00B8612A" w:rsidRPr="00AB68BB" w:rsidDel="00A5395B">
          <w:rPr>
            <w:lang w:val="en-US"/>
          </w:rPr>
          <w:delText>of</w:delText>
        </w:r>
      </w:del>
      <w:ins w:id="354" w:author="AL" w:date="2021-08-06T18:59:00Z">
        <w:r w:rsidR="00A5395B">
          <w:rPr>
            <w:lang w:val="en-US"/>
          </w:rPr>
          <w:t>several</w:t>
        </w:r>
      </w:ins>
      <w:r w:rsidR="00B8612A">
        <w:rPr>
          <w:lang w:val="en-US"/>
        </w:rPr>
        <w:t xml:space="preserve"> </w:t>
      </w:r>
      <w:ins w:id="355" w:author="AL" w:date="2021-07-22T16:45:00Z">
        <w:r w:rsidR="00B4237B">
          <w:rPr>
            <w:lang w:val="en-US"/>
          </w:rPr>
          <w:t>feedforward</w:t>
        </w:r>
      </w:ins>
      <w:del w:id="356" w:author="AL" w:date="2021-07-22T16:45:00Z">
        <w:r w:rsidR="00B8612A" w:rsidRPr="00326659" w:rsidDel="00B4237B">
          <w:rPr>
            <w:highlight w:val="yellow"/>
            <w:lang w:val="en-US"/>
            <w:rPrChange w:id="357" w:author="AL" w:date="2021-07-21T13:37:00Z">
              <w:rPr>
                <w:lang w:val="en-US"/>
              </w:rPr>
            </w:rPrChange>
          </w:rPr>
          <w:delText>interconnected</w:delText>
        </w:r>
      </w:del>
      <w:r w:rsidR="00B8612A">
        <w:t xml:space="preserve"> </w:t>
      </w:r>
      <w:r w:rsidR="00B8612A">
        <w:rPr>
          <w:lang w:val="en-US"/>
        </w:rPr>
        <w:t>artificial NNs</w:t>
      </w:r>
      <w:r w:rsidR="00B8612A">
        <w:t xml:space="preserve"> trained o</w:t>
      </w:r>
      <w:r w:rsidR="00B8612A">
        <w:rPr>
          <w:lang w:val="en-US"/>
        </w:rPr>
        <w:t xml:space="preserve">n </w:t>
      </w:r>
      <w:ins w:id="358" w:author="AL" w:date="2021-08-06T18:42:00Z">
        <w:r w:rsidR="00C34F6B">
          <w:rPr>
            <w:lang w:val="en-US"/>
          </w:rPr>
          <w:t>noise-</w:t>
        </w:r>
        <w:r w:rsidR="00F81B5B">
          <w:rPr>
            <w:lang w:val="en-US"/>
          </w:rPr>
          <w:t xml:space="preserve">augmented </w:t>
        </w:r>
      </w:ins>
      <w:r w:rsidR="00B8612A">
        <w:rPr>
          <w:lang w:val="en-US"/>
        </w:rPr>
        <w:t>synthetic</w:t>
      </w:r>
      <w:r w:rsidR="00B8612A">
        <w:t xml:space="preserve"> SAXS data </w:t>
      </w:r>
      <w:r w:rsidR="00B8612A">
        <w:rPr>
          <w:lang w:val="en-US"/>
        </w:rPr>
        <w:t xml:space="preserve">generated from thousands of </w:t>
      </w:r>
      <w:ins w:id="359" w:author="AL" w:date="2021-07-22T16:46:00Z">
        <w:r w:rsidR="00B4237B">
          <w:rPr>
            <w:lang w:val="en-US"/>
          </w:rPr>
          <w:t xml:space="preserve">experimentally determined </w:t>
        </w:r>
      </w:ins>
      <w:r w:rsidR="00B8612A">
        <w:rPr>
          <w:lang w:val="en-US"/>
        </w:rPr>
        <w:t>models</w:t>
      </w:r>
      <w:ins w:id="360" w:author="AL" w:date="2021-07-22T16:47:00Z">
        <w:r w:rsidR="00B4237B">
          <w:rPr>
            <w:lang w:val="en-US"/>
          </w:rPr>
          <w:t xml:space="preserve"> </w:t>
        </w:r>
      </w:ins>
      <w:del w:id="361" w:author="AL" w:date="2021-07-22T16:47:00Z">
        <w:r w:rsidR="00B8612A" w:rsidDel="00B4237B">
          <w:rPr>
            <w:lang w:val="en-US"/>
          </w:rPr>
          <w:delText xml:space="preserve"> from </w:delText>
        </w:r>
        <w:commentRangeStart w:id="362"/>
        <w:r w:rsidR="00B8612A" w:rsidDel="00B4237B">
          <w:rPr>
            <w:lang w:val="en-US"/>
          </w:rPr>
          <w:delText xml:space="preserve">various databases </w:delText>
        </w:r>
        <w:commentRangeEnd w:id="362"/>
        <w:r w:rsidR="00326659" w:rsidDel="00B4237B">
          <w:rPr>
            <w:rStyle w:val="CommentReference"/>
            <w:rFonts w:eastAsiaTheme="minorHAnsi" w:cstheme="minorBidi"/>
          </w:rPr>
          <w:commentReference w:id="362"/>
        </w:r>
        <w:r w:rsidR="00B8612A" w:rsidDel="00B4237B">
          <w:rPr>
            <w:lang w:val="en-US"/>
          </w:rPr>
          <w:delText xml:space="preserve">including the PDB databank </w:delText>
        </w:r>
        <w:r w:rsidR="00B8612A" w:rsidDel="00B4237B">
          <w:rPr>
            <w:lang w:val="en-US"/>
          </w:rPr>
          <w:fldChar w:fldCharType="begin" w:fldLock="1"/>
        </w:r>
        <w:r w:rsidR="00B8612A" w:rsidDel="00B4237B">
          <w:rPr>
            <w:lang w:val="en-US"/>
          </w:rPr>
          <w:delInstrText>ADDIN CSL_CITATION {"citationItems":[{"id":"ITEM-1","itemData":{"DOI":"10.1093/nar/28.1.235","ISSN":"03051048","PMID":"10592235","abstract":"The Protein Data Bank (PDB; http://www.rcsb.org/pdb/) is the single worldwide archive of structural data of biological macromolecules. This paper describes the goals of the PDB, the systems in place for data deposition and access, how to obtain further information, and near-term plans for the future development of the resource.","author":[{"dropping-particle":"","family":"Berman","given":"Helen M.","non-dropping-particle":"","parse-names":false,"suffix":""},{"dropping-particle":"","family":"Westbrook","given":"John","non-dropping-particle":"","parse-names":false,"suffix":""},{"dropping-particle":"","family":"Feng","given":"Zukang","non-dropping-particle":"","parse-names":false,"suffix":""},{"dropping-particle":"","family":"Gilliland","given":"Gary","non-dropping-particle":"","parse-names":false,"suffix":""},{"dropping-particle":"","family":"Bhat","given":"T. N.","non-dropping-particle":"","parse-names":false,"suffix":""},{"dropping-particle":"","family":"Weissig","given":"Helge","non-dropping-particle":"","parse-names":false,"suffix":""},{"dropping-particle":"","family":"Shindyalov","given":"Ilya N.","non-dropping-particle":"","parse-names":false,"suffix":""},{"dropping-particle":"","family":"Bourne","given":"Philip E.","non-dropping-particle":"","parse-names":false,"suffix":""}],"container-title":"Nucleic Acids Research","id":"ITEM-1","issue":"1","issued":{"date-parts":[["2000","1","1"]]},"page":"235-242","publisher":"Oxford University Press","title":"The Protein Data Bank","type":"article","volume":"28"},"uris":["http://www.mendeley.com/documents/?uuid=581f992e-95b1-3a75-aff4-47d6c00f2fad"]}],"mendeley":{"formattedCitation":"(Berman et al., 2000)","plainTextFormattedCitation":"(Berman et al., 2000)","previouslyFormattedCitation":"(Berman et al., 2000)"},"properties":{"noteIndex":0},"schema":"https://github.com/citation-style-language/schema/raw/master/csl-citation.json"}</w:delInstrText>
        </w:r>
        <w:r w:rsidR="00B8612A" w:rsidDel="00B4237B">
          <w:rPr>
            <w:lang w:val="en-US"/>
          </w:rPr>
          <w:fldChar w:fldCharType="separate"/>
        </w:r>
        <w:r w:rsidR="00B8612A" w:rsidRPr="00CA0FC4" w:rsidDel="00B4237B">
          <w:rPr>
            <w:noProof/>
            <w:lang w:val="en-US"/>
          </w:rPr>
          <w:delText>(Berman et al., 2000)</w:delText>
        </w:r>
        <w:r w:rsidR="00B8612A" w:rsidDel="00B4237B">
          <w:rPr>
            <w:lang w:val="en-US"/>
          </w:rPr>
          <w:fldChar w:fldCharType="end"/>
        </w:r>
        <w:r w:rsidR="00B8612A" w:rsidDel="00B4237B">
          <w:delText xml:space="preserve"> t</w:delText>
        </w:r>
      </w:del>
      <w:ins w:id="363" w:author="AL" w:date="2021-07-22T16:47:00Z">
        <w:r w:rsidR="00B4237B">
          <w:rPr>
            <w:lang w:val="en-US"/>
          </w:rPr>
          <w:t>t</w:t>
        </w:r>
      </w:ins>
      <w:r w:rsidR="00B8612A">
        <w:t xml:space="preserve">o </w:t>
      </w:r>
      <w:del w:id="364" w:author="AL" w:date="2021-07-22T16:47:00Z">
        <w:r w:rsidR="00B8612A" w:rsidDel="00B4237B">
          <w:delText>perform principal data analysis</w:delText>
        </w:r>
      </w:del>
      <w:ins w:id="365" w:author="AL" w:date="2021-07-22T16:47:00Z">
        <w:r w:rsidR="00B4237B">
          <w:rPr>
            <w:lang w:val="en-US"/>
          </w:rPr>
          <w:t xml:space="preserve">estimate MW and </w:t>
        </w:r>
        <w:proofErr w:type="spellStart"/>
        <w:r w:rsidR="00B4237B">
          <w:rPr>
            <w:lang w:val="en-US"/>
          </w:rPr>
          <w:t>D</w:t>
        </w:r>
        <w:r w:rsidR="00B4237B" w:rsidRPr="00F81B5B">
          <w:rPr>
            <w:vertAlign w:val="subscript"/>
            <w:lang w:val="en-US"/>
            <w:rPrChange w:id="366" w:author="AL" w:date="2021-08-06T18:42:00Z">
              <w:rPr>
                <w:lang w:val="en-US"/>
              </w:rPr>
            </w:rPrChange>
          </w:rPr>
          <w:t>max</w:t>
        </w:r>
        <w:proofErr w:type="spellEnd"/>
        <w:r w:rsidR="00B4237B">
          <w:rPr>
            <w:lang w:val="en-US"/>
          </w:rPr>
          <w:t xml:space="preserve"> from folded</w:t>
        </w:r>
      </w:ins>
      <w:ins w:id="367" w:author="AL" w:date="2021-08-06T18:42:00Z">
        <w:r w:rsidR="00C34F6B">
          <w:rPr>
            <w:lang w:val="en-US"/>
          </w:rPr>
          <w:t xml:space="preserve"> proteins</w:t>
        </w:r>
      </w:ins>
      <w:ins w:id="368" w:author="AL" w:date="2021-07-22T16:47:00Z">
        <w:r w:rsidR="00B4237B">
          <w:rPr>
            <w:lang w:val="en-US"/>
          </w:rPr>
          <w:t>,</w:t>
        </w:r>
      </w:ins>
      <w:ins w:id="369" w:author="AL" w:date="2021-07-22T16:48:00Z">
        <w:r w:rsidR="00B4237B">
          <w:rPr>
            <w:lang w:val="en-US"/>
          </w:rPr>
          <w:t xml:space="preserve"> unfolded proteins</w:t>
        </w:r>
      </w:ins>
      <w:ins w:id="370" w:author="AL" w:date="2021-08-06T18:42:00Z">
        <w:r w:rsidR="00C34F6B">
          <w:rPr>
            <w:lang w:val="en-US"/>
          </w:rPr>
          <w:t xml:space="preserve"> and</w:t>
        </w:r>
      </w:ins>
      <w:ins w:id="371" w:author="AL" w:date="2021-07-22T16:48:00Z">
        <w:r w:rsidR="00B4237B">
          <w:rPr>
            <w:lang w:val="en-US"/>
          </w:rPr>
          <w:t xml:space="preserve"> nucleic acids</w:t>
        </w:r>
      </w:ins>
      <w:r w:rsidR="00B8612A">
        <w:t>.</w:t>
      </w:r>
      <w:r w:rsidR="00E571C5">
        <w:rPr>
          <w:lang w:val="en-US"/>
        </w:rPr>
        <w:t xml:space="preserve"> </w:t>
      </w:r>
      <w:r w:rsidR="00B8612A">
        <w:rPr>
          <w:lang w:val="en-US"/>
        </w:rPr>
        <w:t>Here we demonstrate</w:t>
      </w:r>
      <w:del w:id="372" w:author="AL" w:date="2021-08-06T18:43:00Z">
        <w:r w:rsidR="00B8612A" w:rsidDel="00C34F6B">
          <w:rPr>
            <w:lang w:val="en-US"/>
          </w:rPr>
          <w:delText>,</w:delText>
        </w:r>
      </w:del>
      <w:r w:rsidR="00B8612A">
        <w:rPr>
          <w:lang w:val="en-US"/>
        </w:rPr>
        <w:t xml:space="preserve"> that our method has </w:t>
      </w:r>
      <w:del w:id="373" w:author="AL" w:date="2021-08-06T18:43:00Z">
        <w:r w:rsidR="00B8612A" w:rsidDel="00C34F6B">
          <w:rPr>
            <w:lang w:val="en-US"/>
          </w:rPr>
          <w:delText xml:space="preserve">much </w:delText>
        </w:r>
      </w:del>
      <w:r w:rsidR="00B8612A">
        <w:rPr>
          <w:lang w:val="en-US"/>
        </w:rPr>
        <w:t xml:space="preserve">higher accuracy and </w:t>
      </w:r>
      <w:r w:rsidR="003402EA">
        <w:rPr>
          <w:lang w:val="en-US"/>
        </w:rPr>
        <w:t xml:space="preserve">is </w:t>
      </w:r>
      <w:r>
        <w:rPr>
          <w:lang w:val="en-US"/>
        </w:rPr>
        <w:t xml:space="preserve">less demanding in terms of data quality </w:t>
      </w:r>
      <w:r w:rsidR="00B8612A" w:rsidRPr="00AB68BB">
        <w:rPr>
          <w:lang w:val="en-US"/>
        </w:rPr>
        <w:t xml:space="preserve">compared to </w:t>
      </w:r>
      <w:del w:id="374" w:author="AL" w:date="2021-07-22T16:48:00Z">
        <w:r w:rsidR="00B8612A" w:rsidRPr="00AB68BB" w:rsidDel="00B4237B">
          <w:rPr>
            <w:lang w:val="en-US"/>
          </w:rPr>
          <w:delText xml:space="preserve">all </w:delText>
        </w:r>
      </w:del>
      <w:ins w:id="375" w:author="AL" w:date="2021-07-22T16:48:00Z">
        <w:r w:rsidR="00B4237B" w:rsidRPr="00A5395B">
          <w:rPr>
            <w:lang w:val="en-US"/>
            <w:rPrChange w:id="376" w:author="AL" w:date="2021-08-06T18:59:00Z">
              <w:rPr>
                <w:highlight w:val="yellow"/>
                <w:lang w:val="en-US"/>
              </w:rPr>
            </w:rPrChange>
          </w:rPr>
          <w:t>the</w:t>
        </w:r>
        <w:r w:rsidR="00B4237B" w:rsidRPr="00AB68BB">
          <w:rPr>
            <w:lang w:val="en-US"/>
          </w:rPr>
          <w:t xml:space="preserve"> </w:t>
        </w:r>
      </w:ins>
      <w:ins w:id="377" w:author="AL" w:date="2021-07-22T16:49:00Z">
        <w:r w:rsidR="00B4237B" w:rsidRPr="00AB68BB">
          <w:rPr>
            <w:lang w:val="en-US"/>
          </w:rPr>
          <w:t>well</w:t>
        </w:r>
        <w:r w:rsidR="00B4237B">
          <w:rPr>
            <w:lang w:val="en-US"/>
          </w:rPr>
          <w:t xml:space="preserve">-established </w:t>
        </w:r>
      </w:ins>
      <w:del w:id="378" w:author="AL" w:date="2021-07-22T16:49:00Z">
        <w:r w:rsidR="00B8612A" w:rsidDel="00B4237B">
          <w:rPr>
            <w:lang w:val="en-US"/>
          </w:rPr>
          <w:delText>other</w:delText>
        </w:r>
      </w:del>
      <w:del w:id="379" w:author="AL" w:date="2021-07-22T16:48:00Z">
        <w:r w:rsidR="00B8612A" w:rsidDel="00B4237B">
          <w:rPr>
            <w:lang w:val="en-US"/>
          </w:rPr>
          <w:delText xml:space="preserve"> available </w:delText>
        </w:r>
      </w:del>
      <w:r w:rsidR="00B8612A">
        <w:rPr>
          <w:lang w:val="en-US"/>
        </w:rPr>
        <w:t>methods</w:t>
      </w:r>
      <w:ins w:id="380" w:author="AL" w:date="2021-08-06T18:44:00Z">
        <w:r w:rsidR="00C34F6B">
          <w:rPr>
            <w:lang w:val="en-US"/>
          </w:rPr>
          <w:t xml:space="preserve"> for folded proteins</w:t>
        </w:r>
      </w:ins>
      <w:ins w:id="381" w:author="AL" w:date="2021-08-06T18:53:00Z">
        <w:r w:rsidR="00A5395B">
          <w:rPr>
            <w:lang w:val="en-US"/>
          </w:rPr>
          <w:t xml:space="preserve"> and nucleic acids</w:t>
        </w:r>
      </w:ins>
      <w:ins w:id="382" w:author="AL" w:date="2021-08-06T18:43:00Z">
        <w:r w:rsidR="00C34F6B">
          <w:rPr>
            <w:lang w:val="en-US"/>
          </w:rPr>
          <w:t>.</w:t>
        </w:r>
      </w:ins>
      <w:del w:id="383" w:author="AL" w:date="2021-08-06T18:43:00Z">
        <w:r w:rsidR="00B8612A" w:rsidDel="00C34F6B">
          <w:rPr>
            <w:lang w:val="en-US"/>
          </w:rPr>
          <w:delText>.</w:delText>
        </w:r>
      </w:del>
      <w:r w:rsidR="00460461" w:rsidRPr="00460461">
        <w:rPr>
          <w:lang w:val="en-US"/>
        </w:rPr>
        <w:t xml:space="preserve"> </w:t>
      </w:r>
      <w:del w:id="384" w:author="AL" w:date="2021-08-06T18:47:00Z">
        <w:r w:rsidR="00F341FD" w:rsidDel="00C34F6B">
          <w:rPr>
            <w:lang w:val="en-US"/>
          </w:rPr>
          <w:delText>Moreover</w:delText>
        </w:r>
        <w:r w:rsidR="00B8612A" w:rsidDel="00C34F6B">
          <w:rPr>
            <w:lang w:val="en-US"/>
          </w:rPr>
          <w:delText>, o</w:delText>
        </w:r>
        <w:r w:rsidR="00AF6EAE" w:rsidDel="00C34F6B">
          <w:rPr>
            <w:lang w:val="en-US"/>
          </w:rPr>
          <w:delText>ur</w:delText>
        </w:r>
        <w:r w:rsidR="00CF54EA" w:rsidDel="00C34F6B">
          <w:rPr>
            <w:lang w:val="en-US"/>
          </w:rPr>
          <w:delText xml:space="preserve"> method </w:delText>
        </w:r>
      </w:del>
      <w:ins w:id="385" w:author="AL" w:date="2021-08-06T18:47:00Z">
        <w:r w:rsidR="00C34F6B">
          <w:rPr>
            <w:lang w:val="en-US"/>
          </w:rPr>
          <w:t>T</w:t>
        </w:r>
      </w:ins>
      <w:ins w:id="386" w:author="AL" w:date="2021-07-22T16:51:00Z">
        <w:r w:rsidR="00B4237B">
          <w:rPr>
            <w:lang w:val="en-US"/>
          </w:rPr>
          <w:t>o the best of our knowledge</w:t>
        </w:r>
      </w:ins>
      <w:ins w:id="387" w:author="AL" w:date="2021-08-06T18:48:00Z">
        <w:r w:rsidR="00C34F6B">
          <w:rPr>
            <w:lang w:val="en-US"/>
          </w:rPr>
          <w:t>,</w:t>
        </w:r>
      </w:ins>
      <w:ins w:id="388" w:author="AL" w:date="2021-07-22T16:51:00Z">
        <w:r w:rsidR="00B4237B">
          <w:rPr>
            <w:lang w:val="en-US"/>
          </w:rPr>
          <w:t xml:space="preserve"> </w:t>
        </w:r>
      </w:ins>
      <w:ins w:id="389" w:author="AL" w:date="2021-08-06T18:48:00Z">
        <w:r w:rsidR="00C34F6B">
          <w:rPr>
            <w:lang w:val="en-US"/>
          </w:rPr>
          <w:t xml:space="preserve">our method </w:t>
        </w:r>
      </w:ins>
      <w:del w:id="390" w:author="AL" w:date="2021-07-22T16:51:00Z">
        <w:r w:rsidR="00CF54EA" w:rsidDel="00B4237B">
          <w:rPr>
            <w:lang w:val="en-US"/>
          </w:rPr>
          <w:delText>appears to be</w:delText>
        </w:r>
      </w:del>
      <w:ins w:id="391" w:author="AL" w:date="2021-07-22T16:51:00Z">
        <w:r w:rsidR="00B4237B">
          <w:rPr>
            <w:lang w:val="en-US"/>
          </w:rPr>
          <w:t>is</w:t>
        </w:r>
      </w:ins>
      <w:r w:rsidR="00CF54EA">
        <w:rPr>
          <w:lang w:val="en-US"/>
        </w:rPr>
        <w:t xml:space="preserve"> </w:t>
      </w:r>
      <w:r w:rsidR="00FC6BB9">
        <w:rPr>
          <w:lang w:val="en-US"/>
        </w:rPr>
        <w:t xml:space="preserve">unique </w:t>
      </w:r>
      <w:del w:id="392" w:author="AL" w:date="2021-08-06T18:49:00Z">
        <w:r w:rsidR="00FC6BB9" w:rsidDel="00C34F6B">
          <w:rPr>
            <w:lang w:val="en-US"/>
          </w:rPr>
          <w:delText xml:space="preserve">in the </w:delText>
        </w:r>
      </w:del>
      <w:del w:id="393" w:author="AL" w:date="2021-07-22T14:15:00Z">
        <w:r w:rsidR="00FC6BB9" w:rsidDel="009D75C0">
          <w:rPr>
            <w:lang w:val="en-US"/>
          </w:rPr>
          <w:delText>SAS</w:delText>
        </w:r>
      </w:del>
      <w:del w:id="394" w:author="AL" w:date="2021-08-06T18:49:00Z">
        <w:r w:rsidR="00FC6BB9" w:rsidDel="00C34F6B">
          <w:rPr>
            <w:lang w:val="en-US"/>
          </w:rPr>
          <w:delText xml:space="preserve"> field</w:delText>
        </w:r>
        <w:r w:rsidR="007A7B7C" w:rsidDel="00C34F6B">
          <w:rPr>
            <w:lang w:val="en-US"/>
          </w:rPr>
          <w:delText xml:space="preserve"> </w:delText>
        </w:r>
        <w:r w:rsidR="00CF54EA" w:rsidDel="00C34F6B">
          <w:rPr>
            <w:lang w:val="en-US"/>
          </w:rPr>
          <w:delText xml:space="preserve">for </w:delText>
        </w:r>
        <w:commentRangeStart w:id="395"/>
        <w:r w:rsidR="00CF54EA" w:rsidRPr="00326659" w:rsidDel="00C34F6B">
          <w:rPr>
            <w:highlight w:val="yellow"/>
            <w:lang w:val="en-US"/>
            <w:rPrChange w:id="396" w:author="AL" w:date="2021-07-21T13:38:00Z">
              <w:rPr>
                <w:lang w:val="en-US"/>
              </w:rPr>
            </w:rPrChange>
          </w:rPr>
          <w:delText>concentration</w:delText>
        </w:r>
        <w:commentRangeEnd w:id="395"/>
        <w:r w:rsidR="00326659" w:rsidDel="00C34F6B">
          <w:rPr>
            <w:rStyle w:val="CommentReference"/>
            <w:rFonts w:eastAsiaTheme="minorHAnsi" w:cstheme="minorBidi"/>
          </w:rPr>
          <w:commentReference w:id="395"/>
        </w:r>
        <w:r w:rsidR="00CF54EA" w:rsidRPr="00326659" w:rsidDel="00C34F6B">
          <w:rPr>
            <w:highlight w:val="yellow"/>
            <w:lang w:val="en-US"/>
            <w:rPrChange w:id="397" w:author="AL" w:date="2021-07-21T13:38:00Z">
              <w:rPr>
                <w:lang w:val="en-US"/>
              </w:rPr>
            </w:rPrChange>
          </w:rPr>
          <w:delText>-independent estimation</w:delText>
        </w:r>
        <w:r w:rsidR="00CF54EA" w:rsidDel="00C34F6B">
          <w:rPr>
            <w:lang w:val="en-US"/>
          </w:rPr>
          <w:delText xml:space="preserve"> of</w:delText>
        </w:r>
      </w:del>
      <w:ins w:id="398" w:author="AL" w:date="2021-08-06T18:49:00Z">
        <w:r w:rsidR="00C34F6B">
          <w:rPr>
            <w:lang w:val="en-US"/>
          </w:rPr>
          <w:t>for</w:t>
        </w:r>
      </w:ins>
      <w:r w:rsidR="00CF54EA">
        <w:rPr>
          <w:lang w:val="en-US"/>
        </w:rPr>
        <w:t xml:space="preserve"> MW </w:t>
      </w:r>
      <w:ins w:id="399" w:author="AL" w:date="2021-08-06T18:49:00Z">
        <w:r w:rsidR="00C34F6B">
          <w:rPr>
            <w:lang w:val="en-US"/>
          </w:rPr>
          <w:t xml:space="preserve">estimation </w:t>
        </w:r>
      </w:ins>
      <w:r w:rsidR="00CF54EA">
        <w:rPr>
          <w:lang w:val="en-US"/>
        </w:rPr>
        <w:t>f</w:t>
      </w:r>
      <w:ins w:id="400" w:author="AL" w:date="2021-08-06T18:49:00Z">
        <w:r w:rsidR="00A5395B">
          <w:rPr>
            <w:lang w:val="en-US"/>
          </w:rPr>
          <w:t>rom</w:t>
        </w:r>
      </w:ins>
      <w:del w:id="401" w:author="AL" w:date="2021-08-06T18:49:00Z">
        <w:r w:rsidR="00CF54EA" w:rsidDel="00A5395B">
          <w:rPr>
            <w:lang w:val="en-US"/>
          </w:rPr>
          <w:delText>or</w:delText>
        </w:r>
      </w:del>
      <w:r w:rsidR="00CF54EA">
        <w:rPr>
          <w:lang w:val="en-US"/>
        </w:rPr>
        <w:t xml:space="preserve"> </w:t>
      </w:r>
      <w:ins w:id="402" w:author="AL" w:date="2021-08-06T18:49:00Z">
        <w:r w:rsidR="00C34F6B">
          <w:rPr>
            <w:lang w:val="en-US"/>
          </w:rPr>
          <w:t xml:space="preserve">SAXS </w:t>
        </w:r>
        <w:r w:rsidR="00A5395B">
          <w:rPr>
            <w:lang w:val="en-US"/>
          </w:rPr>
          <w:t>data</w:t>
        </w:r>
      </w:ins>
      <w:ins w:id="403" w:author="AL" w:date="2021-08-06T18:50:00Z">
        <w:r w:rsidR="00A5395B">
          <w:rPr>
            <w:lang w:val="en-US"/>
          </w:rPr>
          <w:t xml:space="preserve"> of</w:t>
        </w:r>
      </w:ins>
      <w:ins w:id="404" w:author="AL" w:date="2021-08-06T18:49:00Z">
        <w:r w:rsidR="00A5395B">
          <w:rPr>
            <w:lang w:val="en-US"/>
          </w:rPr>
          <w:t xml:space="preserve"> </w:t>
        </w:r>
      </w:ins>
      <w:r w:rsidR="00CF54EA">
        <w:rPr>
          <w:lang w:val="en-US"/>
        </w:rPr>
        <w:t>intrinsically disordered proteins</w:t>
      </w:r>
      <w:ins w:id="405" w:author="AL" w:date="2021-08-06T18:51:00Z">
        <w:r w:rsidR="00A5395B">
          <w:rPr>
            <w:lang w:val="en-US"/>
          </w:rPr>
          <w:t xml:space="preserve">. </w:t>
        </w:r>
      </w:ins>
      <w:ins w:id="406" w:author="AL" w:date="2021-08-06T18:54:00Z">
        <w:r w:rsidR="00A5395B">
          <w:rPr>
            <w:lang w:val="en-US"/>
          </w:rPr>
          <w:t xml:space="preserve">Our method </w:t>
        </w:r>
      </w:ins>
      <w:ins w:id="407" w:author="AL" w:date="2021-08-06T18:55:00Z">
        <w:r w:rsidR="00A5395B">
          <w:rPr>
            <w:lang w:val="en-US"/>
          </w:rPr>
          <w:t xml:space="preserve">can reliably estimate the maximum </w:t>
        </w:r>
      </w:ins>
      <w:ins w:id="408" w:author="AL" w:date="2021-08-06T18:56:00Z">
        <w:r w:rsidR="00A5395B">
          <w:rPr>
            <w:lang w:val="en-US"/>
          </w:rPr>
          <w:t>i</w:t>
        </w:r>
      </w:ins>
      <w:ins w:id="409" w:author="AL" w:date="2021-08-06T18:55:00Z">
        <w:r w:rsidR="00A5395B">
          <w:rPr>
            <w:lang w:val="en-US"/>
          </w:rPr>
          <w:t xml:space="preserve">ntraparticle distance </w:t>
        </w:r>
        <w:proofErr w:type="spellStart"/>
        <w:r w:rsidR="00A5395B">
          <w:rPr>
            <w:lang w:val="en-US"/>
          </w:rPr>
          <w:t>D</w:t>
        </w:r>
        <w:r w:rsidR="00A5395B" w:rsidRPr="00A5395B">
          <w:rPr>
            <w:vertAlign w:val="subscript"/>
            <w:lang w:val="en-US"/>
            <w:rPrChange w:id="410" w:author="AL" w:date="2021-08-06T18:55:00Z">
              <w:rPr>
                <w:lang w:val="en-US"/>
              </w:rPr>
            </w:rPrChange>
          </w:rPr>
          <w:t>max</w:t>
        </w:r>
        <w:proofErr w:type="spellEnd"/>
        <w:r w:rsidR="00A5395B">
          <w:rPr>
            <w:lang w:val="en-US"/>
          </w:rPr>
          <w:t xml:space="preserve"> directly from </w:t>
        </w:r>
      </w:ins>
      <w:ins w:id="411" w:author="AL" w:date="2021-08-06T18:58:00Z">
        <w:r w:rsidR="00A5395B">
          <w:rPr>
            <w:lang w:val="en-US"/>
          </w:rPr>
          <w:t xml:space="preserve">the </w:t>
        </w:r>
      </w:ins>
      <w:ins w:id="412" w:author="AL" w:date="2021-08-06T18:55:00Z">
        <w:r w:rsidR="00A5395B">
          <w:rPr>
            <w:lang w:val="en-US"/>
          </w:rPr>
          <w:t>SAXS profile</w:t>
        </w:r>
      </w:ins>
      <w:ins w:id="413" w:author="AL" w:date="2021-08-06T18:58:00Z">
        <w:r w:rsidR="00A5395B">
          <w:rPr>
            <w:lang w:val="en-US"/>
          </w:rPr>
          <w:t xml:space="preserve"> </w:t>
        </w:r>
      </w:ins>
      <w:ins w:id="414" w:author="AL" w:date="2021-08-06T18:56:00Z">
        <w:r w:rsidR="00A5395B">
          <w:rPr>
            <w:lang w:val="en-US"/>
          </w:rPr>
          <w:t>for the above</w:t>
        </w:r>
      </w:ins>
      <w:ins w:id="415" w:author="AL" w:date="2021-08-06T18:58:00Z">
        <w:r w:rsidR="00A5395B">
          <w:rPr>
            <w:lang w:val="en-US"/>
          </w:rPr>
          <w:t>-</w:t>
        </w:r>
      </w:ins>
      <w:ins w:id="416" w:author="AL" w:date="2021-08-06T18:56:00Z">
        <w:r w:rsidR="00A5395B">
          <w:rPr>
            <w:lang w:val="en-US"/>
          </w:rPr>
          <w:t xml:space="preserve">mentioned macromolecule types. </w:t>
        </w:r>
      </w:ins>
      <w:del w:id="417" w:author="AL" w:date="2021-08-06T18:57:00Z">
        <w:r w:rsidR="007A7B7C" w:rsidDel="00A5395B">
          <w:rPr>
            <w:lang w:val="en-US"/>
          </w:rPr>
          <w:delText xml:space="preserve"> </w:delText>
        </w:r>
      </w:del>
      <w:del w:id="418" w:author="AL" w:date="2021-08-06T18:53:00Z">
        <w:r w:rsidR="007A7B7C" w:rsidDel="00A5395B">
          <w:rPr>
            <w:lang w:val="en-US"/>
          </w:rPr>
          <w:delText>(IDP)</w:delText>
        </w:r>
        <w:r w:rsidR="00CF54EA" w:rsidDel="00A5395B">
          <w:rPr>
            <w:lang w:val="en-US"/>
          </w:rPr>
          <w:delText>, a</w:delText>
        </w:r>
        <w:r w:rsidR="00FC6BB9" w:rsidDel="00A5395B">
          <w:rPr>
            <w:lang w:val="en-US"/>
          </w:rPr>
          <w:delText>nd</w:delText>
        </w:r>
        <w:r w:rsidR="00CF54EA" w:rsidDel="00A5395B">
          <w:rPr>
            <w:lang w:val="en-US"/>
          </w:rPr>
          <w:delText xml:space="preserve"> </w:delText>
        </w:r>
        <w:r w:rsidR="00EF7950" w:rsidDel="00A5395B">
          <w:rPr>
            <w:lang w:val="en-US"/>
          </w:rPr>
          <w:delText xml:space="preserve">the second </w:delText>
        </w:r>
        <w:r w:rsidR="00B100AA" w:rsidDel="00A5395B">
          <w:rPr>
            <w:lang w:val="en-US"/>
          </w:rPr>
          <w:delText>available method</w:delText>
        </w:r>
        <w:r w:rsidR="00EF7950" w:rsidDel="00A5395B">
          <w:rPr>
            <w:lang w:val="en-US"/>
          </w:rPr>
          <w:delText xml:space="preserve"> </w:delText>
        </w:r>
        <w:r w:rsidR="00CF54EA" w:rsidDel="00A5395B">
          <w:rPr>
            <w:lang w:val="en-US"/>
          </w:rPr>
          <w:delText xml:space="preserve">for </w:delText>
        </w:r>
        <w:r w:rsidR="00B100AA" w:rsidDel="00A5395B">
          <w:rPr>
            <w:lang w:val="en-US"/>
          </w:rPr>
          <w:delText xml:space="preserve">MW estimation of </w:delText>
        </w:r>
        <w:r w:rsidR="00CF54EA" w:rsidDel="00A5395B">
          <w:rPr>
            <w:lang w:val="en-US"/>
          </w:rPr>
          <w:delText>nucleic acids</w:delText>
        </w:r>
        <w:r w:rsidR="007A7B7C" w:rsidDel="00A5395B">
          <w:rPr>
            <w:lang w:val="en-US"/>
          </w:rPr>
          <w:delText xml:space="preserve"> (NA)</w:delText>
        </w:r>
        <w:r w:rsidR="00CF54EA" w:rsidDel="00A5395B">
          <w:rPr>
            <w:lang w:val="en-US"/>
          </w:rPr>
          <w:delText xml:space="preserve">. </w:delText>
        </w:r>
      </w:del>
      <w:del w:id="419" w:author="AL" w:date="2021-08-06T18:57:00Z">
        <w:r w:rsidR="001A030D" w:rsidRPr="00B4237B" w:rsidDel="00A5395B">
          <w:rPr>
            <w:highlight w:val="lightGray"/>
            <w:lang w:val="en-US"/>
            <w:rPrChange w:id="420" w:author="AL" w:date="2021-07-22T16:52:00Z">
              <w:rPr>
                <w:lang w:val="en-US"/>
              </w:rPr>
            </w:rPrChange>
          </w:rPr>
          <w:delText>Additionally, t</w:delText>
        </w:r>
        <w:r w:rsidR="00CF54EA" w:rsidRPr="00B4237B" w:rsidDel="00A5395B">
          <w:rPr>
            <w:highlight w:val="lightGray"/>
            <w:lang w:val="en-US"/>
            <w:rPrChange w:id="421" w:author="AL" w:date="2021-07-22T16:52:00Z">
              <w:rPr>
                <w:lang w:val="en-US"/>
              </w:rPr>
            </w:rPrChange>
          </w:rPr>
          <w:delText xml:space="preserve">he application of NNs gear </w:delText>
        </w:r>
        <w:commentRangeStart w:id="422"/>
        <w:r w:rsidR="00CF54EA" w:rsidRPr="00B4237B" w:rsidDel="00A5395B">
          <w:rPr>
            <w:highlight w:val="lightGray"/>
            <w:lang w:val="en-US"/>
            <w:rPrChange w:id="423" w:author="AL" w:date="2021-07-22T16:52:00Z">
              <w:rPr>
                <w:lang w:val="en-US"/>
              </w:rPr>
            </w:rPrChange>
          </w:rPr>
          <w:delText xml:space="preserve">the only human independent way of </w:delText>
        </w:r>
        <w:r w:rsidR="00CF54EA" w:rsidRPr="00B4237B" w:rsidDel="00A5395B">
          <w:rPr>
            <w:i/>
            <w:iCs/>
            <w:highlight w:val="lightGray"/>
            <w:lang w:val="en-US"/>
            <w:rPrChange w:id="424" w:author="AL" w:date="2021-07-22T16:52:00Z">
              <w:rPr>
                <w:i/>
                <w:iCs/>
                <w:lang w:val="en-US"/>
              </w:rPr>
            </w:rPrChange>
          </w:rPr>
          <w:delText>D</w:delText>
        </w:r>
        <w:r w:rsidR="00CF54EA" w:rsidRPr="00B4237B" w:rsidDel="00A5395B">
          <w:rPr>
            <w:i/>
            <w:iCs/>
            <w:highlight w:val="lightGray"/>
            <w:vertAlign w:val="subscript"/>
            <w:lang w:val="en-US"/>
            <w:rPrChange w:id="425" w:author="AL" w:date="2021-07-22T16:52:00Z">
              <w:rPr>
                <w:i/>
                <w:iCs/>
                <w:vertAlign w:val="subscript"/>
                <w:lang w:val="en-US"/>
              </w:rPr>
            </w:rPrChange>
          </w:rPr>
          <w:delText>max</w:delText>
        </w:r>
        <w:r w:rsidR="00CF54EA" w:rsidRPr="00B4237B" w:rsidDel="00A5395B">
          <w:rPr>
            <w:highlight w:val="lightGray"/>
            <w:lang w:val="en-US"/>
            <w:rPrChange w:id="426" w:author="AL" w:date="2021-07-22T16:52:00Z">
              <w:rPr>
                <w:lang w:val="en-US"/>
              </w:rPr>
            </w:rPrChange>
          </w:rPr>
          <w:delText xml:space="preserve"> </w:delText>
        </w:r>
        <w:r w:rsidR="008D0152" w:rsidRPr="00B4237B" w:rsidDel="00A5395B">
          <w:rPr>
            <w:highlight w:val="lightGray"/>
            <w:lang w:val="en-US"/>
            <w:rPrChange w:id="427" w:author="AL" w:date="2021-07-22T16:52:00Z">
              <w:rPr>
                <w:lang w:val="en-US"/>
              </w:rPr>
            </w:rPrChange>
          </w:rPr>
          <w:delText>estimation</w:delText>
        </w:r>
        <w:commentRangeEnd w:id="422"/>
        <w:r w:rsidR="00326659" w:rsidRPr="00B4237B" w:rsidDel="00A5395B">
          <w:rPr>
            <w:rStyle w:val="CommentReference"/>
            <w:rFonts w:eastAsiaTheme="minorHAnsi" w:cstheme="minorBidi"/>
            <w:highlight w:val="lightGray"/>
            <w:rPrChange w:id="428" w:author="AL" w:date="2021-07-22T16:52:00Z">
              <w:rPr>
                <w:rStyle w:val="CommentReference"/>
                <w:rFonts w:eastAsiaTheme="minorHAnsi" w:cstheme="minorBidi"/>
              </w:rPr>
            </w:rPrChange>
          </w:rPr>
          <w:commentReference w:id="422"/>
        </w:r>
        <w:r w:rsidR="00CF54EA" w:rsidRPr="00B4237B" w:rsidDel="00A5395B">
          <w:rPr>
            <w:highlight w:val="lightGray"/>
            <w:lang w:val="en-US"/>
            <w:rPrChange w:id="429" w:author="AL" w:date="2021-07-22T16:52:00Z">
              <w:rPr>
                <w:lang w:val="en-US"/>
              </w:rPr>
            </w:rPrChange>
          </w:rPr>
          <w:delText xml:space="preserve">, based solely on the one-to-one correspondence (SAXS profile – </w:delText>
        </w:r>
        <w:r w:rsidR="00CF54EA" w:rsidRPr="00B4237B" w:rsidDel="00A5395B">
          <w:rPr>
            <w:i/>
            <w:iCs/>
            <w:highlight w:val="lightGray"/>
            <w:lang w:val="en-US"/>
            <w:rPrChange w:id="430" w:author="AL" w:date="2021-07-22T16:52:00Z">
              <w:rPr>
                <w:i/>
                <w:iCs/>
                <w:lang w:val="en-US"/>
              </w:rPr>
            </w:rPrChange>
          </w:rPr>
          <w:delText>D</w:delText>
        </w:r>
        <w:r w:rsidR="00CF54EA" w:rsidRPr="00B4237B" w:rsidDel="00A5395B">
          <w:rPr>
            <w:i/>
            <w:iCs/>
            <w:highlight w:val="lightGray"/>
            <w:vertAlign w:val="subscript"/>
            <w:lang w:val="en-US"/>
            <w:rPrChange w:id="431" w:author="AL" w:date="2021-07-22T16:52:00Z">
              <w:rPr>
                <w:i/>
                <w:iCs/>
                <w:vertAlign w:val="subscript"/>
                <w:lang w:val="en-US"/>
              </w:rPr>
            </w:rPrChange>
          </w:rPr>
          <w:delText>max</w:delText>
        </w:r>
        <w:r w:rsidR="00CF54EA" w:rsidRPr="00B4237B" w:rsidDel="00A5395B">
          <w:rPr>
            <w:highlight w:val="lightGray"/>
            <w:lang w:val="en-US"/>
            <w:rPrChange w:id="432" w:author="AL" w:date="2021-07-22T16:52:00Z">
              <w:rPr>
                <w:lang w:val="en-US"/>
              </w:rPr>
            </w:rPrChange>
          </w:rPr>
          <w:delText xml:space="preserve">), without </w:delText>
        </w:r>
        <w:r w:rsidR="00DF3B87" w:rsidRPr="00B4237B" w:rsidDel="00A5395B">
          <w:rPr>
            <w:highlight w:val="lightGray"/>
            <w:lang w:val="en-US"/>
            <w:rPrChange w:id="433" w:author="AL" w:date="2021-07-22T16:52:00Z">
              <w:rPr>
                <w:lang w:val="en-US"/>
              </w:rPr>
            </w:rPrChange>
          </w:rPr>
          <w:delText xml:space="preserve">the </w:delText>
        </w:r>
        <w:r w:rsidR="00CF54EA" w:rsidRPr="00B4237B" w:rsidDel="00A5395B">
          <w:rPr>
            <w:highlight w:val="lightGray"/>
            <w:lang w:val="en-US"/>
            <w:rPrChange w:id="434" w:author="AL" w:date="2021-07-22T16:52:00Z">
              <w:rPr>
                <w:lang w:val="en-US"/>
              </w:rPr>
            </w:rPrChange>
          </w:rPr>
          <w:delText xml:space="preserve">introduction of unnecessary regularization </w:delText>
        </w:r>
        <w:r w:rsidR="00CF54EA" w:rsidRPr="00B4237B" w:rsidDel="00A5395B">
          <w:rPr>
            <w:highlight w:val="lightGray"/>
            <w:lang w:val="en-US"/>
            <w:rPrChange w:id="435" w:author="AL" w:date="2021-07-22T16:53:00Z">
              <w:rPr>
                <w:lang w:val="en-US"/>
              </w:rPr>
            </w:rPrChange>
          </w:rPr>
          <w:delText>parameters.</w:delText>
        </w:r>
        <w:r w:rsidR="00460461" w:rsidRPr="00B4237B" w:rsidDel="00A5395B">
          <w:rPr>
            <w:highlight w:val="lightGray"/>
            <w:lang w:val="en-US"/>
            <w:rPrChange w:id="436" w:author="AL" w:date="2021-07-22T16:53:00Z">
              <w:rPr>
                <w:lang w:val="en-US"/>
              </w:rPr>
            </w:rPrChange>
          </w:rPr>
          <w:delText xml:space="preserve"> We would like to stress, that this work </w:delText>
        </w:r>
        <w:r w:rsidR="00F71686" w:rsidRPr="00B4237B" w:rsidDel="00A5395B">
          <w:rPr>
            <w:highlight w:val="lightGray"/>
            <w:lang w:val="en-US"/>
            <w:rPrChange w:id="437" w:author="AL" w:date="2021-07-22T16:53:00Z">
              <w:rPr>
                <w:lang w:val="en-US"/>
              </w:rPr>
            </w:rPrChange>
          </w:rPr>
          <w:delText xml:space="preserve">primarily </w:delText>
        </w:r>
        <w:r w:rsidR="00460461" w:rsidRPr="00B4237B" w:rsidDel="00A5395B">
          <w:rPr>
            <w:highlight w:val="lightGray"/>
            <w:lang w:val="en-US"/>
            <w:rPrChange w:id="438" w:author="AL" w:date="2021-07-22T16:53:00Z">
              <w:rPr>
                <w:lang w:val="en-US"/>
              </w:rPr>
            </w:rPrChange>
          </w:rPr>
          <w:delText>aims to demonstrate the proof-of</w:delText>
        </w:r>
      </w:del>
      <w:del w:id="439" w:author="AL" w:date="2021-07-21T13:41:00Z">
        <w:r w:rsidR="00460461" w:rsidRPr="00B4237B" w:rsidDel="00326659">
          <w:rPr>
            <w:highlight w:val="lightGray"/>
            <w:lang w:val="en-US"/>
            <w:rPrChange w:id="440" w:author="AL" w:date="2021-07-22T16:53:00Z">
              <w:rPr>
                <w:lang w:val="en-US"/>
              </w:rPr>
            </w:rPrChange>
          </w:rPr>
          <w:delText>-</w:delText>
        </w:r>
        <w:r w:rsidR="000B390C" w:rsidRPr="00B4237B" w:rsidDel="00326659">
          <w:rPr>
            <w:highlight w:val="lightGray"/>
            <w:lang w:val="en-US"/>
            <w:rPrChange w:id="441" w:author="AL" w:date="2021-07-22T16:53:00Z">
              <w:rPr>
                <w:lang w:val="en-US"/>
              </w:rPr>
            </w:rPrChange>
          </w:rPr>
          <w:delText>the</w:delText>
        </w:r>
      </w:del>
      <w:del w:id="442" w:author="AL" w:date="2021-08-06T18:57:00Z">
        <w:r w:rsidR="000B390C" w:rsidRPr="00B4237B" w:rsidDel="00A5395B">
          <w:rPr>
            <w:highlight w:val="lightGray"/>
            <w:lang w:val="en-US"/>
            <w:rPrChange w:id="443" w:author="AL" w:date="2021-07-22T16:53:00Z">
              <w:rPr>
                <w:lang w:val="en-US"/>
              </w:rPr>
            </w:rPrChange>
          </w:rPr>
          <w:delText>-</w:delText>
        </w:r>
        <w:r w:rsidR="00460461" w:rsidRPr="00B4237B" w:rsidDel="00A5395B">
          <w:rPr>
            <w:highlight w:val="lightGray"/>
            <w:lang w:val="en-US"/>
            <w:rPrChange w:id="444" w:author="AL" w:date="2021-07-22T16:53:00Z">
              <w:rPr>
                <w:lang w:val="en-US"/>
              </w:rPr>
            </w:rPrChange>
          </w:rPr>
          <w:delText xml:space="preserve">principle capabilities of NNs in the field of </w:delText>
        </w:r>
      </w:del>
      <w:del w:id="445" w:author="AL" w:date="2021-07-22T14:15:00Z">
        <w:r w:rsidR="00460461" w:rsidRPr="00B4237B" w:rsidDel="009D75C0">
          <w:rPr>
            <w:highlight w:val="lightGray"/>
            <w:lang w:val="en-US"/>
            <w:rPrChange w:id="446" w:author="AL" w:date="2021-07-22T16:53:00Z">
              <w:rPr>
                <w:lang w:val="en-US"/>
              </w:rPr>
            </w:rPrChange>
          </w:rPr>
          <w:delText>SAS</w:delText>
        </w:r>
      </w:del>
      <w:del w:id="447" w:author="AL" w:date="2021-08-06T18:57:00Z">
        <w:r w:rsidR="00460461" w:rsidRPr="00B4237B" w:rsidDel="00A5395B">
          <w:rPr>
            <w:highlight w:val="lightGray"/>
            <w:lang w:val="en-US"/>
            <w:rPrChange w:id="448" w:author="AL" w:date="2021-07-22T16:53:00Z">
              <w:rPr>
                <w:lang w:val="en-US"/>
              </w:rPr>
            </w:rPrChange>
          </w:rPr>
          <w:delText>, whereas further</w:delText>
        </w:r>
        <w:r w:rsidR="000B390C" w:rsidRPr="00B4237B" w:rsidDel="00A5395B">
          <w:rPr>
            <w:highlight w:val="lightGray"/>
            <w:lang w:val="en-US"/>
            <w:rPrChange w:id="449" w:author="AL" w:date="2021-07-22T16:53:00Z">
              <w:rPr>
                <w:lang w:val="en-US"/>
              </w:rPr>
            </w:rPrChange>
          </w:rPr>
          <w:delText xml:space="preserve"> improvement in accuracy and stability is possible and limited only by the choice of the training set.</w:delText>
        </w:r>
      </w:del>
    </w:p>
    <w:p w14:paraId="5ABBA35A" w14:textId="5EAC42B8" w:rsidR="00C36BB5" w:rsidRPr="00C36BB5" w:rsidRDefault="00A47891">
      <w:pPr>
        <w:pStyle w:val="Heading1"/>
        <w:rPr>
          <w:lang w:val="en-US"/>
        </w:rPr>
      </w:pPr>
      <w:ins w:id="450" w:author="AL" w:date="2021-08-06T19:00:00Z">
        <w:r>
          <w:rPr>
            <w:lang w:val="en-US"/>
          </w:rPr>
          <w:t>Estimation of the</w:t>
        </w:r>
      </w:ins>
      <w:ins w:id="451" w:author="AL" w:date="2021-08-06T18:59:00Z">
        <w:r>
          <w:rPr>
            <w:lang w:val="en-US"/>
          </w:rPr>
          <w:t xml:space="preserve"> MW</w:t>
        </w:r>
      </w:ins>
      <w:ins w:id="452" w:author="AL" w:date="2021-08-06T19:00:00Z">
        <w:r>
          <w:rPr>
            <w:lang w:val="en-US"/>
          </w:rPr>
          <w:t xml:space="preserve"> </w:t>
        </w:r>
      </w:ins>
      <w:del w:id="453" w:author="AL" w:date="2021-07-22T16:57:00Z">
        <w:r w:rsidR="00C36BB5" w:rsidDel="00B4237B">
          <w:rPr>
            <w:lang w:val="en-US"/>
          </w:rPr>
          <w:delText>On limitations of conventional m</w:delText>
        </w:r>
      </w:del>
      <w:ins w:id="454" w:author="AL" w:date="2021-08-06T19:00:00Z">
        <w:r>
          <w:rPr>
            <w:lang w:val="en-US"/>
          </w:rPr>
          <w:t>from SAXS data</w:t>
        </w:r>
      </w:ins>
      <w:del w:id="455" w:author="AL" w:date="2021-08-06T19:00:00Z">
        <w:r w:rsidR="00C36BB5" w:rsidDel="00A47891">
          <w:rPr>
            <w:lang w:val="en-US"/>
          </w:rPr>
          <w:delText>ethods</w:delText>
        </w:r>
      </w:del>
      <w:r w:rsidR="00C36BB5">
        <w:rPr>
          <w:lang w:val="en-US"/>
        </w:rPr>
        <w:t>.</w:t>
      </w:r>
    </w:p>
    <w:p w14:paraId="1217D09C" w14:textId="125DB6A0" w:rsidR="0087362A" w:rsidRDefault="000A7EB3">
      <w:pPr>
        <w:pStyle w:val="NormalWeb"/>
        <w:rPr>
          <w:lang w:val="en-US"/>
        </w:rPr>
      </w:pPr>
      <w:r>
        <w:rPr>
          <w:lang w:val="en-US"/>
        </w:rPr>
        <w:t xml:space="preserve">  </w:t>
      </w:r>
      <w:del w:id="456" w:author="AL" w:date="2021-07-22T16:59:00Z">
        <w:r w:rsidR="00EC6A48" w:rsidRPr="00B4237B" w:rsidDel="00B4237B">
          <w:rPr>
            <w:highlight w:val="lightGray"/>
            <w:lang w:val="en-US"/>
            <w:rPrChange w:id="457" w:author="AL" w:date="2021-07-22T16:59:00Z">
              <w:rPr>
                <w:lang w:val="en-US"/>
              </w:rPr>
            </w:rPrChange>
          </w:rPr>
          <w:delText xml:space="preserve">The MW is a crucial parameter in SAXS that can be exploited </w:delText>
        </w:r>
        <w:r w:rsidR="00933660" w:rsidRPr="00B4237B" w:rsidDel="00B4237B">
          <w:rPr>
            <w:highlight w:val="lightGray"/>
            <w:lang w:val="en-US"/>
            <w:rPrChange w:id="458" w:author="AL" w:date="2021-07-22T16:59:00Z">
              <w:rPr>
                <w:lang w:val="en-US"/>
              </w:rPr>
            </w:rPrChange>
          </w:rPr>
          <w:delText xml:space="preserve">e.g. </w:delText>
        </w:r>
        <w:r w:rsidR="00DF3B87" w:rsidRPr="00B4237B" w:rsidDel="00B4237B">
          <w:rPr>
            <w:highlight w:val="lightGray"/>
            <w:lang w:val="en-US"/>
            <w:rPrChange w:id="459" w:author="AL" w:date="2021-07-22T16:59:00Z">
              <w:rPr>
                <w:lang w:val="en-US"/>
              </w:rPr>
            </w:rPrChange>
          </w:rPr>
          <w:delText>for</w:delText>
        </w:r>
        <w:r w:rsidR="00933660" w:rsidRPr="00B4237B" w:rsidDel="00B4237B">
          <w:rPr>
            <w:highlight w:val="lightGray"/>
            <w:lang w:val="en-US"/>
            <w:rPrChange w:id="460" w:author="AL" w:date="2021-07-22T16:59:00Z">
              <w:rPr>
                <w:lang w:val="en-US"/>
              </w:rPr>
            </w:rPrChange>
          </w:rPr>
          <w:delText xml:space="preserve"> the </w:delText>
        </w:r>
        <w:commentRangeStart w:id="461"/>
        <w:r w:rsidR="00EC6A48" w:rsidRPr="00B4237B" w:rsidDel="00B4237B">
          <w:rPr>
            <w:highlight w:val="lightGray"/>
            <w:lang w:val="en-US"/>
            <w:rPrChange w:id="462" w:author="AL" w:date="2021-07-22T16:59:00Z">
              <w:rPr>
                <w:lang w:val="en-US"/>
              </w:rPr>
            </w:rPrChange>
          </w:rPr>
          <w:delText xml:space="preserve">determination </w:delText>
        </w:r>
        <w:commentRangeEnd w:id="461"/>
        <w:r w:rsidR="007C1A53" w:rsidRPr="00B4237B" w:rsidDel="00B4237B">
          <w:rPr>
            <w:rStyle w:val="CommentReference"/>
            <w:rFonts w:eastAsiaTheme="minorHAnsi" w:cstheme="minorBidi"/>
            <w:highlight w:val="lightGray"/>
            <w:rPrChange w:id="463" w:author="AL" w:date="2021-07-22T16:59:00Z">
              <w:rPr>
                <w:rStyle w:val="CommentReference"/>
                <w:rFonts w:eastAsiaTheme="minorHAnsi" w:cstheme="minorBidi"/>
              </w:rPr>
            </w:rPrChange>
          </w:rPr>
          <w:commentReference w:id="461"/>
        </w:r>
        <w:r w:rsidR="00EC6A48" w:rsidRPr="00B4237B" w:rsidDel="00B4237B">
          <w:rPr>
            <w:highlight w:val="lightGray"/>
            <w:lang w:val="en-US"/>
            <w:rPrChange w:id="464" w:author="AL" w:date="2021-07-22T16:59:00Z">
              <w:rPr>
                <w:lang w:val="en-US"/>
              </w:rPr>
            </w:rPrChange>
          </w:rPr>
          <w:delText xml:space="preserve">of </w:delText>
        </w:r>
        <w:r w:rsidR="00BB0EC6" w:rsidRPr="00B4237B" w:rsidDel="00B4237B">
          <w:rPr>
            <w:highlight w:val="lightGray"/>
            <w:lang w:val="en-US"/>
            <w:rPrChange w:id="465" w:author="AL" w:date="2021-07-22T16:59:00Z">
              <w:rPr>
                <w:lang w:val="en-US"/>
              </w:rPr>
            </w:rPrChange>
          </w:rPr>
          <w:delText xml:space="preserve">predominant </w:delText>
        </w:r>
        <w:r w:rsidR="00EC6A48" w:rsidRPr="00B4237B" w:rsidDel="00B4237B">
          <w:rPr>
            <w:highlight w:val="lightGray"/>
            <w:lang w:val="en-US"/>
            <w:rPrChange w:id="466" w:author="AL" w:date="2021-07-22T16:59:00Z">
              <w:rPr>
                <w:lang w:val="en-US"/>
              </w:rPr>
            </w:rPrChange>
          </w:rPr>
          <w:delText>oligomeric state</w:delText>
        </w:r>
        <w:r w:rsidR="00BB0EC6" w:rsidRPr="00B4237B" w:rsidDel="00B4237B">
          <w:rPr>
            <w:highlight w:val="lightGray"/>
            <w:lang w:val="en-US"/>
            <w:rPrChange w:id="467" w:author="AL" w:date="2021-07-22T16:59:00Z">
              <w:rPr>
                <w:lang w:val="en-US"/>
              </w:rPr>
            </w:rPrChange>
          </w:rPr>
          <w:delText xml:space="preserve"> in solution</w:delText>
        </w:r>
        <w:r w:rsidR="00EC6A48" w:rsidRPr="00B4237B" w:rsidDel="00B4237B">
          <w:rPr>
            <w:highlight w:val="lightGray"/>
            <w:lang w:val="en-US"/>
            <w:rPrChange w:id="468" w:author="AL" w:date="2021-07-22T16:59:00Z">
              <w:rPr>
                <w:lang w:val="en-US"/>
              </w:rPr>
            </w:rPrChange>
          </w:rPr>
          <w:delText xml:space="preserve">. However, the currently available methods </w:delText>
        </w:r>
        <w:r w:rsidR="00BB0EC6" w:rsidRPr="00B4237B" w:rsidDel="00B4237B">
          <w:rPr>
            <w:highlight w:val="lightGray"/>
            <w:lang w:val="en-US"/>
            <w:rPrChange w:id="469" w:author="AL" w:date="2021-07-22T16:59:00Z">
              <w:rPr>
                <w:lang w:val="en-US"/>
              </w:rPr>
            </w:rPrChange>
          </w:rPr>
          <w:delText xml:space="preserve">for MW estimation </w:delText>
        </w:r>
        <w:r w:rsidR="00EC6A48" w:rsidRPr="00B4237B" w:rsidDel="00B4237B">
          <w:rPr>
            <w:highlight w:val="lightGray"/>
            <w:lang w:val="en-US"/>
            <w:rPrChange w:id="470" w:author="AL" w:date="2021-07-22T16:59:00Z">
              <w:rPr>
                <w:lang w:val="en-US"/>
              </w:rPr>
            </w:rPrChange>
          </w:rPr>
          <w:delText>are not very accurate</w:delText>
        </w:r>
        <w:r w:rsidR="00933660" w:rsidRPr="00B4237B" w:rsidDel="00B4237B">
          <w:rPr>
            <w:highlight w:val="lightGray"/>
            <w:lang w:val="en-US"/>
            <w:rPrChange w:id="471" w:author="AL" w:date="2021-07-22T16:59:00Z">
              <w:rPr>
                <w:lang w:val="en-US"/>
              </w:rPr>
            </w:rPrChange>
          </w:rPr>
          <w:delText xml:space="preserve"> with as a usual rule of thumb an error of </w:delText>
        </w:r>
        <w:r w:rsidR="00EC6A48" w:rsidRPr="00B4237B" w:rsidDel="00B4237B">
          <w:rPr>
            <w:highlight w:val="lightGray"/>
            <w:lang w:val="en-US"/>
            <w:rPrChange w:id="472" w:author="AL" w:date="2021-07-22T16:59:00Z">
              <w:rPr>
                <w:lang w:val="en-US"/>
              </w:rPr>
            </w:rPrChange>
          </w:rPr>
          <w:delText>10% or more.</w:delText>
        </w:r>
        <w:r w:rsidR="00EC6A48" w:rsidDel="00B4237B">
          <w:rPr>
            <w:lang w:val="en-US"/>
          </w:rPr>
          <w:delText xml:space="preserve"> </w:delText>
        </w:r>
      </w:del>
      <w:r>
        <w:rPr>
          <w:lang w:val="en-US"/>
        </w:rPr>
        <w:t xml:space="preserve">To date, there are several well-established techniques for MW estimation, that </w:t>
      </w:r>
      <w:del w:id="473" w:author="AL" w:date="2021-07-22T17:02:00Z">
        <w:r w:rsidDel="00B4237B">
          <w:rPr>
            <w:lang w:val="en-US"/>
          </w:rPr>
          <w:delText xml:space="preserve">nominally </w:delText>
        </w:r>
      </w:del>
      <w:r>
        <w:rPr>
          <w:lang w:val="en-US"/>
        </w:rPr>
        <w:t xml:space="preserve">could be subdivided into </w:t>
      </w:r>
      <w:r w:rsidR="00BB0EC6">
        <w:rPr>
          <w:lang w:val="en-US"/>
        </w:rPr>
        <w:t xml:space="preserve">two major </w:t>
      </w:r>
      <w:r w:rsidR="00BB0EC6" w:rsidRPr="00AB68BB">
        <w:rPr>
          <w:lang w:val="en-US"/>
        </w:rPr>
        <w:t xml:space="preserve">categories: </w:t>
      </w:r>
      <w:commentRangeStart w:id="474"/>
      <w:r w:rsidRPr="00AB68BB">
        <w:rPr>
          <w:lang w:val="en-US"/>
        </w:rPr>
        <w:t xml:space="preserve">concentration-dependent </w:t>
      </w:r>
      <w:commentRangeEnd w:id="474"/>
      <w:r w:rsidR="00ED2795" w:rsidRPr="00AB68BB">
        <w:rPr>
          <w:rStyle w:val="CommentReference"/>
          <w:rFonts w:eastAsiaTheme="minorHAnsi" w:cstheme="minorBidi"/>
        </w:rPr>
        <w:commentReference w:id="474"/>
      </w:r>
      <w:r>
        <w:rPr>
          <w:lang w:val="en-US"/>
        </w:rPr>
        <w:t xml:space="preserve">and concentration-independent methods. </w:t>
      </w:r>
      <w:ins w:id="475" w:author="AL" w:date="2021-07-21T17:53:00Z">
        <w:r w:rsidR="000F6E72">
          <w:rPr>
            <w:lang w:val="en-US"/>
          </w:rPr>
          <w:t xml:space="preserve">The </w:t>
        </w:r>
      </w:ins>
      <w:del w:id="476" w:author="AL" w:date="2021-07-21T17:53:00Z">
        <w:r w:rsidDel="000F6E72">
          <w:rPr>
            <w:lang w:val="en-US"/>
          </w:rPr>
          <w:delText xml:space="preserve">Former </w:delText>
        </w:r>
      </w:del>
      <w:ins w:id="477" w:author="AL" w:date="2021-07-21T17:53:00Z">
        <w:r w:rsidR="000F6E72">
          <w:rPr>
            <w:lang w:val="en-US"/>
          </w:rPr>
          <w:t xml:space="preserve">former </w:t>
        </w:r>
      </w:ins>
      <w:del w:id="478" w:author="AL" w:date="2021-07-21T17:53:00Z">
        <w:r w:rsidR="00BB0EC6" w:rsidDel="000F6E72">
          <w:rPr>
            <w:lang w:val="en-US"/>
          </w:rPr>
          <w:delText>one</w:delText>
        </w:r>
        <w:r w:rsidDel="000F6E72">
          <w:rPr>
            <w:lang w:val="en-US"/>
          </w:rPr>
          <w:delText xml:space="preserve">s </w:delText>
        </w:r>
      </w:del>
      <w:r>
        <w:rPr>
          <w:lang w:val="en-US"/>
        </w:rPr>
        <w:t>account for the dependence of</w:t>
      </w:r>
      <w:ins w:id="479" w:author="AL" w:date="2021-08-06T19:02:00Z">
        <w:r w:rsidR="00137E8C">
          <w:rPr>
            <w:lang w:val="en-US"/>
          </w:rPr>
          <w:t xml:space="preserve"> the</w:t>
        </w:r>
      </w:ins>
      <w:r>
        <w:rPr>
          <w:lang w:val="en-US"/>
        </w:rPr>
        <w:t xml:space="preserve"> forward</w:t>
      </w:r>
      <w:del w:id="480" w:author="AL" w:date="2021-07-21T17:53:00Z">
        <w:r w:rsidDel="000F6E72">
          <w:rPr>
            <w:lang w:val="en-US"/>
          </w:rPr>
          <w:delText>ing</w:delText>
        </w:r>
      </w:del>
      <w:r>
        <w:rPr>
          <w:lang w:val="en-US"/>
        </w:rPr>
        <w:t xml:space="preserve"> scattering I(0) on the total number of electrons in </w:t>
      </w:r>
      <w:r w:rsidR="00B606D3">
        <w:rPr>
          <w:lang w:val="en-US"/>
        </w:rPr>
        <w:t xml:space="preserve">the </w:t>
      </w:r>
      <w:r>
        <w:rPr>
          <w:lang w:val="en-US"/>
        </w:rPr>
        <w:t xml:space="preserve">irradiated molecule (and, thus, on MW) and rely on the scattering from </w:t>
      </w:r>
      <w:commentRangeStart w:id="481"/>
      <w:r>
        <w:rPr>
          <w:lang w:val="en-US"/>
        </w:rPr>
        <w:t>calibrants</w:t>
      </w:r>
      <w:commentRangeEnd w:id="481"/>
      <w:r w:rsidR="000F6E72">
        <w:rPr>
          <w:rStyle w:val="CommentReference"/>
          <w:rFonts w:eastAsiaTheme="minorHAnsi" w:cstheme="minorBidi"/>
        </w:rPr>
        <w:commentReference w:id="481"/>
      </w:r>
      <w:r>
        <w:rPr>
          <w:lang w:val="en-US"/>
        </w:rPr>
        <w:t xml:space="preserve">, e.g. </w:t>
      </w:r>
      <w:r w:rsidR="004D383F">
        <w:rPr>
          <w:lang w:val="en-US"/>
        </w:rPr>
        <w:t xml:space="preserve">water or </w:t>
      </w:r>
      <w:r>
        <w:rPr>
          <w:lang w:val="en-US"/>
        </w:rPr>
        <w:t xml:space="preserve">a protein with known MW </w:t>
      </w:r>
      <w:r>
        <w:rPr>
          <w:lang w:val="en-US"/>
        </w:rPr>
        <w:fldChar w:fldCharType="begin" w:fldLock="1"/>
      </w:r>
      <w:r w:rsidR="00CA0FC4">
        <w:rPr>
          <w:lang w:val="en-US"/>
        </w:rPr>
        <w:instrText>ADDIN CSL_CITATION {"citationItems":[{"id":"ITEM-1","itemData":{"DOI":"10.1107/S002188980700252X","ISSN":"00218898","abstract":"One of the most important overall parameters, which can be derived from small-angle X-ray scattering (SAXS) experiments on macromolecular solutions is the molecular mass (MM) of the solute. In particular, for a monodisperse protein solution, MM of the solute is calculated from the extrapolated scattering intensity at zero angle I(0). Assessing MM by SAXS provides valuable information about the oligomeric state and absence of unspecific aggregation in solution. The value of MM can either be estimated by comparison with a protein standard with a known MM or by determining the absolute scattering intensity using, e.g., water scattering. In both cases, knowledge about the solute concentration and about the partial specific volume of the protein is required. By measuring 13 well characterized globular proteins with MMs ranging from 13.7 to 669 kDa we analyze the sources of possible systematic deviations and assess the accuracy of MM determination using SAXS. The data indicate that all these proteins have approximately the same 'effective' value of the partial specific volume of about 0.7425 cm3 g-1. It is shown that both inter-protein and water calibration can be used for molecular mass determination by SAXS and in most cases the errors do not exceed 10%. © International Union of Crystallography 2007.","author":[{"dropping-particle":"","family":"Mylonas","given":"Efstratios","non-dropping-particle":"","parse-names":false,"suffix":""},{"dropping-particle":"","family":"Svergun","given":"Dmitri I.","non-dropping-particle":"","parse-names":false,"suffix":""}],"container-title":"Journal of Applied Crystallography","id":"ITEM-1","issue":"SUPPL. 1","issued":{"date-parts":[["2007","4","17"]]},"page":"s245-s249","publisher":"International Union of Crystallography","title":"Accuracy of molecular mass determination of proteins in solution by small-angle X-ray scattering","type":"paper-conference","volume":"40"},"uris":["http://www.mendeley.com/documents/?uuid=bcf414c1-cb06-3aaa-a2c4-0f2e9561624a"]}],"mendeley":{"formattedCitation":"(Mylonas and Svergun, 2007)","plainTextFormattedCitation":"(Mylonas and Svergun, 2007)","previouslyFormattedCitation":"(Mylonas and Svergun, 2007)"},"properties":{"noteIndex":0},"schema":"https://github.com/citation-style-language/schema/raw/master/csl-citation.json"}</w:instrText>
      </w:r>
      <w:r>
        <w:rPr>
          <w:lang w:val="en-US"/>
        </w:rPr>
        <w:fldChar w:fldCharType="separate"/>
      </w:r>
      <w:r w:rsidRPr="000A7EB3">
        <w:rPr>
          <w:noProof/>
          <w:lang w:val="en-US"/>
        </w:rPr>
        <w:t>(Mylonas and Svergun, 2007)</w:t>
      </w:r>
      <w:r>
        <w:rPr>
          <w:lang w:val="en-US"/>
        </w:rPr>
        <w:fldChar w:fldCharType="end"/>
      </w:r>
      <w:ins w:id="482" w:author="AL" w:date="2021-07-22T17:03:00Z">
        <w:r w:rsidR="00B4237B">
          <w:rPr>
            <w:lang w:val="en-US"/>
          </w:rPr>
          <w:t xml:space="preserve"> and precise measurement of the sample concentration</w:t>
        </w:r>
      </w:ins>
      <w:r>
        <w:rPr>
          <w:lang w:val="en-US"/>
        </w:rPr>
        <w:t xml:space="preserve">. The latter methods utilize a single background-subtracted </w:t>
      </w:r>
      <w:del w:id="483" w:author="AL" w:date="2021-07-22T17:09:00Z">
        <w:r w:rsidDel="00B4237B">
          <w:rPr>
            <w:lang w:val="en-US"/>
          </w:rPr>
          <w:delText>curve</w:delText>
        </w:r>
      </w:del>
      <w:ins w:id="484" w:author="AL" w:date="2021-07-22T17:09:00Z">
        <w:r w:rsidR="00B4237B">
          <w:rPr>
            <w:lang w:val="en-US"/>
          </w:rPr>
          <w:t>profile</w:t>
        </w:r>
      </w:ins>
      <w:r>
        <w:rPr>
          <w:lang w:val="en-US"/>
        </w:rPr>
        <w:t xml:space="preserve"> </w:t>
      </w:r>
      <w:ins w:id="485" w:author="AL" w:date="2021-08-06T19:01:00Z">
        <w:r w:rsidR="00137E8C">
          <w:rPr>
            <w:lang w:val="en-US"/>
          </w:rPr>
          <w:t xml:space="preserve">on a relative scale </w:t>
        </w:r>
      </w:ins>
      <w:r>
        <w:rPr>
          <w:lang w:val="en-US"/>
        </w:rPr>
        <w:t xml:space="preserve">and require no additional </w:t>
      </w:r>
      <w:r w:rsidRPr="000C6D2A">
        <w:rPr>
          <w:i/>
          <w:iCs/>
          <w:lang w:val="en-US"/>
        </w:rPr>
        <w:t>a priori</w:t>
      </w:r>
      <w:r>
        <w:rPr>
          <w:lang w:val="en-US"/>
        </w:rPr>
        <w:t xml:space="preserve"> information on sample concentration</w:t>
      </w:r>
      <w:ins w:id="486" w:author="AL" w:date="2021-08-06T19:02:00Z">
        <w:r w:rsidR="00137E8C">
          <w:rPr>
            <w:lang w:val="en-US"/>
          </w:rPr>
          <w:t>, partial specific volume and scattering contrast</w:t>
        </w:r>
      </w:ins>
      <w:r>
        <w:rPr>
          <w:lang w:val="en-US"/>
        </w:rPr>
        <w:t xml:space="preserve">. </w:t>
      </w:r>
      <w:r w:rsidR="00395115">
        <w:rPr>
          <w:lang w:val="en-US"/>
        </w:rPr>
        <w:t xml:space="preserve">In circumstances where the protein concentration cannot be accurately </w:t>
      </w:r>
      <w:del w:id="487" w:author="AL" w:date="2021-07-22T17:11:00Z">
        <w:r w:rsidR="00395115" w:rsidDel="00B4237B">
          <w:rPr>
            <w:lang w:val="en-US"/>
          </w:rPr>
          <w:delText xml:space="preserve">determined </w:delText>
        </w:r>
      </w:del>
      <w:ins w:id="488" w:author="AL" w:date="2021-07-22T17:11:00Z">
        <w:r w:rsidR="00B4237B">
          <w:rPr>
            <w:lang w:val="en-US"/>
          </w:rPr>
          <w:t xml:space="preserve">measured </w:t>
        </w:r>
      </w:ins>
      <w:r w:rsidR="00395115">
        <w:rPr>
          <w:lang w:val="en-US"/>
        </w:rPr>
        <w:t xml:space="preserve">(e.g. for in-line SEC-SAXS </w:t>
      </w:r>
      <w:r w:rsidR="00395115">
        <w:rPr>
          <w:lang w:val="en-US"/>
        </w:rPr>
        <w:lastRenderedPageBreak/>
        <w:t xml:space="preserve">experiments), these methods </w:t>
      </w:r>
      <w:r w:rsidR="009715A1">
        <w:rPr>
          <w:lang w:val="en-US"/>
        </w:rPr>
        <w:t>are necessary to obtain</w:t>
      </w:r>
      <w:r w:rsidR="00395115">
        <w:rPr>
          <w:lang w:val="en-US"/>
        </w:rPr>
        <w:t xml:space="preserve"> a reliable MW assessment. </w:t>
      </w:r>
      <w:r w:rsidR="002E26FF">
        <w:rPr>
          <w:lang w:val="en-US"/>
        </w:rPr>
        <w:t xml:space="preserve">In the scope of this work, we </w:t>
      </w:r>
      <w:del w:id="489" w:author="AL" w:date="2021-07-22T17:11:00Z">
        <w:r w:rsidR="002E26FF" w:rsidDel="00B4237B">
          <w:rPr>
            <w:lang w:val="en-US"/>
          </w:rPr>
          <w:delText>are interested in</w:delText>
        </w:r>
      </w:del>
      <w:ins w:id="490" w:author="AL" w:date="2021-07-22T17:11:00Z">
        <w:r w:rsidR="00B4237B">
          <w:rPr>
            <w:lang w:val="en-US"/>
          </w:rPr>
          <w:t>focus on</w:t>
        </w:r>
      </w:ins>
      <w:r w:rsidR="002E26FF">
        <w:rPr>
          <w:lang w:val="en-US"/>
        </w:rPr>
        <w:t xml:space="preserve"> concentration-independent methods.</w:t>
      </w:r>
    </w:p>
    <w:p w14:paraId="3E143C0F" w14:textId="61E79BED" w:rsidR="004D383F" w:rsidRDefault="0087362A">
      <w:pPr>
        <w:pStyle w:val="NormalWeb"/>
        <w:rPr>
          <w:lang w:val="en-US"/>
        </w:rPr>
      </w:pPr>
      <w:proofErr w:type="spellStart"/>
      <w:r w:rsidRPr="0087362A">
        <w:rPr>
          <w:b/>
          <w:bCs/>
          <w:lang w:val="en-US"/>
        </w:rPr>
        <w:t>Porod</w:t>
      </w:r>
      <w:r w:rsidR="00A34AD2">
        <w:rPr>
          <w:b/>
          <w:bCs/>
          <w:lang w:val="en-US"/>
        </w:rPr>
        <w:t>’s</w:t>
      </w:r>
      <w:proofErr w:type="spellEnd"/>
      <w:r w:rsidRPr="0087362A">
        <w:rPr>
          <w:b/>
          <w:bCs/>
          <w:lang w:val="en-US"/>
        </w:rPr>
        <w:t xml:space="preserve"> method.</w:t>
      </w:r>
      <w:r>
        <w:rPr>
          <w:lang w:val="en-US"/>
        </w:rPr>
        <w:t xml:space="preserve"> </w:t>
      </w:r>
      <w:r w:rsidR="000A7EB3">
        <w:rPr>
          <w:lang w:val="en-US"/>
        </w:rPr>
        <w:t xml:space="preserve">The historically first concentration-independent method </w:t>
      </w:r>
      <w:r w:rsidR="004D383F">
        <w:rPr>
          <w:lang w:val="en-US"/>
        </w:rPr>
        <w:t xml:space="preserve">is </w:t>
      </w:r>
      <w:ins w:id="491" w:author="AL" w:date="2021-08-06T19:03:00Z">
        <w:r w:rsidR="00592FC9">
          <w:rPr>
            <w:lang w:val="en-US"/>
          </w:rPr>
          <w:t xml:space="preserve">the </w:t>
        </w:r>
      </w:ins>
      <w:del w:id="492" w:author="AL" w:date="2021-08-06T19:03:00Z">
        <w:r w:rsidR="00933660" w:rsidDel="00592FC9">
          <w:rPr>
            <w:lang w:val="en-US"/>
          </w:rPr>
          <w:delText>known as</w:delText>
        </w:r>
      </w:del>
      <w:ins w:id="493" w:author="AL" w:date="2021-08-06T19:03:00Z">
        <w:r w:rsidR="00592FC9">
          <w:rPr>
            <w:lang w:val="en-US"/>
          </w:rPr>
          <w:t>so-called</w:t>
        </w:r>
      </w:ins>
      <w:r w:rsidR="00933660">
        <w:rPr>
          <w:lang w:val="en-US"/>
        </w:rPr>
        <w:t xml:space="preserve"> </w:t>
      </w:r>
      <w:proofErr w:type="spellStart"/>
      <w:r w:rsidR="004D383F">
        <w:rPr>
          <w:lang w:val="en-US"/>
        </w:rPr>
        <w:t>Porod</w:t>
      </w:r>
      <w:r w:rsidR="00DF42B6">
        <w:rPr>
          <w:lang w:val="en-US"/>
        </w:rPr>
        <w:t>’s</w:t>
      </w:r>
      <w:proofErr w:type="spellEnd"/>
      <w:r w:rsidR="004D383F">
        <w:rPr>
          <w:lang w:val="en-US"/>
        </w:rPr>
        <w:t xml:space="preserve"> method</w:t>
      </w:r>
      <w:ins w:id="494" w:author="AL" w:date="2021-08-06T19:05:00Z">
        <w:r w:rsidR="00592FC9">
          <w:rPr>
            <w:lang w:val="en-US"/>
          </w:rPr>
          <w:t xml:space="preserve"> </w:t>
        </w:r>
        <w:r w:rsidR="00592FC9" w:rsidRPr="00592FC9">
          <w:rPr>
            <w:highlight w:val="yellow"/>
            <w:lang w:val="en-US"/>
            <w:rPrChange w:id="495" w:author="AL" w:date="2021-08-06T19:05:00Z">
              <w:rPr>
                <w:lang w:val="en-US"/>
              </w:rPr>
            </w:rPrChange>
          </w:rPr>
          <w:t>[</w:t>
        </w:r>
        <w:proofErr w:type="spellStart"/>
        <w:r w:rsidR="00592FC9" w:rsidRPr="00592FC9">
          <w:rPr>
            <w:highlight w:val="yellow"/>
            <w:rPrChange w:id="496" w:author="AL" w:date="2021-08-06T19:05:00Z">
              <w:rPr/>
            </w:rPrChange>
          </w:rPr>
          <w:t>Porod</w:t>
        </w:r>
        <w:proofErr w:type="spellEnd"/>
        <w:r w:rsidR="00592FC9" w:rsidRPr="00592FC9">
          <w:rPr>
            <w:highlight w:val="yellow"/>
            <w:rPrChange w:id="497" w:author="AL" w:date="2021-08-06T19:05:00Z">
              <w:rPr/>
            </w:rPrChange>
          </w:rPr>
          <w:t xml:space="preserve">, G. Die </w:t>
        </w:r>
        <w:proofErr w:type="spellStart"/>
        <w:r w:rsidR="00592FC9" w:rsidRPr="00592FC9">
          <w:rPr>
            <w:highlight w:val="yellow"/>
            <w:rPrChange w:id="498" w:author="AL" w:date="2021-08-06T19:05:00Z">
              <w:rPr/>
            </w:rPrChange>
          </w:rPr>
          <w:t>Röntgenkleinwinkelstreuung</w:t>
        </w:r>
        <w:proofErr w:type="spellEnd"/>
        <w:r w:rsidR="00592FC9" w:rsidRPr="00592FC9">
          <w:rPr>
            <w:highlight w:val="yellow"/>
            <w:rPrChange w:id="499" w:author="AL" w:date="2021-08-06T19:05:00Z">
              <w:rPr/>
            </w:rPrChange>
          </w:rPr>
          <w:t xml:space="preserve"> von </w:t>
        </w:r>
        <w:proofErr w:type="spellStart"/>
        <w:r w:rsidR="00592FC9" w:rsidRPr="00592FC9">
          <w:rPr>
            <w:highlight w:val="yellow"/>
            <w:rPrChange w:id="500" w:author="AL" w:date="2021-08-06T19:05:00Z">
              <w:rPr/>
            </w:rPrChange>
          </w:rPr>
          <w:t>dichtgepackten</w:t>
        </w:r>
        <w:proofErr w:type="spellEnd"/>
        <w:r w:rsidR="00592FC9" w:rsidRPr="00592FC9">
          <w:rPr>
            <w:highlight w:val="yellow"/>
            <w:rPrChange w:id="501" w:author="AL" w:date="2021-08-06T19:05:00Z">
              <w:rPr/>
            </w:rPrChange>
          </w:rPr>
          <w:t xml:space="preserve"> </w:t>
        </w:r>
        <w:proofErr w:type="spellStart"/>
        <w:r w:rsidR="00592FC9" w:rsidRPr="00592FC9">
          <w:rPr>
            <w:highlight w:val="yellow"/>
            <w:rPrChange w:id="502" w:author="AL" w:date="2021-08-06T19:05:00Z">
              <w:rPr/>
            </w:rPrChange>
          </w:rPr>
          <w:t>kolloiden</w:t>
        </w:r>
        <w:proofErr w:type="spellEnd"/>
        <w:r w:rsidR="00592FC9" w:rsidRPr="00592FC9">
          <w:rPr>
            <w:highlight w:val="yellow"/>
            <w:rPrChange w:id="503" w:author="AL" w:date="2021-08-06T19:05:00Z">
              <w:rPr/>
            </w:rPrChange>
          </w:rPr>
          <w:t xml:space="preserve"> </w:t>
        </w:r>
        <w:proofErr w:type="spellStart"/>
        <w:r w:rsidR="00592FC9" w:rsidRPr="00592FC9">
          <w:rPr>
            <w:highlight w:val="yellow"/>
            <w:rPrChange w:id="504" w:author="AL" w:date="2021-08-06T19:05:00Z">
              <w:rPr/>
            </w:rPrChange>
          </w:rPr>
          <w:t>Systemen</w:t>
        </w:r>
        <w:proofErr w:type="spellEnd"/>
        <w:r w:rsidR="00592FC9" w:rsidRPr="00592FC9">
          <w:rPr>
            <w:highlight w:val="yellow"/>
            <w:rPrChange w:id="505" w:author="AL" w:date="2021-08-06T19:05:00Z">
              <w:rPr/>
            </w:rPrChange>
          </w:rPr>
          <w:t xml:space="preserve"> - I. </w:t>
        </w:r>
        <w:proofErr w:type="spellStart"/>
        <w:r w:rsidR="00592FC9" w:rsidRPr="00592FC9">
          <w:rPr>
            <w:highlight w:val="yellow"/>
            <w:rPrChange w:id="506" w:author="AL" w:date="2021-08-06T19:05:00Z">
              <w:rPr/>
            </w:rPrChange>
          </w:rPr>
          <w:t>Teil</w:t>
        </w:r>
        <w:proofErr w:type="spellEnd"/>
        <w:r w:rsidR="00592FC9" w:rsidRPr="00592FC9">
          <w:rPr>
            <w:highlight w:val="yellow"/>
            <w:rPrChange w:id="507" w:author="AL" w:date="2021-08-06T19:05:00Z">
              <w:rPr/>
            </w:rPrChange>
          </w:rPr>
          <w:t xml:space="preserve">. </w:t>
        </w:r>
        <w:proofErr w:type="spellStart"/>
        <w:r w:rsidR="00592FC9" w:rsidRPr="00592FC9">
          <w:rPr>
            <w:highlight w:val="yellow"/>
            <w:rPrChange w:id="508" w:author="AL" w:date="2021-08-06T19:05:00Z">
              <w:rPr/>
            </w:rPrChange>
          </w:rPr>
          <w:t>Kolloid-Zeitschrif</w:t>
        </w:r>
        <w:proofErr w:type="spellEnd"/>
        <w:r w:rsidR="00592FC9" w:rsidRPr="00592FC9">
          <w:rPr>
            <w:highlight w:val="yellow"/>
            <w:rPrChange w:id="509" w:author="AL" w:date="2021-08-06T19:05:00Z">
              <w:rPr/>
            </w:rPrChange>
          </w:rPr>
          <w:t xml:space="preserve"> 124, 83–114 (1951)</w:t>
        </w:r>
        <w:r w:rsidR="00592FC9" w:rsidRPr="00592FC9">
          <w:rPr>
            <w:highlight w:val="yellow"/>
            <w:lang w:val="en-US"/>
            <w:rPrChange w:id="510" w:author="AL" w:date="2021-08-06T19:05:00Z">
              <w:rPr>
                <w:lang w:val="en-US"/>
              </w:rPr>
            </w:rPrChange>
          </w:rPr>
          <w:t>]</w:t>
        </w:r>
      </w:ins>
      <w:r w:rsidR="004D383F" w:rsidRPr="00592FC9">
        <w:rPr>
          <w:highlight w:val="yellow"/>
          <w:lang w:val="en-US"/>
          <w:rPrChange w:id="511" w:author="AL" w:date="2021-08-06T19:05:00Z">
            <w:rPr>
              <w:lang w:val="en-US"/>
            </w:rPr>
          </w:rPrChange>
        </w:rPr>
        <w:t>.</w:t>
      </w:r>
      <w:r w:rsidR="004D383F">
        <w:rPr>
          <w:lang w:val="en-US"/>
        </w:rPr>
        <w:t xml:space="preserve"> It is based on the fundamental properties of the Fourier transform known as the Parseval theorem:</w:t>
      </w:r>
    </w:p>
    <w:p w14:paraId="1C909B0D" w14:textId="467009AC" w:rsidR="004D383F" w:rsidRDefault="005A78E3">
      <w:pPr>
        <w:pStyle w:val="NormalWeb"/>
        <w:rPr>
          <w:lang w:val="en-US"/>
        </w:rPr>
        <w:pPrChange w:id="512" w:author="AL" w:date="2021-07-23T11:22:00Z">
          <w:pPr>
            <w:pStyle w:val="NormalWeb"/>
            <w:jc w:val="right"/>
          </w:pPr>
        </w:pPrChange>
      </w:pPr>
      <m:oMath>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ary>
              <m:naryPr>
                <m:limLoc m:val="subSup"/>
                <m:ctrlPr>
                  <w:rPr>
                    <w:rFonts w:ascii="Cambria Math" w:hAnsi="Cambria Math"/>
                    <w:lang w:val="en-US"/>
                  </w:rPr>
                </m:ctrlPr>
              </m:naryPr>
              <m:sub>
                <m:r>
                  <w:rPr>
                    <w:rFonts w:ascii="Cambria Math" w:hAnsi="Cambria Math"/>
                    <w:lang w:val="en-US"/>
                  </w:rPr>
                  <m:t>V</m:t>
                </m:r>
              </m:sub>
              <m:sup/>
              <m:e>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e>
                  <m:sup>
                    <m:r>
                      <m:rPr>
                        <m:sty m:val="p"/>
                      </m:rPr>
                      <w:rPr>
                        <w:rFonts w:ascii="Cambria Math" w:hAnsi="Cambria Math"/>
                        <w:lang w:val="en-US"/>
                      </w:rPr>
                      <m:t>2</m:t>
                    </m:r>
                  </m:sup>
                </m:sSup>
                <m:r>
                  <w:ins w:id="513" w:author="AL" w:date="2021-07-22T17:19:00Z">
                    <w:rPr>
                      <w:rFonts w:ascii="Cambria Math" w:hAnsi="Cambria Math"/>
                      <w:lang w:val="en-US"/>
                    </w:rPr>
                    <m:t>dV</m:t>
                  </w:ins>
                </m:r>
                <m:r>
                  <m:rPr>
                    <m:sty m:val="p"/>
                  </m:rPr>
                  <w:rPr>
                    <w:rFonts w:ascii="Cambria Math" w:hAnsi="Cambria Math"/>
                    <w:lang w:val="en-US"/>
                  </w:rPr>
                  <m:t>=</m:t>
                </m:r>
                <m:r>
                  <w:rPr>
                    <w:rFonts w:ascii="Cambria Math" w:hAnsi="Cambria Math"/>
                    <w:lang w:val="en-US"/>
                  </w:rPr>
                  <m:t>Q</m:t>
                </m:r>
              </m:e>
            </m:nary>
          </m:e>
        </m:nary>
      </m:oMath>
      <w:r w:rsidR="004D383F">
        <w:rPr>
          <w:lang w:val="en-US"/>
        </w:rPr>
        <w:t xml:space="preserve"> </w:t>
      </w:r>
      <w:r w:rsidR="00D74A2A">
        <w:rPr>
          <w:lang w:val="en-US"/>
        </w:rPr>
        <w:t>,</w:t>
      </w:r>
      <w:r w:rsidR="004D383F">
        <w:rPr>
          <w:lang w:val="en-US"/>
        </w:rPr>
        <w:tab/>
      </w:r>
      <w:r w:rsidR="004D383F">
        <w:rPr>
          <w:lang w:val="en-US"/>
        </w:rPr>
        <w:tab/>
      </w:r>
      <w:r w:rsidR="004D383F">
        <w:rPr>
          <w:lang w:val="en-US"/>
        </w:rPr>
        <w:tab/>
      </w:r>
      <w:r w:rsidR="004D383F">
        <w:rPr>
          <w:lang w:val="en-US"/>
        </w:rPr>
        <w:tab/>
        <w:t>(1)</w:t>
      </w:r>
    </w:p>
    <w:p w14:paraId="149E9A2B" w14:textId="6D6AFFC5" w:rsidR="004D383F" w:rsidRDefault="004D383F">
      <w:pPr>
        <w:pStyle w:val="NormalWeb"/>
        <w:rPr>
          <w:lang w:val="en-US"/>
        </w:rPr>
      </w:pPr>
      <w:r>
        <w:rPr>
          <w:lang w:val="en-US"/>
        </w:rPr>
        <w:t xml:space="preserve">where s is the scattering vector, I(s) – </w:t>
      </w:r>
      <w:r w:rsidR="00B606D3">
        <w:rPr>
          <w:lang w:val="en-US"/>
        </w:rPr>
        <w:t xml:space="preserve">the </w:t>
      </w:r>
      <w:r>
        <w:rPr>
          <w:lang w:val="en-US"/>
        </w:rPr>
        <w:t>intensity of the scatter</w:t>
      </w:r>
      <w:r w:rsidR="00D74A2A">
        <w:rPr>
          <w:lang w:val="en-US"/>
        </w:rPr>
        <w:t>ed</w:t>
      </w:r>
      <w:r>
        <w:rPr>
          <w:lang w:val="en-US"/>
        </w:rPr>
        <w:t xml:space="preserve"> beam, </w:t>
      </w:r>
      <w:proofErr w:type="spellStart"/>
      <w:r>
        <w:rPr>
          <w:lang w:val="en-US"/>
        </w:rPr>
        <w:t>Δρ</w:t>
      </w:r>
      <w:proofErr w:type="spellEnd"/>
      <w:r>
        <w:rPr>
          <w:lang w:val="en-US"/>
        </w:rPr>
        <w:t xml:space="preserve"> – excessive electron density</w:t>
      </w:r>
      <w:r w:rsidR="00B606D3">
        <w:rPr>
          <w:lang w:val="en-US"/>
        </w:rPr>
        <w:t>,</w:t>
      </w:r>
      <w:r>
        <w:rPr>
          <w:lang w:val="en-US"/>
        </w:rPr>
        <w:t xml:space="preserve"> and Q is the </w:t>
      </w:r>
      <w:proofErr w:type="spellStart"/>
      <w:r>
        <w:rPr>
          <w:lang w:val="en-US"/>
        </w:rPr>
        <w:t>Porod</w:t>
      </w:r>
      <w:proofErr w:type="spellEnd"/>
      <w:r>
        <w:rPr>
          <w:lang w:val="en-US"/>
        </w:rPr>
        <w:t xml:space="preserve"> invariant. I</w:t>
      </w:r>
      <w:r w:rsidR="00634F10">
        <w:rPr>
          <w:lang w:val="en-US"/>
        </w:rPr>
        <w:t xml:space="preserve">f we consider the </w:t>
      </w:r>
      <w:r w:rsidR="00CC70AA">
        <w:rPr>
          <w:lang w:val="en-US"/>
        </w:rPr>
        <w:t xml:space="preserve">scattering </w:t>
      </w:r>
      <w:r w:rsidR="00634F10">
        <w:rPr>
          <w:lang w:val="en-US"/>
        </w:rPr>
        <w:t>particle to be</w:t>
      </w:r>
      <w:r>
        <w:rPr>
          <w:lang w:val="en-US"/>
        </w:rPr>
        <w:t xml:space="preserve"> of homogeneous electron density, the </w:t>
      </w:r>
      <w:r w:rsidR="00B606D3">
        <w:rPr>
          <w:lang w:val="en-US"/>
        </w:rPr>
        <w:t>right</w:t>
      </w:r>
      <w:r>
        <w:rPr>
          <w:lang w:val="en-US"/>
        </w:rPr>
        <w:t xml:space="preserve"> part </w:t>
      </w:r>
      <w:r w:rsidR="00B606D3">
        <w:rPr>
          <w:lang w:val="en-US"/>
        </w:rPr>
        <w:t xml:space="preserve">of the equation </w:t>
      </w:r>
      <w:ins w:id="514" w:author="AL" w:date="2021-07-22T17:26:00Z">
        <w:r w:rsidR="00B4237B">
          <w:rPr>
            <w:lang w:val="en-US"/>
          </w:rPr>
          <w:t xml:space="preserve">(1) </w:t>
        </w:r>
      </w:ins>
      <w:r>
        <w:rPr>
          <w:lang w:val="en-US"/>
        </w:rPr>
        <w:t>simplifies to:</w:t>
      </w:r>
    </w:p>
    <w:p w14:paraId="628C1D7B" w14:textId="411A479B" w:rsidR="004D383F" w:rsidRDefault="004D383F">
      <w:pPr>
        <w:pStyle w:val="NormalWeb"/>
        <w:rPr>
          <w:lang w:val="en-US"/>
        </w:rPr>
        <w:pPrChange w:id="515" w:author="AL" w:date="2021-07-23T11:22:00Z">
          <w:pPr>
            <w:pStyle w:val="NormalWeb"/>
            <w:jc w:val="right"/>
          </w:pPr>
        </w:pPrChange>
      </w:pPr>
      <m:oMath>
        <m:r>
          <w:rPr>
            <w:rFonts w:ascii="Cambria Math" w:hAnsi="Cambria Math"/>
            <w:lang w:val="en-US"/>
          </w:rPr>
          <m:t>Q</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ρ</m:t>
            </m:r>
          </m:e>
          <m:sup>
            <m:r>
              <m:rPr>
                <m:sty m:val="p"/>
              </m:rPr>
              <w:rPr>
                <w:rFonts w:ascii="Cambria Math" w:hAnsi="Cambria Math"/>
                <w:lang w:val="en-US"/>
              </w:rPr>
              <m:t>2</m:t>
            </m:r>
          </m:sup>
        </m:sSup>
        <m:r>
          <w:rPr>
            <w:rFonts w:ascii="Cambria Math" w:hAnsi="Cambria Math"/>
            <w:lang w:val="en-US"/>
          </w:rPr>
          <m:t>V</m:t>
        </m:r>
      </m:oMath>
      <w:r>
        <w:rPr>
          <w:lang w:val="en-US"/>
        </w:rPr>
        <w:tab/>
      </w:r>
      <w:r w:rsidR="00CF1E62">
        <w:rPr>
          <w:lang w:val="en-US"/>
        </w:rPr>
        <w:t>,</w:t>
      </w:r>
      <w:r>
        <w:rPr>
          <w:lang w:val="en-US"/>
        </w:rPr>
        <w:tab/>
      </w:r>
      <w:r>
        <w:rPr>
          <w:lang w:val="en-US"/>
        </w:rPr>
        <w:tab/>
      </w:r>
      <w:r>
        <w:rPr>
          <w:lang w:val="en-US"/>
        </w:rPr>
        <w:tab/>
      </w:r>
      <w:r>
        <w:rPr>
          <w:lang w:val="en-US"/>
        </w:rPr>
        <w:tab/>
      </w:r>
      <w:r>
        <w:rPr>
          <w:lang w:val="en-US"/>
        </w:rPr>
        <w:tab/>
      </w:r>
      <w:r>
        <w:rPr>
          <w:lang w:val="en-US"/>
        </w:rPr>
        <w:tab/>
        <w:t>(2)</w:t>
      </w:r>
    </w:p>
    <w:p w14:paraId="5A899A0B" w14:textId="7AEB987B" w:rsidR="004D383F" w:rsidRDefault="004D383F">
      <w:pPr>
        <w:pStyle w:val="NormalWeb"/>
        <w:rPr>
          <w:lang w:val="en-US"/>
        </w:rPr>
      </w:pPr>
      <w:r>
        <w:rPr>
          <w:lang w:val="en-US"/>
        </w:rPr>
        <w:t xml:space="preserve">and given that intensity in the origin </w:t>
      </w:r>
      <w:r w:rsidR="00002E80">
        <w:rPr>
          <w:lang w:val="en-US"/>
        </w:rPr>
        <w:t xml:space="preserve">equals </w:t>
      </w:r>
      <w:proofErr w:type="gramStart"/>
      <w:r>
        <w:rPr>
          <w:lang w:val="en-US"/>
        </w:rPr>
        <w:t>I(</w:t>
      </w:r>
      <w:proofErr w:type="gramEnd"/>
      <w:r>
        <w:rPr>
          <w:lang w:val="en-US"/>
        </w:rPr>
        <w:t>0) = (</w:t>
      </w:r>
      <w:proofErr w:type="spellStart"/>
      <w:r>
        <w:rPr>
          <w:lang w:val="en-US"/>
        </w:rPr>
        <w:t>Δρ</w:t>
      </w:r>
      <w:proofErr w:type="spellEnd"/>
      <w:r>
        <w:rPr>
          <w:lang w:val="en-US"/>
        </w:rPr>
        <w:t>)</w:t>
      </w:r>
      <w:r>
        <w:rPr>
          <w:vertAlign w:val="superscript"/>
          <w:lang w:val="en-US"/>
        </w:rPr>
        <w:t>2</w:t>
      </w:r>
      <w:r w:rsidRPr="004D383F">
        <w:rPr>
          <w:lang w:val="en-US"/>
        </w:rPr>
        <w:t>V</w:t>
      </w:r>
      <w:r>
        <w:rPr>
          <w:vertAlign w:val="superscript"/>
          <w:lang w:val="en-US"/>
        </w:rPr>
        <w:t>2</w:t>
      </w:r>
      <w:r w:rsidRPr="004D383F">
        <w:rPr>
          <w:lang w:val="en-US"/>
        </w:rPr>
        <w:t>:</w:t>
      </w:r>
    </w:p>
    <w:p w14:paraId="28467015" w14:textId="218F7BF5" w:rsidR="004D383F" w:rsidRDefault="004D383F">
      <w:pPr>
        <w:pStyle w:val="NormalWeb"/>
        <w:rPr>
          <w:lang w:val="en-US"/>
        </w:rPr>
        <w:pPrChange w:id="516" w:author="AL" w:date="2021-07-23T11:22:00Z">
          <w:pPr>
            <w:pStyle w:val="NormalWeb"/>
            <w:jc w:val="right"/>
          </w:pPr>
        </w:pPrChange>
      </w:pPr>
      <m:oMath>
        <m:r>
          <w:rPr>
            <w:rFonts w:ascii="Cambria Math" w:hAnsi="Cambria Math"/>
            <w:lang w:val="en-US"/>
          </w:rPr>
          <m:t>V</m:t>
        </m:r>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r>
          <w:rPr>
            <w:rFonts w:ascii="Cambria Math" w:hAnsi="Cambria Math"/>
            <w:lang w:val="en-US"/>
          </w:rPr>
          <m:t>I</m:t>
        </m:r>
        <m:r>
          <m:rPr>
            <m:sty m:val="p"/>
          </m:rPr>
          <w:rPr>
            <w:rFonts w:ascii="Cambria Math" w:hAnsi="Cambria Math"/>
            <w:lang w:val="en-US"/>
          </w:rPr>
          <m:t>(0)/</m:t>
        </m:r>
        <m:r>
          <w:rPr>
            <w:rFonts w:ascii="Cambria Math" w:hAnsi="Cambria Math"/>
            <w:lang w:val="en-US"/>
          </w:rPr>
          <m:t>Q</m:t>
        </m:r>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r>
      <w:r>
        <w:rPr>
          <w:lang w:val="en-US"/>
        </w:rPr>
        <w:tab/>
        <w:t>(3)</w:t>
      </w:r>
    </w:p>
    <w:p w14:paraId="15BACDD2" w14:textId="24F50B10" w:rsidR="00EC6A48" w:rsidRDefault="00EC6A48">
      <w:pPr>
        <w:pStyle w:val="NormalWeb"/>
        <w:rPr>
          <w:lang w:val="en-US"/>
        </w:rPr>
      </w:pPr>
      <w:r>
        <w:rPr>
          <w:lang w:val="en-US"/>
        </w:rPr>
        <w:t xml:space="preserve">The MW is </w:t>
      </w:r>
      <w:r w:rsidR="009A67FA">
        <w:rPr>
          <w:lang w:val="en-US"/>
        </w:rPr>
        <w:t xml:space="preserve">typically </w:t>
      </w:r>
      <w:r>
        <w:rPr>
          <w:lang w:val="en-US"/>
        </w:rPr>
        <w:t xml:space="preserve">estimated as an empirical relation between the volume of </w:t>
      </w:r>
      <w:r w:rsidR="00B606D3">
        <w:rPr>
          <w:lang w:val="en-US"/>
        </w:rPr>
        <w:t xml:space="preserve">the </w:t>
      </w:r>
      <w:r>
        <w:rPr>
          <w:lang w:val="en-US"/>
        </w:rPr>
        <w:t xml:space="preserve">particle and its mass, </w:t>
      </w:r>
      <w:r w:rsidR="00B606D3">
        <w:rPr>
          <w:lang w:val="en-US"/>
        </w:rPr>
        <w:t>which</w:t>
      </w:r>
      <w:del w:id="517" w:author="AL" w:date="2021-08-06T19:06:00Z">
        <w:r w:rsidDel="000B4275">
          <w:rPr>
            <w:lang w:val="en-US"/>
          </w:rPr>
          <w:delText xml:space="preserve"> equals</w:delText>
        </w:r>
      </w:del>
      <w:ins w:id="518" w:author="AL" w:date="2021-08-06T19:06:00Z">
        <w:r w:rsidR="000B4275">
          <w:rPr>
            <w:lang w:val="en-US"/>
          </w:rPr>
          <w:t xml:space="preserve"> e.g. in the case of folded proteins equals</w:t>
        </w:r>
      </w:ins>
      <w:r>
        <w:rPr>
          <w:lang w:val="en-US"/>
        </w:rPr>
        <w:t xml:space="preserve"> </w:t>
      </w:r>
      <w:del w:id="519" w:author="AL" w:date="2021-07-22T17:28:00Z">
        <w:r w:rsidR="009A67FA" w:rsidDel="00B4237B">
          <w:rPr>
            <w:lang w:val="en-US"/>
          </w:rPr>
          <w:delText>V/</w:delText>
        </w:r>
      </w:del>
      <w:r w:rsidR="009A67FA">
        <w:rPr>
          <w:lang w:val="en-US"/>
        </w:rPr>
        <w:t>MW</w:t>
      </w:r>
      <w:ins w:id="520" w:author="AL" w:date="2021-07-22T17:28:00Z">
        <w:r w:rsidR="00B4237B">
          <w:rPr>
            <w:lang w:val="en-US"/>
          </w:rPr>
          <w:t>/V</w:t>
        </w:r>
      </w:ins>
      <w:r w:rsidR="009A67FA">
        <w:rPr>
          <w:lang w:val="en-US"/>
        </w:rPr>
        <w:t xml:space="preserve"> = </w:t>
      </w:r>
      <w:ins w:id="521" w:author="AL" w:date="2021-07-22T17:28:00Z">
        <w:r w:rsidR="00B4237B">
          <w:rPr>
            <w:lang w:val="en-US"/>
          </w:rPr>
          <w:t>0</w:t>
        </w:r>
      </w:ins>
      <w:del w:id="522" w:author="AL" w:date="2021-07-22T17:28:00Z">
        <w:r w:rsidDel="00B4237B">
          <w:rPr>
            <w:lang w:val="en-US"/>
          </w:rPr>
          <w:delText>1</w:delText>
        </w:r>
      </w:del>
      <w:r>
        <w:rPr>
          <w:lang w:val="en-US"/>
        </w:rPr>
        <w:t>.6</w:t>
      </w:r>
      <w:ins w:id="523" w:author="AL" w:date="2021-07-22T17:28:00Z">
        <w:r w:rsidR="00B4237B">
          <w:rPr>
            <w:lang w:val="en-US"/>
          </w:rPr>
          <w:t>25</w:t>
        </w:r>
      </w:ins>
      <w:del w:id="524" w:author="AL" w:date="2021-08-06T19:07:00Z">
        <w:r w:rsidDel="000B4275">
          <w:rPr>
            <w:lang w:val="en-US"/>
          </w:rPr>
          <w:delText xml:space="preserve"> e.g. in </w:delText>
        </w:r>
        <w:r w:rsidR="00B606D3" w:rsidDel="000B4275">
          <w:rPr>
            <w:lang w:val="en-US"/>
          </w:rPr>
          <w:delText xml:space="preserve">the </w:delText>
        </w:r>
        <w:r w:rsidDel="000B4275">
          <w:rPr>
            <w:lang w:val="en-US"/>
          </w:rPr>
          <w:delText>case of proteins</w:delText>
        </w:r>
      </w:del>
      <w:r>
        <w:rPr>
          <w:lang w:val="en-US"/>
        </w:rPr>
        <w:t xml:space="preserve"> </w:t>
      </w:r>
      <w:r>
        <w:rPr>
          <w:lang w:val="en-US"/>
        </w:rPr>
        <w:fldChar w:fldCharType="begin" w:fldLock="1"/>
      </w:r>
      <w:r w:rsidR="0087362A">
        <w:rPr>
          <w:lang w:val="en-US"/>
        </w:rPr>
        <w:instrText>ADDIN CSL_CITATION {"citationItems":[{"id":"ITEM-1","itemData":{"DOI":"10.1107/S0021889812007662","ISSN":"00218898","PMID":"25484842","abstract":"New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 © 2012 International Union of Crystallography Printed in Singapore-all rights reserved.","author":[{"dropping-particle":"V.","family":"Petoukhov","given":"Maxim","non-dropping-particle":"","parse-names":false,"suffix":""},{"dropping-particle":"","family":"Franke","given":"Daniel","non-dropping-particle":"","parse-names":false,"suffix":""},{"dropping-particle":"V.","family":"Shkumatov","given":"Alexander","non-dropping-particle":"","parse-names":false,"suffix":""},{"dropping-particle":"","family":"Tria","given":"Giancarlo","non-dropping-particle":"","parse-names":false,"suffix":""},{"dropping-particle":"","family":"Kikhney","given":"Alexey G.","non-dropping-particle":"","parse-names":false,"suffix":""},{"dropping-particle":"","family":"Gajda","given":"Michal","non-dropping-particle":"","parse-names":false,"suffix":""},{"dropping-particle":"","family":"Gorba","given":"Christian","non-dropping-particle":"","parse-names":false,"suffix":""},{"dropping-particle":"","family":"Mertens","given":"Haydyn D.T.","non-dropping-particle":"","parse-names":false,"suffix":""},{"dropping-particle":"V.","family":"Konarev","given":"Petr","non-dropping-particle":"","parse-names":false,"suffix":""},{"dropping-particle":"","family":"Svergun","given":"Dmitri I.","non-dropping-particle":"","parse-names":false,"suffix":""}],"container-title":"Journal of Applied Crystallography","id":"ITEM-1","issue":"2","issued":{"date-parts":[["2012","2","9"]]},"page":"342-350","publisher":"International Union of Crystallography","title":"New developments in the ATSAS program package for small-angle scattering data analysis","type":"article-journal","volume":"45"},"uris":["http://www.mendeley.com/documents/?uuid=d7e94450-6c80-34f8-ab08-fd7f0e92c403"]}],"mendeley":{"formattedCitation":"(Petoukhov et al., 2012)","plainTextFormattedCitation":"(Petoukhov et al., 2012)","previouslyFormattedCitation":"(Petoukhov et al., 2012)"},"properties":{"noteIndex":0},"schema":"https://github.com/citation-style-language/schema/raw/master/csl-citation.json"}</w:instrText>
      </w:r>
      <w:r>
        <w:rPr>
          <w:lang w:val="en-US"/>
        </w:rPr>
        <w:fldChar w:fldCharType="separate"/>
      </w:r>
      <w:r w:rsidRPr="00EC6A48">
        <w:rPr>
          <w:noProof/>
          <w:lang w:val="en-US"/>
        </w:rPr>
        <w:t>(Petoukhov et al., 2012)</w:t>
      </w:r>
      <w:r>
        <w:rPr>
          <w:lang w:val="en-US"/>
        </w:rPr>
        <w:fldChar w:fldCharType="end"/>
      </w:r>
      <w:r>
        <w:rPr>
          <w:lang w:val="en-US"/>
        </w:rPr>
        <w:t xml:space="preserve">. </w:t>
      </w:r>
      <w:r w:rsidR="00C36BB5">
        <w:rPr>
          <w:lang w:val="en-US"/>
        </w:rPr>
        <w:t xml:space="preserve">Therefore the precise calculation is limited by </w:t>
      </w:r>
      <w:r>
        <w:rPr>
          <w:lang w:val="en-US"/>
        </w:rPr>
        <w:t xml:space="preserve">the </w:t>
      </w:r>
      <w:r w:rsidR="00C36BB5">
        <w:rPr>
          <w:lang w:val="en-US"/>
        </w:rPr>
        <w:t>three</w:t>
      </w:r>
      <w:del w:id="525" w:author="AL" w:date="2021-08-06T19:07:00Z">
        <w:r w:rsidR="00C36BB5" w:rsidDel="00B05222">
          <w:rPr>
            <w:lang w:val="en-US"/>
          </w:rPr>
          <w:delText xml:space="preserve"> governing</w:delText>
        </w:r>
      </w:del>
      <w:r w:rsidR="00C36BB5">
        <w:rPr>
          <w:lang w:val="en-US"/>
        </w:rPr>
        <w:t xml:space="preserve"> factors: (</w:t>
      </w:r>
      <w:proofErr w:type="spellStart"/>
      <w:r w:rsidR="00C36BB5">
        <w:rPr>
          <w:lang w:val="en-US"/>
        </w:rPr>
        <w:t>i</w:t>
      </w:r>
      <w:proofErr w:type="spellEnd"/>
      <w:r w:rsidR="00C36BB5">
        <w:rPr>
          <w:lang w:val="en-US"/>
        </w:rPr>
        <w:t xml:space="preserve">) integration in (1) </w:t>
      </w:r>
      <w:proofErr w:type="spellStart"/>
      <w:r w:rsidR="00C36BB5">
        <w:rPr>
          <w:lang w:val="en-US"/>
        </w:rPr>
        <w:t>can not</w:t>
      </w:r>
      <w:proofErr w:type="spellEnd"/>
      <w:r w:rsidR="00C36BB5">
        <w:rPr>
          <w:lang w:val="en-US"/>
        </w:rPr>
        <w:t xml:space="preserve"> be performed due to limitations in </w:t>
      </w:r>
      <w:r w:rsidR="009A67FA">
        <w:rPr>
          <w:lang w:val="en-US"/>
        </w:rPr>
        <w:t xml:space="preserve">real </w:t>
      </w:r>
      <w:r w:rsidR="00C36BB5">
        <w:rPr>
          <w:lang w:val="en-US"/>
        </w:rPr>
        <w:t>experimental s-range</w:t>
      </w:r>
      <w:ins w:id="526" w:author="AL" w:date="2021-07-22T17:29:00Z">
        <w:r w:rsidR="0074620D">
          <w:rPr>
            <w:lang w:val="en-US"/>
          </w:rPr>
          <w:t>,</w:t>
        </w:r>
      </w:ins>
      <w:r w:rsidR="002232C3">
        <w:rPr>
          <w:lang w:val="en-US"/>
        </w:rPr>
        <w:t xml:space="preserve"> </w:t>
      </w:r>
      <w:del w:id="527" w:author="AL" w:date="2021-07-22T17:29:00Z">
        <w:r w:rsidR="002232C3" w:rsidDel="0074620D">
          <w:rPr>
            <w:lang w:val="en-US"/>
          </w:rPr>
          <w:delText>(</w:delText>
        </w:r>
      </w:del>
      <w:del w:id="528" w:author="AL" w:date="2021-07-22T17:30:00Z">
        <w:r w:rsidR="0087362A" w:rsidDel="0074620D">
          <w:rPr>
            <w:lang w:val="en-US"/>
          </w:rPr>
          <w:delText>so</w:delText>
        </w:r>
      </w:del>
      <w:ins w:id="529" w:author="AL" w:date="2021-07-22T17:30:00Z">
        <w:r w:rsidR="0074620D">
          <w:rPr>
            <w:lang w:val="en-US"/>
          </w:rPr>
          <w:t xml:space="preserve">assuming globular proteins </w:t>
        </w:r>
      </w:ins>
      <w:r w:rsidR="0087362A">
        <w:rPr>
          <w:lang w:val="en-US"/>
        </w:rPr>
        <w:t xml:space="preserve"> </w:t>
      </w:r>
      <w:r w:rsidR="00B606D3">
        <w:rPr>
          <w:lang w:val="en-US"/>
        </w:rPr>
        <w:t>I ~ s</w:t>
      </w:r>
      <w:r w:rsidR="00B606D3" w:rsidRPr="00B606D3">
        <w:rPr>
          <w:vertAlign w:val="superscript"/>
          <w:lang w:val="en-US"/>
        </w:rPr>
        <w:t>-4</w:t>
      </w:r>
      <w:r w:rsidR="00B606D3">
        <w:rPr>
          <w:lang w:val="en-US"/>
        </w:rPr>
        <w:t xml:space="preserve"> </w:t>
      </w:r>
      <w:r w:rsidR="0087362A">
        <w:rPr>
          <w:lang w:val="en-US"/>
        </w:rPr>
        <w:t xml:space="preserve"> power law is usually </w:t>
      </w:r>
      <w:r w:rsidR="009A67FA">
        <w:rPr>
          <w:lang w:val="en-US"/>
        </w:rPr>
        <w:t>applied</w:t>
      </w:r>
      <w:r w:rsidR="0087362A">
        <w:rPr>
          <w:lang w:val="en-US"/>
        </w:rPr>
        <w:t xml:space="preserve"> to extrapolate the intensities on higher angles</w:t>
      </w:r>
      <w:del w:id="530" w:author="AL" w:date="2021-07-22T17:29:00Z">
        <w:r w:rsidR="002232C3" w:rsidDel="0074620D">
          <w:rPr>
            <w:lang w:val="en-US"/>
          </w:rPr>
          <w:delText>)</w:delText>
        </w:r>
      </w:del>
      <w:r w:rsidR="00C36BB5">
        <w:rPr>
          <w:lang w:val="en-US"/>
        </w:rPr>
        <w:t>; (ii) integration is affected b</w:t>
      </w:r>
      <w:r w:rsidR="00B606D3">
        <w:rPr>
          <w:lang w:val="en-US"/>
        </w:rPr>
        <w:t>y the</w:t>
      </w:r>
      <w:r w:rsidR="00C36BB5">
        <w:rPr>
          <w:lang w:val="en-US"/>
        </w:rPr>
        <w:t xml:space="preserve"> experimental noise</w:t>
      </w:r>
      <w:ins w:id="531" w:author="AL" w:date="2021-08-06T19:08:00Z">
        <w:r w:rsidR="00B05222">
          <w:rPr>
            <w:lang w:val="en-US"/>
          </w:rPr>
          <w:t xml:space="preserve"> and the accuracy of background subtraction</w:t>
        </w:r>
      </w:ins>
      <w:r w:rsidR="00C36BB5">
        <w:rPr>
          <w:lang w:val="en-US"/>
        </w:rPr>
        <w:t>; and (iii) the equation (2) implies homogeneity of the scattering particle</w:t>
      </w:r>
      <w:del w:id="532" w:author="AL" w:date="2021-07-22T17:29:00Z">
        <w:r w:rsidR="002232C3" w:rsidDel="0074620D">
          <w:rPr>
            <w:lang w:val="en-US"/>
          </w:rPr>
          <w:delText>, which could be a quite crude approximation e.g. in case of protein-RNA heterocomplexes</w:delText>
        </w:r>
      </w:del>
      <w:r w:rsidR="00C36BB5">
        <w:rPr>
          <w:lang w:val="en-US"/>
        </w:rPr>
        <w:t>.</w:t>
      </w:r>
      <w:del w:id="533" w:author="AL" w:date="2021-08-06T19:08:00Z">
        <w:r w:rsidR="00B34046" w:rsidDel="00B05222">
          <w:rPr>
            <w:lang w:val="en-US"/>
          </w:rPr>
          <w:delText xml:space="preserve"> This method </w:delText>
        </w:r>
        <w:r w:rsidR="002232C3" w:rsidDel="00B05222">
          <w:rPr>
            <w:lang w:val="en-US"/>
          </w:rPr>
          <w:delText>can be very effective</w:delText>
        </w:r>
      </w:del>
      <w:del w:id="534" w:author="AL" w:date="2021-07-22T17:31:00Z">
        <w:r w:rsidR="002232C3" w:rsidDel="0074620D">
          <w:rPr>
            <w:lang w:val="en-US"/>
          </w:rPr>
          <w:delText>, h</w:delText>
        </w:r>
      </w:del>
      <w:ins w:id="535" w:author="AL" w:date="2021-07-22T17:31:00Z">
        <w:r w:rsidR="0074620D">
          <w:rPr>
            <w:lang w:val="en-US"/>
          </w:rPr>
          <w:t xml:space="preserve"> </w:t>
        </w:r>
      </w:ins>
      <w:del w:id="536" w:author="AL" w:date="2021-08-06T19:08:00Z">
        <w:r w:rsidR="002232C3" w:rsidDel="00B05222">
          <w:rPr>
            <w:lang w:val="en-US"/>
          </w:rPr>
          <w:delText xml:space="preserve">owever, it </w:delText>
        </w:r>
      </w:del>
      <w:del w:id="537" w:author="AL" w:date="2021-07-22T17:31:00Z">
        <w:r w:rsidR="00B34046" w:rsidDel="0074620D">
          <w:rPr>
            <w:lang w:val="en-US"/>
          </w:rPr>
          <w:delText>requires accurate knowledge of electron density</w:delText>
        </w:r>
        <w:r w:rsidR="002232C3" w:rsidDel="0074620D">
          <w:rPr>
            <w:lang w:val="en-US"/>
          </w:rPr>
          <w:delText xml:space="preserve"> and</w:delText>
        </w:r>
        <w:r w:rsidR="00B34046" w:rsidDel="0074620D">
          <w:rPr>
            <w:lang w:val="en-US"/>
          </w:rPr>
          <w:delText xml:space="preserve"> works only on proteins</w:delText>
        </w:r>
        <w:r w:rsidR="002232C3" w:rsidDel="0074620D">
          <w:rPr>
            <w:lang w:val="en-US"/>
          </w:rPr>
          <w:delText xml:space="preserve">. Additionally, it </w:delText>
        </w:r>
      </w:del>
      <w:del w:id="538" w:author="AL" w:date="2021-08-06T19:08:00Z">
        <w:r w:rsidR="002232C3" w:rsidDel="00B05222">
          <w:rPr>
            <w:lang w:val="en-US"/>
          </w:rPr>
          <w:delText xml:space="preserve">is </w:delText>
        </w:r>
        <w:r w:rsidR="00B34046" w:rsidDel="00B05222">
          <w:rPr>
            <w:lang w:val="en-US"/>
          </w:rPr>
          <w:delText xml:space="preserve">very sensitive to </w:delText>
        </w:r>
      </w:del>
      <w:del w:id="539" w:author="AL" w:date="2021-07-22T17:32:00Z">
        <w:r w:rsidR="00B34046" w:rsidDel="0074620D">
          <w:rPr>
            <w:lang w:val="en-US"/>
          </w:rPr>
          <w:delText>subtraction errors</w:delText>
        </w:r>
      </w:del>
      <w:del w:id="540" w:author="AL" w:date="2021-08-06T19:08:00Z">
        <w:r w:rsidR="00B34046" w:rsidDel="00B05222">
          <w:rPr>
            <w:lang w:val="en-US"/>
          </w:rPr>
          <w:delText>.</w:delText>
        </w:r>
      </w:del>
    </w:p>
    <w:p w14:paraId="468178B6" w14:textId="5242160E" w:rsidR="0087362A" w:rsidRPr="0087362A" w:rsidRDefault="0087362A">
      <w:pPr>
        <w:pStyle w:val="NormalWeb"/>
        <w:rPr>
          <w:lang w:val="en-US"/>
        </w:rPr>
      </w:pPr>
      <w:del w:id="541" w:author="AL" w:date="2021-07-22T17:33:00Z">
        <w:r w:rsidDel="00885884">
          <w:rPr>
            <w:b/>
            <w:bCs/>
            <w:lang w:val="en-US"/>
          </w:rPr>
          <w:delText xml:space="preserve">Fisher’s </w:delText>
        </w:r>
      </w:del>
      <w:proofErr w:type="spellStart"/>
      <w:ins w:id="542" w:author="AL" w:date="2021-07-22T17:33:00Z">
        <w:r w:rsidR="00885884">
          <w:rPr>
            <w:b/>
            <w:bCs/>
            <w:lang w:val="en-US"/>
          </w:rPr>
          <w:t>SAXSMoW</w:t>
        </w:r>
        <w:proofErr w:type="spellEnd"/>
        <w:r w:rsidR="00885884">
          <w:rPr>
            <w:b/>
            <w:bCs/>
            <w:lang w:val="en-US"/>
          </w:rPr>
          <w:t xml:space="preserve"> </w:t>
        </w:r>
      </w:ins>
      <w:r>
        <w:rPr>
          <w:b/>
          <w:bCs/>
          <w:lang w:val="en-US"/>
        </w:rPr>
        <w:t xml:space="preserve">method. </w:t>
      </w:r>
      <w:r w:rsidRPr="0087362A">
        <w:rPr>
          <w:lang w:val="en-US"/>
        </w:rPr>
        <w:t>Th</w:t>
      </w:r>
      <w:r>
        <w:rPr>
          <w:lang w:val="en-US"/>
        </w:rPr>
        <w:t xml:space="preserve">e </w:t>
      </w:r>
      <w:del w:id="543" w:author="AL" w:date="2021-07-22T17:41:00Z">
        <w:r w:rsidDel="00885884">
          <w:rPr>
            <w:lang w:val="en-US"/>
          </w:rPr>
          <w:delText xml:space="preserve">further </w:delText>
        </w:r>
        <w:r w:rsidR="00630C02" w:rsidDel="00885884">
          <w:rPr>
            <w:lang w:val="en-US"/>
          </w:rPr>
          <w:delText>performance</w:delText>
        </w:r>
      </w:del>
      <w:ins w:id="544" w:author="AL" w:date="2021-07-22T17:41:00Z">
        <w:r w:rsidR="00885884">
          <w:rPr>
            <w:lang w:val="en-US"/>
          </w:rPr>
          <w:t xml:space="preserve">accuracy of the </w:t>
        </w:r>
        <w:proofErr w:type="spellStart"/>
        <w:r w:rsidR="00885884">
          <w:rPr>
            <w:lang w:val="en-US"/>
          </w:rPr>
          <w:t>Porod’</w:t>
        </w:r>
      </w:ins>
      <w:ins w:id="545" w:author="AL" w:date="2021-07-22T17:42:00Z">
        <w:r w:rsidR="00885884">
          <w:rPr>
            <w:lang w:val="en-US"/>
          </w:rPr>
          <w:t>s</w:t>
        </w:r>
        <w:proofErr w:type="spellEnd"/>
        <w:r w:rsidR="00885884">
          <w:rPr>
            <w:lang w:val="en-US"/>
          </w:rPr>
          <w:t xml:space="preserve"> method was improved</w:t>
        </w:r>
      </w:ins>
      <w:r w:rsidR="00630C02">
        <w:rPr>
          <w:lang w:val="en-US"/>
        </w:rPr>
        <w:t xml:space="preserve"> </w:t>
      </w:r>
      <w:ins w:id="546" w:author="AL" w:date="2021-07-22T17:42:00Z">
        <w:r w:rsidR="00885884">
          <w:rPr>
            <w:lang w:val="en-US"/>
          </w:rPr>
          <w:t xml:space="preserve">by </w:t>
        </w:r>
        <w:r w:rsidR="00885884">
          <w:rPr>
            <w:lang w:val="en-US"/>
          </w:rPr>
          <w:fldChar w:fldCharType="begin" w:fldLock="1"/>
        </w:r>
        <w:r w:rsidR="00885884">
          <w:rPr>
            <w:lang w:val="en-US"/>
          </w:rPr>
          <w:instrText>ADDIN CSL_CITATION {"citationItems":[{"id":"ITEM-1","itemData":{"DOI":"10.1107/S0021889809043076","ISSN":"16005767","abstract":"This paper describes a new and simple method to determine the molecular weight of proteins in dilute solution, with an error smaller than ̃10%, by using the experimental data of a single small-angle X-ray scattering (SAXS) curve measured on a relative scale. This procedure does not require the measurement of SAXS intensity on an absolute scale and does not involve a comparison with another SAXS curve determined from a known standard protein. The proposed procedure can be applied to monodisperse systems of proteins in dilute solution, either in monomeric or multimeric state, and it has been successfully tested on SAXS data experimentally determined for proteins with known molecular weights. It is shown here that the molecular weights determined by this procedure deviate from the known values by less than 10% in each case and the average error for the test set of 21 proteins was 5.3%. Importantly, this method allows for an unambiguous determination of the multimeric state of proteins with known molecular weights. © 2010 International Union of Crystallography Printed in Singapore-all rights reserved.","author":[{"dropping-particle":"","family":"Fischer","given":"H.","non-dropping-particle":"","parse-names":false,"suffix":""},{"dropping-particle":"","family":"Oliveira Neto","given":"M.","non-dropping-particle":"De","parse-names":false,"suffix":""},{"dropping-particle":"","family":"Napolitano","given":"H. B.","non-dropping-particle":"","parse-names":false,"suffix":""},{"dropping-particle":"","family":"Polikarpov","given":"I.","non-dropping-particle":"","parse-names":false,"suffix":""},{"dropping-particle":"","family":"Craievich","given":"A. F.","non-dropping-particle":"","parse-names":false,"suffix":""}],"container-title":"Journal of Applied Crystallography","id":"ITEM-1","issue":"1","issued":{"date-parts":[["2010"]]},"page":"101-109","publisher":"International Union of Crystallography","title":"Determination of the molecular weight of proteins in solution from a single small-angle X-ray scattering measurement on a relative scale","type":"article-journal","volume":"43"},"uris":["http://www.mendeley.com/documents/?uuid=a67a3c4f-18b4-3dba-882e-5f584fc2c893"]}],"mendeley":{"formattedCitation":"(Fischer et al., 2010)","plainTextFormattedCitation":"(Fischer et al., 2010)","previouslyFormattedCitation":"(Fischer et al., 2010)"},"properties":{"noteIndex":0},"schema":"https://github.com/citation-style-language/schema/raw/master/csl-citation.json"}</w:instrText>
        </w:r>
        <w:r w:rsidR="00885884">
          <w:rPr>
            <w:lang w:val="en-US"/>
          </w:rPr>
          <w:fldChar w:fldCharType="separate"/>
        </w:r>
        <w:r w:rsidR="00885884" w:rsidRPr="0087362A">
          <w:rPr>
            <w:noProof/>
            <w:lang w:val="en-US"/>
          </w:rPr>
          <w:t>(Fischer et al., 2010)</w:t>
        </w:r>
        <w:r w:rsidR="00885884">
          <w:rPr>
            <w:lang w:val="en-US"/>
          </w:rPr>
          <w:fldChar w:fldCharType="end"/>
        </w:r>
      </w:ins>
      <w:ins w:id="547" w:author="AL" w:date="2021-08-06T19:12:00Z">
        <w:r w:rsidR="00DA181D" w:rsidRPr="00DA181D">
          <w:rPr>
            <w:highlight w:val="yellow"/>
            <w:lang w:val="en-US"/>
            <w:rPrChange w:id="548" w:author="AL" w:date="2021-08-06T19:12:00Z">
              <w:rPr>
                <w:lang w:val="en-US"/>
              </w:rPr>
            </w:rPrChange>
          </w:rPr>
          <w:t>[</w:t>
        </w:r>
        <w:r w:rsidR="00DA181D" w:rsidRPr="00DA181D">
          <w:rPr>
            <w:rFonts w:ascii="Arial" w:hAnsi="Arial" w:cs="Arial"/>
            <w:color w:val="222222"/>
            <w:sz w:val="20"/>
            <w:szCs w:val="20"/>
            <w:highlight w:val="yellow"/>
            <w:shd w:val="clear" w:color="auto" w:fill="FFFFFF"/>
            <w:rPrChange w:id="549" w:author="AL" w:date="2021-08-06T19:12:00Z">
              <w:rPr>
                <w:rFonts w:ascii="Arial" w:hAnsi="Arial" w:cs="Arial"/>
                <w:color w:val="222222"/>
                <w:sz w:val="20"/>
                <w:szCs w:val="20"/>
                <w:shd w:val="clear" w:color="auto" w:fill="FFFFFF"/>
              </w:rPr>
            </w:rPrChange>
          </w:rPr>
          <w:t xml:space="preserve"> </w:t>
        </w:r>
        <w:proofErr w:type="spellStart"/>
        <w:r w:rsidR="00DA181D" w:rsidRPr="00DA181D">
          <w:rPr>
            <w:rFonts w:ascii="Arial" w:hAnsi="Arial" w:cs="Arial"/>
            <w:color w:val="222222"/>
            <w:sz w:val="20"/>
            <w:szCs w:val="20"/>
            <w:highlight w:val="yellow"/>
            <w:shd w:val="clear" w:color="auto" w:fill="FFFFFF"/>
            <w:rPrChange w:id="550" w:author="AL" w:date="2021-08-06T19:12:00Z">
              <w:rPr>
                <w:rFonts w:ascii="Arial" w:hAnsi="Arial" w:cs="Arial"/>
                <w:color w:val="222222"/>
                <w:sz w:val="20"/>
                <w:szCs w:val="20"/>
                <w:shd w:val="clear" w:color="auto" w:fill="FFFFFF"/>
              </w:rPr>
            </w:rPrChange>
          </w:rPr>
          <w:t>Piiadov</w:t>
        </w:r>
        <w:proofErr w:type="spellEnd"/>
        <w:r w:rsidR="00DA181D" w:rsidRPr="00DA181D">
          <w:rPr>
            <w:rFonts w:ascii="Arial" w:hAnsi="Arial" w:cs="Arial"/>
            <w:color w:val="222222"/>
            <w:sz w:val="20"/>
            <w:szCs w:val="20"/>
            <w:highlight w:val="yellow"/>
            <w:shd w:val="clear" w:color="auto" w:fill="FFFFFF"/>
            <w:rPrChange w:id="551" w:author="AL" w:date="2021-08-06T19:12:00Z">
              <w:rPr>
                <w:rFonts w:ascii="Arial" w:hAnsi="Arial" w:cs="Arial"/>
                <w:color w:val="222222"/>
                <w:sz w:val="20"/>
                <w:szCs w:val="20"/>
                <w:shd w:val="clear" w:color="auto" w:fill="FFFFFF"/>
              </w:rPr>
            </w:rPrChange>
          </w:rPr>
          <w:t xml:space="preserve">, </w:t>
        </w:r>
        <w:proofErr w:type="spellStart"/>
        <w:r w:rsidR="00DA181D" w:rsidRPr="00DA181D">
          <w:rPr>
            <w:rFonts w:ascii="Arial" w:hAnsi="Arial" w:cs="Arial"/>
            <w:color w:val="222222"/>
            <w:sz w:val="20"/>
            <w:szCs w:val="20"/>
            <w:highlight w:val="yellow"/>
            <w:shd w:val="clear" w:color="auto" w:fill="FFFFFF"/>
            <w:rPrChange w:id="552" w:author="AL" w:date="2021-08-06T19:12:00Z">
              <w:rPr>
                <w:rFonts w:ascii="Arial" w:hAnsi="Arial" w:cs="Arial"/>
                <w:color w:val="222222"/>
                <w:sz w:val="20"/>
                <w:szCs w:val="20"/>
                <w:shd w:val="clear" w:color="auto" w:fill="FFFFFF"/>
              </w:rPr>
            </w:rPrChange>
          </w:rPr>
          <w:t>Vassili</w:t>
        </w:r>
        <w:proofErr w:type="spellEnd"/>
        <w:r w:rsidR="00DA181D" w:rsidRPr="00DA181D">
          <w:rPr>
            <w:rFonts w:ascii="Arial" w:hAnsi="Arial" w:cs="Arial"/>
            <w:color w:val="222222"/>
            <w:sz w:val="20"/>
            <w:szCs w:val="20"/>
            <w:highlight w:val="yellow"/>
            <w:shd w:val="clear" w:color="auto" w:fill="FFFFFF"/>
            <w:rPrChange w:id="553" w:author="AL" w:date="2021-08-06T19:12:00Z">
              <w:rPr>
                <w:rFonts w:ascii="Arial" w:hAnsi="Arial" w:cs="Arial"/>
                <w:color w:val="222222"/>
                <w:sz w:val="20"/>
                <w:szCs w:val="20"/>
                <w:shd w:val="clear" w:color="auto" w:fill="FFFFFF"/>
              </w:rPr>
            </w:rPrChange>
          </w:rPr>
          <w:t>, et al. "</w:t>
        </w:r>
        <w:proofErr w:type="spellStart"/>
        <w:r w:rsidR="00DA181D" w:rsidRPr="00DA181D">
          <w:rPr>
            <w:rFonts w:ascii="Arial" w:hAnsi="Arial" w:cs="Arial"/>
            <w:color w:val="222222"/>
            <w:sz w:val="20"/>
            <w:szCs w:val="20"/>
            <w:highlight w:val="yellow"/>
            <w:shd w:val="clear" w:color="auto" w:fill="FFFFFF"/>
            <w:rPrChange w:id="554" w:author="AL" w:date="2021-08-06T19:12:00Z">
              <w:rPr>
                <w:rFonts w:ascii="Arial" w:hAnsi="Arial" w:cs="Arial"/>
                <w:color w:val="222222"/>
                <w:sz w:val="20"/>
                <w:szCs w:val="20"/>
                <w:shd w:val="clear" w:color="auto" w:fill="FFFFFF"/>
              </w:rPr>
            </w:rPrChange>
          </w:rPr>
          <w:t>SAXSMoW</w:t>
        </w:r>
        <w:proofErr w:type="spellEnd"/>
        <w:r w:rsidR="00DA181D" w:rsidRPr="00DA181D">
          <w:rPr>
            <w:rFonts w:ascii="Arial" w:hAnsi="Arial" w:cs="Arial"/>
            <w:color w:val="222222"/>
            <w:sz w:val="20"/>
            <w:szCs w:val="20"/>
            <w:highlight w:val="yellow"/>
            <w:shd w:val="clear" w:color="auto" w:fill="FFFFFF"/>
            <w:rPrChange w:id="555" w:author="AL" w:date="2021-08-06T19:12:00Z">
              <w:rPr>
                <w:rFonts w:ascii="Arial" w:hAnsi="Arial" w:cs="Arial"/>
                <w:color w:val="222222"/>
                <w:sz w:val="20"/>
                <w:szCs w:val="20"/>
                <w:shd w:val="clear" w:color="auto" w:fill="FFFFFF"/>
              </w:rPr>
            </w:rPrChange>
          </w:rPr>
          <w:t xml:space="preserve"> 2.0: online calculator of the molecular weight of proteins in dilute solution from experimental SAXS data measured on a relative scale." </w:t>
        </w:r>
        <w:r w:rsidR="00DA181D" w:rsidRPr="00DA181D">
          <w:rPr>
            <w:rFonts w:ascii="Arial" w:hAnsi="Arial" w:cs="Arial"/>
            <w:i/>
            <w:iCs/>
            <w:color w:val="222222"/>
            <w:sz w:val="20"/>
            <w:szCs w:val="20"/>
            <w:highlight w:val="yellow"/>
            <w:shd w:val="clear" w:color="auto" w:fill="FFFFFF"/>
            <w:rPrChange w:id="556" w:author="AL" w:date="2021-08-06T19:12:00Z">
              <w:rPr>
                <w:rFonts w:ascii="Arial" w:hAnsi="Arial" w:cs="Arial"/>
                <w:i/>
                <w:iCs/>
                <w:color w:val="222222"/>
                <w:sz w:val="20"/>
                <w:szCs w:val="20"/>
                <w:shd w:val="clear" w:color="auto" w:fill="FFFFFF"/>
              </w:rPr>
            </w:rPrChange>
          </w:rPr>
          <w:t>Protein Science</w:t>
        </w:r>
        <w:r w:rsidR="00DA181D" w:rsidRPr="00DA181D">
          <w:rPr>
            <w:rFonts w:ascii="Arial" w:hAnsi="Arial" w:cs="Arial"/>
            <w:color w:val="222222"/>
            <w:sz w:val="20"/>
            <w:szCs w:val="20"/>
            <w:highlight w:val="yellow"/>
            <w:shd w:val="clear" w:color="auto" w:fill="FFFFFF"/>
            <w:rPrChange w:id="557" w:author="AL" w:date="2021-08-06T19:12:00Z">
              <w:rPr>
                <w:rFonts w:ascii="Arial" w:hAnsi="Arial" w:cs="Arial"/>
                <w:color w:val="222222"/>
                <w:sz w:val="20"/>
                <w:szCs w:val="20"/>
                <w:shd w:val="clear" w:color="auto" w:fill="FFFFFF"/>
              </w:rPr>
            </w:rPrChange>
          </w:rPr>
          <w:t> 28.2 (2019): 454-463.</w:t>
        </w:r>
        <w:r w:rsidR="00DA181D" w:rsidRPr="00DA181D">
          <w:rPr>
            <w:highlight w:val="yellow"/>
            <w:lang w:val="en-US"/>
            <w:rPrChange w:id="558" w:author="AL" w:date="2021-08-06T19:12:00Z">
              <w:rPr>
                <w:lang w:val="en-US"/>
              </w:rPr>
            </w:rPrChange>
          </w:rPr>
          <w:t>]</w:t>
        </w:r>
      </w:ins>
      <w:ins w:id="559" w:author="AL" w:date="2021-07-22T17:42:00Z">
        <w:r w:rsidR="00885884" w:rsidRPr="00DA181D">
          <w:rPr>
            <w:highlight w:val="yellow"/>
            <w:lang w:val="en-US"/>
            <w:rPrChange w:id="560" w:author="AL" w:date="2021-08-06T19:12:00Z">
              <w:rPr>
                <w:lang w:val="en-US"/>
              </w:rPr>
            </w:rPrChange>
          </w:rPr>
          <w:t>.</w:t>
        </w:r>
        <w:r w:rsidR="00885884">
          <w:rPr>
            <w:lang w:val="en-US"/>
          </w:rPr>
          <w:t xml:space="preserve"> In this approach</w:t>
        </w:r>
      </w:ins>
      <w:ins w:id="561" w:author="AL" w:date="2021-07-22T17:43:00Z">
        <w:r w:rsidR="00885884">
          <w:rPr>
            <w:lang w:val="en-US"/>
          </w:rPr>
          <w:t>,</w:t>
        </w:r>
      </w:ins>
      <w:ins w:id="562" w:author="AL" w:date="2021-07-22T17:42:00Z">
        <w:r w:rsidR="00885884">
          <w:rPr>
            <w:lang w:val="en-US"/>
          </w:rPr>
          <w:t xml:space="preserve"> </w:t>
        </w:r>
      </w:ins>
      <w:del w:id="563" w:author="AL" w:date="2021-07-22T17:43:00Z">
        <w:r w:rsidR="00630C02" w:rsidDel="00885884">
          <w:rPr>
            <w:lang w:val="en-US"/>
          </w:rPr>
          <w:delText xml:space="preserve">improvement </w:delText>
        </w:r>
        <w:r w:rsidDel="00885884">
          <w:rPr>
            <w:lang w:val="en-US"/>
          </w:rPr>
          <w:delText>is possible assuming the Guinier approximation at low s &lt; s</w:delText>
        </w:r>
        <w:r w:rsidRPr="0087362A" w:rsidDel="00885884">
          <w:rPr>
            <w:vertAlign w:val="subscript"/>
            <w:lang w:val="en-US"/>
          </w:rPr>
          <w:delText>min</w:delText>
        </w:r>
        <w:r w:rsidDel="00885884">
          <w:rPr>
            <w:vertAlign w:val="subscript"/>
            <w:lang w:val="en-US"/>
          </w:rPr>
          <w:delText xml:space="preserve"> </w:delText>
        </w:r>
        <w:r w:rsidDel="00885884">
          <w:rPr>
            <w:lang w:val="en-US"/>
          </w:rPr>
          <w:delText xml:space="preserve">and </w:delText>
        </w:r>
      </w:del>
      <w:ins w:id="564" w:author="AL" w:date="2021-07-22T17:43:00Z">
        <w:r w:rsidR="00885884">
          <w:rPr>
            <w:lang w:val="en-US"/>
          </w:rPr>
          <w:t xml:space="preserve">the authors </w:t>
        </w:r>
      </w:ins>
      <w:del w:id="565" w:author="AL" w:date="2021-07-22T17:43:00Z">
        <w:r w:rsidDel="00885884">
          <w:rPr>
            <w:lang w:val="en-US"/>
          </w:rPr>
          <w:delText xml:space="preserve">calculating the truncated </w:delText>
        </w:r>
      </w:del>
      <w:r>
        <w:rPr>
          <w:lang w:val="en-US"/>
        </w:rPr>
        <w:t>integra</w:t>
      </w:r>
      <w:ins w:id="566" w:author="AL" w:date="2021-07-22T17:44:00Z">
        <w:r w:rsidR="00885884">
          <w:rPr>
            <w:lang w:val="en-US"/>
          </w:rPr>
          <w:t xml:space="preserve">te the </w:t>
        </w:r>
        <w:proofErr w:type="spellStart"/>
        <w:r w:rsidR="00885884">
          <w:rPr>
            <w:lang w:val="en-US"/>
          </w:rPr>
          <w:t>Porod</w:t>
        </w:r>
        <w:proofErr w:type="spellEnd"/>
        <w:r w:rsidR="00885884">
          <w:rPr>
            <w:lang w:val="en-US"/>
          </w:rPr>
          <w:t xml:space="preserve"> inv</w:t>
        </w:r>
      </w:ins>
      <w:ins w:id="567" w:author="AL" w:date="2021-07-22T17:45:00Z">
        <w:r w:rsidR="00885884">
          <w:rPr>
            <w:lang w:val="en-US"/>
          </w:rPr>
          <w:t>ariant</w:t>
        </w:r>
      </w:ins>
      <w:del w:id="568" w:author="AL" w:date="2021-07-22T17:44:00Z">
        <w:r w:rsidDel="00885884">
          <w:rPr>
            <w:lang w:val="en-US"/>
          </w:rPr>
          <w:delText>l</w:delText>
        </w:r>
      </w:del>
      <w:r>
        <w:rPr>
          <w:lang w:val="en-US"/>
        </w:rPr>
        <w:t xml:space="preserve"> </w:t>
      </w:r>
      <w:ins w:id="569" w:author="AL" w:date="2021-07-22T17:43:00Z">
        <w:r w:rsidR="00885884">
          <w:rPr>
            <w:lang w:val="en-US"/>
          </w:rPr>
          <w:t xml:space="preserve">in (1) not up to infinity, but </w:t>
        </w:r>
      </w:ins>
      <w:r>
        <w:rPr>
          <w:lang w:val="en-US"/>
        </w:rPr>
        <w:t>up to</w:t>
      </w:r>
      <w:ins w:id="570" w:author="AL" w:date="2021-08-06T19:09:00Z">
        <w:r w:rsidR="006961DD">
          <w:rPr>
            <w:lang w:val="en-US"/>
          </w:rPr>
          <w:t xml:space="preserve"> fixed</w:t>
        </w:r>
      </w:ins>
      <w:r>
        <w:rPr>
          <w:lang w:val="en-US"/>
        </w:rPr>
        <w:t xml:space="preserve"> </w:t>
      </w:r>
      <w:proofErr w:type="spellStart"/>
      <w:r>
        <w:rPr>
          <w:lang w:val="en-US"/>
        </w:rPr>
        <w:t>s</w:t>
      </w:r>
      <w:r w:rsidRPr="0087362A">
        <w:rPr>
          <w:vertAlign w:val="subscript"/>
          <w:lang w:val="en-US"/>
        </w:rPr>
        <w:t>max</w:t>
      </w:r>
      <w:proofErr w:type="spellEnd"/>
      <w:ins w:id="571" w:author="AL" w:date="2021-08-06T19:09:00Z">
        <w:r w:rsidR="006961DD" w:rsidRPr="006961DD">
          <w:rPr>
            <w:lang w:val="en-US"/>
            <w:rPrChange w:id="572" w:author="AL" w:date="2021-08-06T19:09:00Z">
              <w:rPr>
                <w:vertAlign w:val="subscript"/>
                <w:lang w:val="en-US"/>
              </w:rPr>
            </w:rPrChange>
          </w:rPr>
          <w:t xml:space="preserve"> values</w:t>
        </w:r>
      </w:ins>
      <w:del w:id="573" w:author="AL" w:date="2021-07-22T17:42:00Z">
        <w:r w:rsidDel="00885884">
          <w:rPr>
            <w:lang w:val="en-US"/>
          </w:rPr>
          <w:delText xml:space="preserve"> </w:delText>
        </w:r>
        <w:r w:rsidDel="00885884">
          <w:rPr>
            <w:lang w:val="en-US"/>
          </w:rPr>
          <w:fldChar w:fldCharType="begin" w:fldLock="1"/>
        </w:r>
        <w:r w:rsidR="00B61C86" w:rsidDel="00885884">
          <w:rPr>
            <w:lang w:val="en-US"/>
          </w:rPr>
          <w:delInstrText>ADDIN CSL_CITATION {"citationItems":[{"id":"ITEM-1","itemData":{"DOI":"10.1107/S0021889809043076","ISSN":"16005767","abstract":"This paper describes a new and simple method to determine the molecular weight of proteins in dilute solution, with an error smaller than ̃10%, by using the experimental data of a single small-angle X-ray scattering (SAXS) curve measured on a relative scale. This procedure does not require the measurement of SAXS intensity on an absolute scale and does not involve a comparison with another SAXS curve determined from a known standard protein. The proposed procedure can be applied to monodisperse systems of proteins in dilute solution, either in monomeric or multimeric state, and it has been successfully tested on SAXS data experimentally determined for proteins with known molecular weights. It is shown here that the molecular weights determined by this procedure deviate from the known values by less than 10% in each case and the average error for the test set of 21 proteins was 5.3%. Importantly, this method allows for an unambiguous determination of the multimeric state of proteins with known molecular weights. © 2010 International Union of Crystallography Printed in Singapore-all rights reserved.","author":[{"dropping-particle":"","family":"Fischer","given":"H.","non-dropping-particle":"","parse-names":false,"suffix":""},{"dropping-particle":"","family":"Oliveira Neto","given":"M.","non-dropping-particle":"De","parse-names":false,"suffix":""},{"dropping-particle":"","family":"Napolitano","given":"H. B.","non-dropping-particle":"","parse-names":false,"suffix":""},{"dropping-particle":"","family":"Polikarpov","given":"I.","non-dropping-particle":"","parse-names":false,"suffix":""},{"dropping-particle":"","family":"Craievich","given":"A. F.","non-dropping-particle":"","parse-names":false,"suffix":""}],"container-title":"Journal of Applied Crystallography","id":"ITEM-1","issue":"1","issued":{"date-parts":[["2010"]]},"page":"101-109","publisher":"International Union of Crystallography","title":"Determination of the molecular weight of proteins in solution from a single small-angle X-ray scattering measurement on a relative scale","type":"article-journal","volume":"43"},"uris":["http://www.mendeley.com/documents/?uuid=a67a3c4f-18b4-3dba-882e-5f584fc2c893"]}],"mendeley":{"formattedCitation":"(Fischer et al., 2010)","plainTextFormattedCitation":"(Fischer et al., 2010)","previouslyFormattedCitation":"(Fischer et al., 2010)"},"properties":{"noteIndex":0},"schema":"https://github.com/citation-style-language/schema/raw/master/csl-citation.json"}</w:delInstrText>
        </w:r>
        <w:r w:rsidDel="00885884">
          <w:rPr>
            <w:lang w:val="en-US"/>
          </w:rPr>
          <w:fldChar w:fldCharType="separate"/>
        </w:r>
        <w:r w:rsidRPr="0087362A" w:rsidDel="00885884">
          <w:rPr>
            <w:noProof/>
            <w:lang w:val="en-US"/>
          </w:rPr>
          <w:delText>(Fischer et al., 2010)</w:delText>
        </w:r>
        <w:r w:rsidDel="00885884">
          <w:rPr>
            <w:lang w:val="en-US"/>
          </w:rPr>
          <w:fldChar w:fldCharType="end"/>
        </w:r>
      </w:del>
      <w:r>
        <w:rPr>
          <w:lang w:val="en-US"/>
        </w:rPr>
        <w:t>:</w:t>
      </w:r>
    </w:p>
    <w:p w14:paraId="2981706D" w14:textId="189330A3" w:rsidR="0087362A" w:rsidRPr="0087362A" w:rsidRDefault="005A78E3">
      <w:pPr>
        <w:pStyle w:val="NormalWeb"/>
        <w:rPr>
          <w:lang w:val="en-US"/>
        </w:rPr>
        <w:pPrChange w:id="574" w:author="AL" w:date="2021-07-23T11:22:00Z">
          <w:pPr>
            <w:pStyle w:val="NormalWeb"/>
            <w:jc w:val="right"/>
          </w:pPr>
        </w:pPrChange>
      </w:pPr>
      <m:oMath>
        <m:sSup>
          <m:sSupPr>
            <m:ctrlPr>
              <w:rPr>
                <w:rFonts w:ascii="Cambria Math" w:hAnsi="Cambria Math"/>
                <w:lang w:val="en-US"/>
              </w:rPr>
            </m:ctrlPr>
          </m:sSupPr>
          <m:e>
            <m:r>
              <w:rPr>
                <w:rFonts w:ascii="Cambria Math" w:hAnsi="Cambria Math"/>
                <w:lang w:val="en-US"/>
              </w:rPr>
              <m:t>Q</m:t>
            </m:r>
          </m:e>
          <m:sup>
            <m:r>
              <m:rPr>
                <m:sty m:val="p"/>
              </m:rPr>
              <w:rPr>
                <w:rFonts w:ascii="Cambria Math" w:hAnsi="Cambria Math"/>
                <w:lang w:val="en-US"/>
              </w:rPr>
              <m:t>'</m:t>
            </m:r>
          </m:sup>
        </m:sSup>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max</m:t>
                </m:r>
              </m:sub>
            </m:sSub>
          </m:sup>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w:rPr>
                <w:rFonts w:ascii="Cambria Math" w:hAnsi="Cambria Math"/>
                <w:lang w:val="en-US"/>
              </w:rPr>
              <m:t>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oMath>
      <w:r w:rsidR="0087362A" w:rsidRPr="0087362A">
        <w:rPr>
          <w:lang w:val="en-US"/>
        </w:rPr>
        <w:tab/>
      </w:r>
      <w:r w:rsidR="00CF1E62">
        <w:rPr>
          <w:lang w:val="en-US"/>
        </w:rPr>
        <w:t>.</w:t>
      </w:r>
      <w:r w:rsidR="0087362A" w:rsidRPr="0087362A">
        <w:rPr>
          <w:lang w:val="en-US"/>
        </w:rPr>
        <w:tab/>
      </w:r>
      <w:r w:rsidR="0087362A" w:rsidRPr="0087362A">
        <w:rPr>
          <w:lang w:val="en-US"/>
        </w:rPr>
        <w:tab/>
      </w:r>
      <w:r w:rsidR="0087362A" w:rsidRPr="0087362A">
        <w:rPr>
          <w:lang w:val="en-US"/>
        </w:rPr>
        <w:tab/>
      </w:r>
      <w:r w:rsidR="0087362A" w:rsidRPr="0087362A">
        <w:rPr>
          <w:lang w:val="en-US"/>
        </w:rPr>
        <w:tab/>
      </w:r>
      <w:r w:rsidR="0087362A" w:rsidRPr="0087362A">
        <w:rPr>
          <w:lang w:val="en-US"/>
        </w:rPr>
        <w:tab/>
        <w:t>(4)</w:t>
      </w:r>
    </w:p>
    <w:p w14:paraId="587A6F3A" w14:textId="4DF22CCF" w:rsidR="004168CD" w:rsidRDefault="004168CD">
      <w:pPr>
        <w:pStyle w:val="NormalWeb"/>
        <w:rPr>
          <w:lang w:val="en-US"/>
        </w:rPr>
      </w:pPr>
      <w:r>
        <w:rPr>
          <w:lang w:val="en-US"/>
        </w:rPr>
        <w:t xml:space="preserve">The authors introduce the </w:t>
      </w:r>
      <w:r w:rsidR="00630C02">
        <w:rPr>
          <w:lang w:val="en-US"/>
        </w:rPr>
        <w:t xml:space="preserve">so-called </w:t>
      </w:r>
      <w:r>
        <w:rPr>
          <w:lang w:val="en-US"/>
        </w:rPr>
        <w:t xml:space="preserve">apparent volume as </w:t>
      </w:r>
      <m:oMath>
        <m:r>
          <w:rPr>
            <w:rFonts w:ascii="Cambria Math" w:hAnsi="Cambria Math"/>
            <w:lang w:val="en-US"/>
          </w:rPr>
          <m:t>V'=2</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r>
          <w:rPr>
            <w:rFonts w:ascii="Cambria Math" w:hAnsi="Cambria Math"/>
            <w:lang w:val="en-US"/>
          </w:rPr>
          <m:t>I(0)/Q'</m:t>
        </m:r>
      </m:oMath>
      <w:r>
        <w:rPr>
          <w:lang w:val="en-US"/>
        </w:rPr>
        <w:t xml:space="preserve"> </w:t>
      </w:r>
      <w:r w:rsidR="00630C02">
        <w:rPr>
          <w:lang w:val="en-US"/>
        </w:rPr>
        <w:t>(</w:t>
      </w:r>
      <w:r>
        <w:rPr>
          <w:lang w:val="en-US"/>
        </w:rPr>
        <w:t xml:space="preserve">similarly </w:t>
      </w:r>
      <w:r w:rsidR="00630C02">
        <w:rPr>
          <w:lang w:val="en-US"/>
        </w:rPr>
        <w:t>to</w:t>
      </w:r>
      <w:r>
        <w:rPr>
          <w:lang w:val="en-US"/>
        </w:rPr>
        <w:t xml:space="preserve"> (3)</w:t>
      </w:r>
      <w:r w:rsidR="00630C02">
        <w:rPr>
          <w:lang w:val="en-US"/>
        </w:rPr>
        <w:t>)</w:t>
      </w:r>
      <w:r>
        <w:rPr>
          <w:lang w:val="en-US"/>
        </w:rPr>
        <w:t xml:space="preserve">, and establish a linear </w:t>
      </w:r>
      <w:r w:rsidR="00630C02">
        <w:rPr>
          <w:lang w:val="en-US"/>
        </w:rPr>
        <w:t>dependence</w:t>
      </w:r>
      <w:r>
        <w:rPr>
          <w:lang w:val="en-US"/>
        </w:rPr>
        <w:t xml:space="preserve"> between V and V’:</w:t>
      </w:r>
    </w:p>
    <w:p w14:paraId="4BCB97D9" w14:textId="5EADE36E" w:rsidR="0087362A" w:rsidRDefault="004168CD">
      <w:pPr>
        <w:pStyle w:val="NormalWeb"/>
        <w:rPr>
          <w:lang w:val="en-US"/>
        </w:rPr>
        <w:pPrChange w:id="575" w:author="AL" w:date="2021-07-23T11:22:00Z">
          <w:pPr>
            <w:pStyle w:val="NormalWeb"/>
            <w:jc w:val="right"/>
          </w:pPr>
        </w:pPrChange>
      </w:pPr>
      <w:r>
        <w:rPr>
          <w:lang w:val="en-US"/>
        </w:rPr>
        <w:t>V = A + BV’</w:t>
      </w:r>
      <w:r>
        <w:rPr>
          <w:lang w:val="en-US"/>
        </w:rPr>
        <w:tab/>
      </w:r>
      <w:r w:rsidR="00630C02">
        <w:rPr>
          <w:lang w:val="en-US"/>
        </w:rPr>
        <w:t>,</w:t>
      </w:r>
      <w:r>
        <w:rPr>
          <w:lang w:val="en-US"/>
        </w:rPr>
        <w:tab/>
      </w:r>
      <w:r>
        <w:rPr>
          <w:lang w:val="en-US"/>
        </w:rPr>
        <w:tab/>
      </w:r>
      <w:r>
        <w:rPr>
          <w:lang w:val="en-US"/>
        </w:rPr>
        <w:tab/>
      </w:r>
      <w:r>
        <w:rPr>
          <w:lang w:val="en-US"/>
        </w:rPr>
        <w:tab/>
      </w:r>
      <w:r>
        <w:rPr>
          <w:lang w:val="en-US"/>
        </w:rPr>
        <w:tab/>
      </w:r>
      <w:r>
        <w:rPr>
          <w:lang w:val="en-US"/>
        </w:rPr>
        <w:tab/>
        <w:t xml:space="preserve">(5) </w:t>
      </w:r>
    </w:p>
    <w:p w14:paraId="0DC74C1C" w14:textId="6E568B06" w:rsidR="004168CD" w:rsidRPr="004168CD" w:rsidRDefault="00630C02">
      <w:pPr>
        <w:pStyle w:val="NormalWeb"/>
        <w:rPr>
          <w:lang w:val="en-US"/>
        </w:rPr>
      </w:pPr>
      <w:r>
        <w:rPr>
          <w:lang w:val="en-US"/>
        </w:rPr>
        <w:t>where the</w:t>
      </w:r>
      <w:r w:rsidR="004168CD">
        <w:rPr>
          <w:lang w:val="en-US"/>
        </w:rPr>
        <w:t xml:space="preserve"> linear and angular coeff</w:t>
      </w:r>
      <w:r w:rsidR="00B606D3">
        <w:rPr>
          <w:lang w:val="en-US"/>
        </w:rPr>
        <w:t>i</w:t>
      </w:r>
      <w:r w:rsidR="004168CD">
        <w:rPr>
          <w:lang w:val="en-US"/>
        </w:rPr>
        <w:t xml:space="preserve">cients A and B </w:t>
      </w:r>
      <w:r>
        <w:rPr>
          <w:lang w:val="en-US"/>
        </w:rPr>
        <w:t>were</w:t>
      </w:r>
      <w:r w:rsidR="00B606D3">
        <w:rPr>
          <w:lang w:val="en-US"/>
        </w:rPr>
        <w:t xml:space="preserve"> </w:t>
      </w:r>
      <w:r w:rsidR="004168CD">
        <w:rPr>
          <w:lang w:val="en-US"/>
        </w:rPr>
        <w:t xml:space="preserve">determined empirically for different </w:t>
      </w:r>
      <w:proofErr w:type="spellStart"/>
      <w:r w:rsidR="004168CD">
        <w:rPr>
          <w:lang w:val="en-US"/>
        </w:rPr>
        <w:t>s</w:t>
      </w:r>
      <w:r w:rsidR="004168CD" w:rsidRPr="004168CD">
        <w:rPr>
          <w:vertAlign w:val="subscript"/>
          <w:lang w:val="en-US"/>
        </w:rPr>
        <w:t>max</w:t>
      </w:r>
      <w:proofErr w:type="spellEnd"/>
      <w:r w:rsidR="004168CD">
        <w:rPr>
          <w:lang w:val="en-US"/>
        </w:rPr>
        <w:t xml:space="preserve"> values</w:t>
      </w:r>
      <w:ins w:id="576" w:author="AL" w:date="2021-08-06T19:13:00Z">
        <w:r w:rsidR="00141FAC">
          <w:rPr>
            <w:lang w:val="en-US"/>
          </w:rPr>
          <w:t xml:space="preserve"> from protein SAXS data</w:t>
        </w:r>
      </w:ins>
      <w:r w:rsidR="004168CD">
        <w:rPr>
          <w:lang w:val="en-US"/>
        </w:rPr>
        <w:t>.</w:t>
      </w:r>
      <w:r w:rsidR="00B34046">
        <w:rPr>
          <w:lang w:val="en-US"/>
        </w:rPr>
        <w:t xml:space="preserve"> </w:t>
      </w:r>
      <w:r>
        <w:rPr>
          <w:lang w:val="en-US"/>
        </w:rPr>
        <w:t>Given the look-up table with A and B values, one can find the</w:t>
      </w:r>
      <w:r w:rsidR="007F1DC5">
        <w:rPr>
          <w:lang w:val="en-US"/>
        </w:rPr>
        <w:t>se</w:t>
      </w:r>
      <w:r>
        <w:rPr>
          <w:lang w:val="en-US"/>
        </w:rPr>
        <w:t xml:space="preserve"> </w:t>
      </w:r>
      <w:r w:rsidR="007F1DC5">
        <w:rPr>
          <w:lang w:val="en-US"/>
        </w:rPr>
        <w:t>coefficients</w:t>
      </w:r>
      <w:r>
        <w:rPr>
          <w:lang w:val="en-US"/>
        </w:rPr>
        <w:t xml:space="preserve"> corresponding to the experimental </w:t>
      </w:r>
      <w:proofErr w:type="spellStart"/>
      <w:r>
        <w:rPr>
          <w:lang w:val="en-US"/>
        </w:rPr>
        <w:t>s</w:t>
      </w:r>
      <w:r w:rsidRPr="00630C02">
        <w:rPr>
          <w:vertAlign w:val="subscript"/>
          <w:lang w:val="en-US"/>
        </w:rPr>
        <w:t>max</w:t>
      </w:r>
      <w:proofErr w:type="spellEnd"/>
      <w:r>
        <w:rPr>
          <w:lang w:val="en-US"/>
        </w:rPr>
        <w:t xml:space="preserve"> and obtain a more accurate prediction for the MW. </w:t>
      </w:r>
      <w:del w:id="577" w:author="AL" w:date="2021-08-06T19:13:00Z">
        <w:r w:rsidR="00A34AD2" w:rsidDel="00141FAC">
          <w:rPr>
            <w:lang w:val="en-US"/>
          </w:rPr>
          <w:delText xml:space="preserve">The drawbacks </w:delText>
        </w:r>
        <w:r w:rsidR="00B606D3" w:rsidDel="00141FAC">
          <w:rPr>
            <w:lang w:val="en-US"/>
          </w:rPr>
          <w:delText>of</w:delText>
        </w:r>
        <w:r w:rsidR="00A34AD2" w:rsidDel="00141FAC">
          <w:rPr>
            <w:lang w:val="en-US"/>
          </w:rPr>
          <w:delText xml:space="preserve"> this method are essentially the same as </w:delText>
        </w:r>
        <w:r w:rsidR="00BF1AED" w:rsidDel="00141FAC">
          <w:rPr>
            <w:lang w:val="en-US"/>
          </w:rPr>
          <w:delText xml:space="preserve">those </w:delText>
        </w:r>
        <w:r w:rsidR="007F1DC5" w:rsidDel="00141FAC">
          <w:rPr>
            <w:lang w:val="en-US"/>
          </w:rPr>
          <w:delText xml:space="preserve">of </w:delText>
        </w:r>
        <w:r w:rsidR="00A34AD2" w:rsidDel="00141FAC">
          <w:rPr>
            <w:lang w:val="en-US"/>
          </w:rPr>
          <w:delText>Porod’s method.</w:delText>
        </w:r>
      </w:del>
    </w:p>
    <w:p w14:paraId="5375F76A" w14:textId="7A93ACC1" w:rsidR="006944F6" w:rsidRDefault="0087362A">
      <w:pPr>
        <w:pStyle w:val="NormalWeb"/>
        <w:rPr>
          <w:lang w:val="en-US"/>
        </w:rPr>
      </w:pPr>
      <w:r w:rsidRPr="0087362A">
        <w:rPr>
          <w:b/>
          <w:bCs/>
          <w:lang w:val="en-US"/>
        </w:rPr>
        <w:t xml:space="preserve">Volume of correlation.  </w:t>
      </w:r>
      <w:r w:rsidR="00636F9C">
        <w:rPr>
          <w:lang w:val="en-US"/>
        </w:rPr>
        <w:t xml:space="preserve">Another approach was developed by </w:t>
      </w:r>
      <w:del w:id="578" w:author="AL" w:date="2021-07-22T17:46:00Z">
        <w:r w:rsidR="00636F9C" w:rsidDel="00885884">
          <w:rPr>
            <w:lang w:val="en-US"/>
          </w:rPr>
          <w:delText xml:space="preserve">Rambo&amp;Tainer </w:delText>
        </w:r>
      </w:del>
      <w:r w:rsidR="00B61C86">
        <w:rPr>
          <w:lang w:val="en-US"/>
        </w:rPr>
        <w:fldChar w:fldCharType="begin" w:fldLock="1"/>
      </w:r>
      <w:r w:rsidR="00161CE9">
        <w:rPr>
          <w:lang w:val="en-US"/>
        </w:rPr>
        <w:instrText>ADDIN CSL_CITATION {"citationItems":[{"id":"ITEM-1","itemData":{"DOI":"10.1038/nature12070","ISSN":"00280836","PMID":"23619693","abstract":"Modern small-angle scattering (SAS) experiments with X-rays or neutrons provide a comprehensive, resolution-limited observation of the thermodynamic state. However, methods for evaluating mass and validating SAS-based models and resolution have been inadequate. Here we define the volume of correlation, V c, a SAS invariant derived from the scattered intensities that is specific to the structural state of the particle, but independent of concentration and the requirements of a compact, folded particle. We show that V c defines a ratio, Q R, that determines the molecular mass of proteins or RNA ranging from 10 to 1,000 kilodaltons. Furthermore, we propose a statistically robust method for assessing model-data agreements (χ 2 free) akin to cross-validation. Our approach prevents over-fitting of the SAS data and can be used with a newly defined metric, R SAS, for quantitative evaluation of resolution. Together, these metrics (V c, Q R, χ 2 free and R SAS) provide analytical tools for unbiased and accurate macromolecular structural characterizations in solution. © 2013 Macmillan Publishers Limited. All rights reserved.","author":[{"dropping-particle":"","family":"Rambo","given":"Robert P.","non-dropping-particle":"","parse-names":false,"suffix":""},{"dropping-particle":"","family":"Tainer","given":"John A.","non-dropping-particle":"","parse-names":false,"suffix":""}],"container-title":"Nature","id":"ITEM-1","issue":"7446","issued":{"date-parts":[["2013","4","25"]]},"page":"477-481","publisher":"Nature Publishing Group","title":"Accurate assessment of mass, models and resolution by small-angle scattering","type":"article-journal","volume":"496"},"uris":["http://www.mendeley.com/documents/?uuid=85b940aa-bdec-3496-a3b1-8b02d13fb47e"]}],"mendeley":{"formattedCitation":"(Rambo and Tainer, 2013)","plainTextFormattedCitation":"(Rambo and Tainer, 2013)","previouslyFormattedCitation":"(Rambo and Tainer, 2013)"},"properties":{"noteIndex":0},"schema":"https://github.com/citation-style-language/schema/raw/master/csl-citation.json"}</w:instrText>
      </w:r>
      <w:r w:rsidR="00B61C86">
        <w:rPr>
          <w:lang w:val="en-US"/>
        </w:rPr>
        <w:fldChar w:fldCharType="separate"/>
      </w:r>
      <w:r w:rsidR="00B61C86" w:rsidRPr="00B61C86">
        <w:rPr>
          <w:noProof/>
          <w:lang w:val="en-US"/>
        </w:rPr>
        <w:t>(Rambo and Tainer, 2013)</w:t>
      </w:r>
      <w:r w:rsidR="00B61C86">
        <w:rPr>
          <w:lang w:val="en-US"/>
        </w:rPr>
        <w:fldChar w:fldCharType="end"/>
      </w:r>
      <w:r w:rsidR="00B61C86">
        <w:rPr>
          <w:lang w:val="en-US"/>
        </w:rPr>
        <w:t xml:space="preserve"> and introduces the so</w:t>
      </w:r>
      <w:r w:rsidR="00B606D3">
        <w:rPr>
          <w:lang w:val="en-US"/>
        </w:rPr>
        <w:t>-</w:t>
      </w:r>
      <w:r w:rsidR="00B61C86">
        <w:rPr>
          <w:lang w:val="en-US"/>
        </w:rPr>
        <w:t>called volume of correlation:</w:t>
      </w:r>
    </w:p>
    <w:p w14:paraId="69B64CB4" w14:textId="61BD8D64" w:rsidR="00B61C86" w:rsidRDefault="005A78E3">
      <w:pPr>
        <w:pStyle w:val="NormalWeb"/>
        <w:rPr>
          <w:lang w:val="en-US"/>
        </w:rPr>
        <w:pPrChange w:id="579" w:author="AL" w:date="2021-07-23T11:22:00Z">
          <w:pPr>
            <w:pStyle w:val="NormalWeb"/>
            <w:jc w:val="right"/>
          </w:pPr>
        </w:pPrChange>
      </w:pP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c</m:t>
            </m:r>
          </m:sub>
        </m:sSub>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I</m:t>
            </m:r>
            <m:r>
              <m:rPr>
                <m:sty m:val="p"/>
              </m:rPr>
              <w:rPr>
                <w:rFonts w:ascii="Cambria Math" w:hAnsi="Cambria Math"/>
                <w:lang w:val="en-US"/>
              </w:rPr>
              <m:t>(0)</m:t>
            </m:r>
          </m:num>
          <m:den>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d>
                  <m:dPr>
                    <m:ctrlPr>
                      <w:rPr>
                        <w:rFonts w:ascii="Cambria Math" w:hAnsi="Cambria Math"/>
                        <w:lang w:val="en-US"/>
                      </w:rPr>
                    </m:ctrlPr>
                  </m:dPr>
                  <m:e>
                    <m:r>
                      <w:rPr>
                        <w:rFonts w:ascii="Cambria Math" w:hAnsi="Cambria Math"/>
                        <w:lang w:val="en-US"/>
                      </w:rPr>
                      <m:t>s</m:t>
                    </m:r>
                  </m:e>
                </m:d>
                <m:r>
                  <w:rPr>
                    <w:rFonts w:ascii="Cambria Math" w:hAnsi="Cambria Math"/>
                    <w:lang w:val="en-US"/>
                  </w:rPr>
                  <m:t>ds</m:t>
                </m:r>
              </m:e>
            </m:nary>
          </m:den>
        </m:f>
      </m:oMath>
      <w:r w:rsidR="00B61C86">
        <w:rPr>
          <w:lang w:val="en-US"/>
        </w:rPr>
        <w:tab/>
      </w:r>
      <w:r w:rsidR="00CF1E62">
        <w:rPr>
          <w:lang w:val="en-US"/>
        </w:rPr>
        <w:t>.</w:t>
      </w:r>
      <w:r w:rsidR="00B61C86">
        <w:rPr>
          <w:lang w:val="en-US"/>
        </w:rPr>
        <w:tab/>
      </w:r>
      <w:r w:rsidR="00B61C86">
        <w:rPr>
          <w:lang w:val="en-US"/>
        </w:rPr>
        <w:tab/>
      </w:r>
      <w:r w:rsidR="00B61C86">
        <w:rPr>
          <w:lang w:val="en-US"/>
        </w:rPr>
        <w:tab/>
      </w:r>
      <w:r w:rsidR="00B61C86">
        <w:rPr>
          <w:lang w:val="en-US"/>
        </w:rPr>
        <w:tab/>
      </w:r>
      <w:r w:rsidR="00B61C86">
        <w:rPr>
          <w:lang w:val="en-US"/>
        </w:rPr>
        <w:tab/>
      </w:r>
      <w:r w:rsidR="00B61C86">
        <w:rPr>
          <w:lang w:val="en-US"/>
        </w:rPr>
        <w:tab/>
        <w:t>(6)</w:t>
      </w:r>
    </w:p>
    <w:p w14:paraId="304A4BFF" w14:textId="4666CCE8" w:rsidR="00B61C86" w:rsidRDefault="00B61C86">
      <w:pPr>
        <w:pStyle w:val="NormalWeb"/>
        <w:rPr>
          <w:lang w:val="en-US"/>
        </w:rPr>
      </w:pPr>
      <w:r>
        <w:rPr>
          <w:lang w:val="en-US"/>
        </w:rPr>
        <w:lastRenderedPageBreak/>
        <w:t xml:space="preserve">The authors found an empirical dependence between </w:t>
      </w:r>
      <w:proofErr w:type="spellStart"/>
      <w:r>
        <w:rPr>
          <w:lang w:val="en-US"/>
        </w:rPr>
        <w:t>V</w:t>
      </w:r>
      <w:r w:rsidRPr="00B61C86">
        <w:rPr>
          <w:vertAlign w:val="subscript"/>
          <w:lang w:val="en-US"/>
        </w:rPr>
        <w:t>c</w:t>
      </w:r>
      <w:proofErr w:type="spellEnd"/>
      <w:r>
        <w:rPr>
          <w:vertAlign w:val="superscript"/>
          <w:lang w:val="en-US"/>
        </w:rPr>
        <w:t xml:space="preserve"> </w:t>
      </w:r>
      <w:r>
        <w:rPr>
          <w:lang w:val="en-US"/>
        </w:rPr>
        <w:t>and the molecular weight:</w:t>
      </w:r>
    </w:p>
    <w:p w14:paraId="70CFC4FB" w14:textId="38846688" w:rsidR="00B61C86" w:rsidRDefault="00B61C86">
      <w:pPr>
        <w:pStyle w:val="NormalWeb"/>
        <w:rPr>
          <w:lang w:val="en-US"/>
        </w:rPr>
        <w:pPrChange w:id="580" w:author="AL" w:date="2021-07-23T11:22:00Z">
          <w:pPr>
            <w:pStyle w:val="NormalWeb"/>
            <w:ind w:left="1440" w:firstLine="720"/>
            <w:jc w:val="right"/>
          </w:pPr>
        </w:pPrChange>
      </w:pPr>
      <m:oMath>
        <m:r>
          <w:rPr>
            <w:rFonts w:ascii="Cambria Math" w:hAnsi="Cambria Math"/>
            <w:lang w:val="en-US"/>
          </w:rPr>
          <m:t>MW</m:t>
        </m:r>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V</m:t>
                        </m:r>
                      </m:e>
                      <m:sub>
                        <m:r>
                          <w:rPr>
                            <w:rFonts w:ascii="Cambria Math" w:hAnsi="Cambria Math"/>
                            <w:lang w:val="en-US"/>
                          </w:rPr>
                          <m:t>c</m:t>
                        </m:r>
                      </m:sub>
                      <m:sup>
                        <m:r>
                          <m:rPr>
                            <m:sty m:val="p"/>
                          </m:rPr>
                          <w:rPr>
                            <w:rFonts w:ascii="Cambria Math" w:hAnsi="Cambria Math"/>
                            <w:lang w:val="en-US"/>
                          </w:rPr>
                          <m:t>2</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g</m:t>
                        </m:r>
                      </m:sub>
                    </m:sSub>
                  </m:num>
                  <m:den>
                    <m:sSup>
                      <m:sSupPr>
                        <m:ctrlPr>
                          <w:ins w:id="581" w:author="AL" w:date="2021-07-22T17:48:00Z">
                            <w:rPr>
                              <w:rFonts w:ascii="Cambria Math" w:hAnsi="Cambria Math"/>
                              <w:lang w:val="en-US"/>
                            </w:rPr>
                          </w:ins>
                        </m:ctrlPr>
                      </m:sSupPr>
                      <m:e>
                        <m:r>
                          <w:ins w:id="582" w:author="AL" w:date="2021-07-22T17:49:00Z">
                            <w:rPr>
                              <w:rFonts w:ascii="Cambria Math" w:hAnsi="Cambria Math"/>
                              <w:lang w:val="en-US"/>
                            </w:rPr>
                            <m:t>e</m:t>
                          </w:ins>
                        </m:r>
                      </m:e>
                      <m:sup>
                        <m:r>
                          <w:ins w:id="583" w:author="AL" w:date="2021-07-22T17:49:00Z">
                            <w:rPr>
                              <w:rFonts w:ascii="Cambria Math" w:hAnsi="Cambria Math"/>
                              <w:lang w:val="en-US"/>
                            </w:rPr>
                            <m:t>c</m:t>
                          </w:ins>
                        </m:r>
                      </m:sup>
                    </m:sSup>
                    <m:r>
                      <w:del w:id="584" w:author="AL" w:date="2021-07-22T17:49:00Z">
                        <w:rPr>
                          <w:rFonts w:ascii="Cambria Math" w:hAnsi="Cambria Math"/>
                          <w:lang w:val="en-US"/>
                        </w:rPr>
                        <m:t>c</m:t>
                      </w:del>
                    </m:r>
                  </m:den>
                </m:f>
              </m:e>
            </m:d>
          </m:e>
          <m:sup>
            <m:r>
              <w:ins w:id="585" w:author="AL" w:date="2021-07-22T17:49:00Z">
                <m:rPr>
                  <m:sty m:val="p"/>
                </m:rPr>
                <w:rPr>
                  <w:rFonts w:ascii="Cambria Math" w:hAnsi="Cambria Math"/>
                  <w:lang w:val="en-US"/>
                </w:rPr>
                <m:t>1/</m:t>
              </w:ins>
            </m:r>
            <m:r>
              <w:ins w:id="586" w:author="AL" w:date="2021-07-22T17:47:00Z">
                <w:rPr>
                  <w:rFonts w:ascii="Cambria Math" w:hAnsi="Cambria Math"/>
                  <w:lang w:val="en-US"/>
                </w:rPr>
                <m:t>k</m:t>
              </w:ins>
            </m:r>
            <m:r>
              <w:del w:id="587" w:author="AL" w:date="2021-07-22T17:47:00Z">
                <m:rPr>
                  <m:sty m:val="p"/>
                </m:rPr>
                <w:rPr>
                  <w:rFonts w:ascii="Cambria Math" w:hAnsi="Cambria Math"/>
                  <w:lang w:val="en-US"/>
                </w:rPr>
                <m:t>2</m:t>
              </w:del>
            </m:r>
          </m:sup>
        </m:sSup>
      </m:oMath>
      <w:r w:rsidR="00CF1E62">
        <w:rPr>
          <w:lang w:val="en-US"/>
        </w:rPr>
        <w:t>,</w:t>
      </w:r>
      <w:r>
        <w:rPr>
          <w:lang w:val="en-US"/>
        </w:rPr>
        <w:tab/>
      </w:r>
      <w:r>
        <w:rPr>
          <w:lang w:val="en-US"/>
        </w:rPr>
        <w:tab/>
      </w:r>
      <w:r>
        <w:rPr>
          <w:lang w:val="en-US"/>
        </w:rPr>
        <w:tab/>
      </w:r>
      <w:r>
        <w:rPr>
          <w:lang w:val="en-US"/>
        </w:rPr>
        <w:tab/>
      </w:r>
      <w:r>
        <w:rPr>
          <w:lang w:val="en-US"/>
        </w:rPr>
        <w:tab/>
      </w:r>
      <w:r>
        <w:rPr>
          <w:lang w:val="en-US"/>
        </w:rPr>
        <w:tab/>
        <w:t>(7)</w:t>
      </w:r>
    </w:p>
    <w:p w14:paraId="0E9E54BD" w14:textId="6ADCF684" w:rsidR="00B61C86" w:rsidRPr="006944F6" w:rsidRDefault="00CF1E62">
      <w:pPr>
        <w:pStyle w:val="NormalWeb"/>
        <w:rPr>
          <w:lang w:val="en-US"/>
        </w:rPr>
      </w:pPr>
      <w:r>
        <w:rPr>
          <w:lang w:val="en-US"/>
        </w:rPr>
        <w:t>w</w:t>
      </w:r>
      <w:r w:rsidR="00B61C86">
        <w:rPr>
          <w:lang w:val="en-US"/>
        </w:rPr>
        <w:t xml:space="preserve">here c and k are empirically determined constants via fitting results from theoretical scattering profiles. </w:t>
      </w:r>
      <w:r w:rsidR="00BF1AED">
        <w:rPr>
          <w:lang w:val="en-US"/>
        </w:rPr>
        <w:t xml:space="preserve">The authors </w:t>
      </w:r>
      <w:ins w:id="588" w:author="AL" w:date="2021-07-22T17:48:00Z">
        <w:r w:rsidR="002313F9">
          <w:rPr>
            <w:lang w:val="en-US"/>
          </w:rPr>
          <w:t xml:space="preserve">mentioned </w:t>
        </w:r>
      </w:ins>
      <w:proofErr w:type="spellStart"/>
      <w:ins w:id="589" w:author="AL" w:date="2021-07-22T17:49:00Z">
        <w:r w:rsidR="002313F9" w:rsidRPr="002313F9">
          <w:rPr>
            <w:lang w:val="en-US"/>
          </w:rPr>
          <w:t>e</w:t>
        </w:r>
        <w:r w:rsidR="002313F9" w:rsidRPr="002313F9">
          <w:rPr>
            <w:vertAlign w:val="superscript"/>
            <w:lang w:val="en-US"/>
            <w:rPrChange w:id="590" w:author="AL" w:date="2021-07-22T17:49:00Z">
              <w:rPr>
                <w:lang w:val="en-US"/>
              </w:rPr>
            </w:rPrChange>
          </w:rPr>
          <w:t>c</w:t>
        </w:r>
        <w:proofErr w:type="spellEnd"/>
        <w:r w:rsidR="002313F9">
          <w:rPr>
            <w:lang w:val="en-US"/>
          </w:rPr>
          <w:t xml:space="preserve"> = 0.1231 and 1/k = 1 for proteins and </w:t>
        </w:r>
      </w:ins>
      <w:proofErr w:type="spellStart"/>
      <w:ins w:id="591" w:author="AL" w:date="2021-07-22T17:50:00Z">
        <w:r w:rsidR="002313F9" w:rsidRPr="00963790">
          <w:rPr>
            <w:lang w:val="en-US"/>
          </w:rPr>
          <w:t>e</w:t>
        </w:r>
        <w:r w:rsidR="002313F9" w:rsidRPr="00963790">
          <w:rPr>
            <w:vertAlign w:val="superscript"/>
            <w:lang w:val="en-US"/>
          </w:rPr>
          <w:t>c</w:t>
        </w:r>
        <w:proofErr w:type="spellEnd"/>
        <w:r w:rsidR="002313F9">
          <w:rPr>
            <w:lang w:val="en-US"/>
          </w:rPr>
          <w:t xml:space="preserve"> = 0.00934 and 1/k = 0.808 </w:t>
        </w:r>
      </w:ins>
      <w:ins w:id="592" w:author="AL" w:date="2021-07-22T17:51:00Z">
        <w:r w:rsidR="002313F9">
          <w:rPr>
            <w:lang w:val="en-US"/>
          </w:rPr>
          <w:t>for RNA. Thus</w:t>
        </w:r>
      </w:ins>
      <w:del w:id="593" w:author="AL" w:date="2021-07-22T17:51:00Z">
        <w:r w:rsidR="00BF1AED" w:rsidDel="002313F9">
          <w:rPr>
            <w:lang w:val="en-US"/>
          </w:rPr>
          <w:delText xml:space="preserve">found different </w:delText>
        </w:r>
      </w:del>
      <w:del w:id="594" w:author="AL" w:date="2021-07-22T17:47:00Z">
        <w:r w:rsidR="00BF1AED" w:rsidDel="002313F9">
          <w:rPr>
            <w:lang w:val="en-US"/>
          </w:rPr>
          <w:delText xml:space="preserve">couples </w:delText>
        </w:r>
      </w:del>
      <w:del w:id="595" w:author="AL" w:date="2021-07-22T17:51:00Z">
        <w:r w:rsidR="00BF1AED" w:rsidDel="002313F9">
          <w:rPr>
            <w:lang w:val="en-US"/>
          </w:rPr>
          <w:delText xml:space="preserve">of c and k </w:delText>
        </w:r>
      </w:del>
      <w:del w:id="596" w:author="AL" w:date="2021-07-22T17:47:00Z">
        <w:r w:rsidR="00BF1AED" w:rsidDel="002313F9">
          <w:rPr>
            <w:lang w:val="en-US"/>
          </w:rPr>
          <w:delText xml:space="preserve">values </w:delText>
        </w:r>
      </w:del>
      <w:del w:id="597" w:author="AL" w:date="2021-07-22T17:51:00Z">
        <w:r w:rsidR="00BF1AED" w:rsidDel="002313F9">
          <w:rPr>
            <w:lang w:val="en-US"/>
          </w:rPr>
          <w:delText xml:space="preserve">for proteins and RNA, therefore, it </w:delText>
        </w:r>
        <w:r w:rsidR="00B61C86" w:rsidDel="002313F9">
          <w:rPr>
            <w:lang w:val="en-US"/>
          </w:rPr>
          <w:delText xml:space="preserve">is the only available </w:delText>
        </w:r>
        <w:r w:rsidR="00BF1AED" w:rsidDel="002313F9">
          <w:rPr>
            <w:lang w:val="en-US"/>
          </w:rPr>
          <w:delText xml:space="preserve">to date </w:delText>
        </w:r>
        <w:r w:rsidR="00B61C86" w:rsidDel="002313F9">
          <w:rPr>
            <w:lang w:val="en-US"/>
          </w:rPr>
          <w:delText>method for estimating the MW of RNA.</w:delText>
        </w:r>
        <w:r w:rsidR="00B34046" w:rsidDel="002313F9">
          <w:rPr>
            <w:lang w:val="en-US"/>
          </w:rPr>
          <w:delText xml:space="preserve"> However</w:delText>
        </w:r>
      </w:del>
      <w:r w:rsidR="00B606D3">
        <w:rPr>
          <w:lang w:val="en-US"/>
        </w:rPr>
        <w:t>,</w:t>
      </w:r>
      <w:r w:rsidR="00B34046">
        <w:rPr>
          <w:lang w:val="en-US"/>
        </w:rPr>
        <w:t xml:space="preserve"> this </w:t>
      </w:r>
      <w:r w:rsidR="00BF1AED">
        <w:rPr>
          <w:lang w:val="en-US"/>
        </w:rPr>
        <w:t>approach</w:t>
      </w:r>
      <w:r w:rsidR="00B34046">
        <w:rPr>
          <w:lang w:val="en-US"/>
        </w:rPr>
        <w:t xml:space="preserve"> is </w:t>
      </w:r>
      <w:ins w:id="598" w:author="AL" w:date="2021-07-22T17:51:00Z">
        <w:r w:rsidR="002313F9">
          <w:rPr>
            <w:lang w:val="en-US"/>
          </w:rPr>
          <w:t xml:space="preserve">applicable not only </w:t>
        </w:r>
      </w:ins>
      <w:ins w:id="599" w:author="AL" w:date="2021-08-06T19:15:00Z">
        <w:r w:rsidR="00141FAC">
          <w:rPr>
            <w:lang w:val="en-US"/>
          </w:rPr>
          <w:t>to SAXS data from</w:t>
        </w:r>
      </w:ins>
      <w:ins w:id="600" w:author="AL" w:date="2021-07-22T17:51:00Z">
        <w:r w:rsidR="002313F9">
          <w:rPr>
            <w:lang w:val="en-US"/>
          </w:rPr>
          <w:t xml:space="preserve"> proteins but </w:t>
        </w:r>
      </w:ins>
      <w:ins w:id="601" w:author="AL" w:date="2021-08-06T19:15:00Z">
        <w:r w:rsidR="00141FAC">
          <w:rPr>
            <w:lang w:val="en-US"/>
          </w:rPr>
          <w:t>to</w:t>
        </w:r>
      </w:ins>
      <w:ins w:id="602" w:author="AL" w:date="2021-07-22T17:51:00Z">
        <w:r w:rsidR="002313F9">
          <w:rPr>
            <w:lang w:val="en-US"/>
          </w:rPr>
          <w:t xml:space="preserve"> RNA </w:t>
        </w:r>
      </w:ins>
      <w:ins w:id="603" w:author="AL" w:date="2021-07-22T17:52:00Z">
        <w:r w:rsidR="002313F9">
          <w:rPr>
            <w:lang w:val="en-US"/>
          </w:rPr>
          <w:t>data</w:t>
        </w:r>
      </w:ins>
      <w:ins w:id="604" w:author="AL" w:date="2021-08-06T19:15:00Z">
        <w:r w:rsidR="00141FAC">
          <w:rPr>
            <w:lang w:val="en-US"/>
          </w:rPr>
          <w:t xml:space="preserve"> as well</w:t>
        </w:r>
      </w:ins>
      <w:ins w:id="605" w:author="AL" w:date="2021-07-22T17:52:00Z">
        <w:r w:rsidR="002313F9">
          <w:rPr>
            <w:lang w:val="en-US"/>
          </w:rPr>
          <w:t xml:space="preserve">. </w:t>
        </w:r>
      </w:ins>
      <w:del w:id="606" w:author="AL" w:date="2021-08-06T19:15:00Z">
        <w:r w:rsidR="00B34046" w:rsidDel="00141FAC">
          <w:rPr>
            <w:lang w:val="en-US"/>
          </w:rPr>
          <w:delText xml:space="preserve">reported to be less accurate </w:delText>
        </w:r>
        <w:r w:rsidR="00BF1AED" w:rsidDel="00141FAC">
          <w:rPr>
            <w:lang w:val="en-US"/>
          </w:rPr>
          <w:delText>than</w:delText>
        </w:r>
        <w:r w:rsidR="00B34046" w:rsidDel="00141FAC">
          <w:rPr>
            <w:lang w:val="en-US"/>
          </w:rPr>
          <w:delText xml:space="preserve"> the others for high signal</w:delText>
        </w:r>
        <w:r w:rsidR="00B606D3" w:rsidDel="00141FAC">
          <w:rPr>
            <w:lang w:val="en-US"/>
          </w:rPr>
          <w:delText>-to-</w:delText>
        </w:r>
        <w:r w:rsidR="00B34046" w:rsidDel="00141FAC">
          <w:rPr>
            <w:lang w:val="en-US"/>
          </w:rPr>
          <w:delText>noise data, as well as for extended and small (&lt;20 kDa) particles.</w:delText>
        </w:r>
      </w:del>
    </w:p>
    <w:p w14:paraId="18DC0FC7" w14:textId="12F53535" w:rsidR="00AB68BB" w:rsidRDefault="00AA5A04">
      <w:pPr>
        <w:pStyle w:val="NormalWeb"/>
        <w:rPr>
          <w:ins w:id="607" w:author="AL" w:date="2021-08-06T19:33:00Z"/>
          <w:bCs/>
          <w:lang w:val="en-US"/>
        </w:rPr>
      </w:pPr>
      <w:ins w:id="608" w:author="AL" w:date="2021-08-06T19:21:00Z">
        <w:r>
          <w:rPr>
            <w:b/>
            <w:bCs/>
            <w:lang w:val="en-US"/>
          </w:rPr>
          <w:t xml:space="preserve">Machine learning methods. </w:t>
        </w:r>
      </w:ins>
      <w:ins w:id="609" w:author="AL" w:date="2021-08-06T19:22:00Z">
        <w:r>
          <w:rPr>
            <w:bCs/>
            <w:lang w:val="en-US"/>
          </w:rPr>
          <w:t xml:space="preserve">The web server for rapid search of structural </w:t>
        </w:r>
        <w:proofErr w:type="spellStart"/>
        <w:r>
          <w:rPr>
            <w:bCs/>
            <w:lang w:val="en-US"/>
          </w:rPr>
          <w:t>neighbours</w:t>
        </w:r>
        <w:proofErr w:type="spellEnd"/>
        <w:r>
          <w:rPr>
            <w:bCs/>
            <w:lang w:val="en-US"/>
          </w:rPr>
          <w:t xml:space="preserve"> DARA </w:t>
        </w:r>
        <w:r w:rsidRPr="00AA5A04">
          <w:rPr>
            <w:bCs/>
            <w:highlight w:val="yellow"/>
            <w:lang w:val="en-US"/>
            <w:rPrChange w:id="610" w:author="AL" w:date="2021-08-06T19:22:00Z">
              <w:rPr>
                <w:bCs/>
                <w:lang w:val="en-US"/>
              </w:rPr>
            </w:rPrChange>
          </w:rPr>
          <w:t>[Kikhney,2016]</w:t>
        </w:r>
        <w:r>
          <w:rPr>
            <w:bCs/>
            <w:lang w:val="en-US"/>
          </w:rPr>
          <w:t xml:space="preserve"> </w:t>
        </w:r>
      </w:ins>
      <w:ins w:id="611" w:author="AL" w:date="2021-08-06T19:23:00Z">
        <w:r>
          <w:rPr>
            <w:bCs/>
            <w:lang w:val="en-US"/>
          </w:rPr>
          <w:t xml:space="preserve">accepts SAXS </w:t>
        </w:r>
      </w:ins>
      <w:ins w:id="612" w:author="AL" w:date="2021-08-06T19:28:00Z">
        <w:r>
          <w:rPr>
            <w:bCs/>
            <w:lang w:val="en-US"/>
          </w:rPr>
          <w:t>data f</w:t>
        </w:r>
      </w:ins>
      <w:ins w:id="613" w:author="AL" w:date="2021-08-06T19:25:00Z">
        <w:r>
          <w:rPr>
            <w:bCs/>
            <w:lang w:val="en-US"/>
          </w:rPr>
          <w:t xml:space="preserve">rom proteins, nucleic acids </w:t>
        </w:r>
      </w:ins>
      <w:ins w:id="614" w:author="AL" w:date="2021-08-06T19:28:00Z">
        <w:r>
          <w:rPr>
            <w:bCs/>
            <w:lang w:val="en-US"/>
          </w:rPr>
          <w:t>or</w:t>
        </w:r>
      </w:ins>
      <w:ins w:id="615" w:author="AL" w:date="2021-08-06T19:25:00Z">
        <w:r>
          <w:rPr>
            <w:bCs/>
            <w:lang w:val="en-US"/>
          </w:rPr>
          <w:t xml:space="preserve"> their complexes</w:t>
        </w:r>
      </w:ins>
      <w:ins w:id="616" w:author="AL" w:date="2021-08-06T19:29:00Z">
        <w:r>
          <w:rPr>
            <w:bCs/>
            <w:lang w:val="en-US"/>
          </w:rPr>
          <w:t xml:space="preserve">, finds </w:t>
        </w:r>
      </w:ins>
      <w:ins w:id="617" w:author="AL" w:date="2021-08-06T19:30:00Z">
        <w:r>
          <w:rPr>
            <w:bCs/>
            <w:lang w:val="en-US"/>
          </w:rPr>
          <w:t>the closest SAXS profiles precomputed from PDB</w:t>
        </w:r>
      </w:ins>
      <w:ins w:id="618" w:author="AL" w:date="2021-08-06T19:47:00Z">
        <w:r w:rsidR="00AB68BB">
          <w:rPr>
            <w:bCs/>
            <w:lang w:val="en-US"/>
          </w:rPr>
          <w:t xml:space="preserve"> </w:t>
        </w:r>
        <w:r w:rsidR="00AB68BB" w:rsidRPr="00AB68BB">
          <w:rPr>
            <w:bCs/>
            <w:highlight w:val="yellow"/>
            <w:lang w:val="en-US"/>
            <w:rPrChange w:id="619" w:author="AL" w:date="2021-08-06T19:47:00Z">
              <w:rPr>
                <w:bCs/>
                <w:lang w:val="en-US"/>
              </w:rPr>
            </w:rPrChange>
          </w:rPr>
          <w:t>[ref]</w:t>
        </w:r>
      </w:ins>
      <w:ins w:id="620" w:author="AL" w:date="2021-08-06T19:30:00Z">
        <w:r>
          <w:rPr>
            <w:bCs/>
            <w:lang w:val="en-US"/>
          </w:rPr>
          <w:t xml:space="preserve"> models</w:t>
        </w:r>
      </w:ins>
      <w:ins w:id="621" w:author="AL" w:date="2021-08-06T19:25:00Z">
        <w:r>
          <w:rPr>
            <w:bCs/>
            <w:lang w:val="en-US"/>
          </w:rPr>
          <w:t xml:space="preserve"> and </w:t>
        </w:r>
      </w:ins>
      <w:ins w:id="622" w:author="AL" w:date="2021-08-06T19:28:00Z">
        <w:r>
          <w:rPr>
            <w:bCs/>
            <w:lang w:val="en-US"/>
          </w:rPr>
          <w:t xml:space="preserve">reports the </w:t>
        </w:r>
      </w:ins>
      <w:ins w:id="623" w:author="AL" w:date="2021-08-06T19:25:00Z">
        <w:r>
          <w:rPr>
            <w:bCs/>
            <w:lang w:val="en-US"/>
          </w:rPr>
          <w:t xml:space="preserve">MW and </w:t>
        </w:r>
        <w:proofErr w:type="spellStart"/>
        <w:r>
          <w:rPr>
            <w:bCs/>
            <w:lang w:val="en-US"/>
          </w:rPr>
          <w:t>D</w:t>
        </w:r>
        <w:r w:rsidRPr="00AA5A04">
          <w:rPr>
            <w:bCs/>
            <w:vertAlign w:val="subscript"/>
            <w:lang w:val="en-US"/>
            <w:rPrChange w:id="624" w:author="AL" w:date="2021-08-06T19:25:00Z">
              <w:rPr>
                <w:bCs/>
                <w:lang w:val="en-US"/>
              </w:rPr>
            </w:rPrChange>
          </w:rPr>
          <w:t>max</w:t>
        </w:r>
      </w:ins>
      <w:proofErr w:type="spellEnd"/>
      <w:ins w:id="625" w:author="AL" w:date="2021-08-06T19:28:00Z">
        <w:r>
          <w:rPr>
            <w:bCs/>
            <w:vertAlign w:val="subscript"/>
            <w:lang w:val="en-US"/>
          </w:rPr>
          <w:t xml:space="preserve"> </w:t>
        </w:r>
        <w:r>
          <w:rPr>
            <w:bCs/>
            <w:lang w:val="en-US"/>
          </w:rPr>
          <w:t>of the</w:t>
        </w:r>
      </w:ins>
      <w:ins w:id="626" w:author="AL" w:date="2021-08-06T19:31:00Z">
        <w:r>
          <w:rPr>
            <w:bCs/>
            <w:lang w:val="en-US"/>
          </w:rPr>
          <w:t>se models</w:t>
        </w:r>
      </w:ins>
      <w:ins w:id="627" w:author="AL" w:date="2021-08-06T19:25:00Z">
        <w:r>
          <w:rPr>
            <w:bCs/>
            <w:lang w:val="en-US"/>
          </w:rPr>
          <w:t>.</w:t>
        </w:r>
      </w:ins>
      <w:del w:id="628" w:author="AL" w:date="2021-08-06T19:25:00Z">
        <w:r w:rsidR="0087362A" w:rsidRPr="00AA5A04" w:rsidDel="00AA5A04">
          <w:rPr>
            <w:bCs/>
            <w:lang w:val="en-US"/>
            <w:rPrChange w:id="629" w:author="AL" w:date="2021-08-06T19:21:00Z">
              <w:rPr>
                <w:b/>
                <w:bCs/>
                <w:lang w:val="en-US"/>
              </w:rPr>
            </w:rPrChange>
          </w:rPr>
          <w:delText>S</w:delText>
        </w:r>
        <w:r w:rsidR="003374B5" w:rsidRPr="00AA5A04" w:rsidDel="00AA5A04">
          <w:rPr>
            <w:bCs/>
            <w:lang w:val="en-US"/>
            <w:rPrChange w:id="630" w:author="AL" w:date="2021-08-06T19:21:00Z">
              <w:rPr>
                <w:b/>
                <w:bCs/>
                <w:lang w:val="en-US"/>
              </w:rPr>
            </w:rPrChange>
          </w:rPr>
          <w:delText>hape&amp;Size</w:delText>
        </w:r>
        <w:r w:rsidR="0087362A" w:rsidRPr="00AA5A04" w:rsidDel="00AA5A04">
          <w:rPr>
            <w:bCs/>
            <w:lang w:val="en-US"/>
            <w:rPrChange w:id="631" w:author="AL" w:date="2021-08-06T19:21:00Z">
              <w:rPr>
                <w:b/>
                <w:bCs/>
                <w:lang w:val="en-US"/>
              </w:rPr>
            </w:rPrChange>
          </w:rPr>
          <w:delText>.</w:delText>
        </w:r>
      </w:del>
      <w:r w:rsidR="00BE2AE0" w:rsidRPr="00AA5A04">
        <w:rPr>
          <w:bCs/>
          <w:lang w:val="en-US"/>
          <w:rPrChange w:id="632" w:author="AL" w:date="2021-08-06T19:21:00Z">
            <w:rPr>
              <w:b/>
              <w:bCs/>
              <w:lang w:val="en-US"/>
            </w:rPr>
          </w:rPrChange>
        </w:rPr>
        <w:t xml:space="preserve"> </w:t>
      </w:r>
      <w:ins w:id="633" w:author="AL" w:date="2021-08-06T19:26:00Z">
        <w:r>
          <w:rPr>
            <w:bCs/>
            <w:lang w:val="en-US"/>
          </w:rPr>
          <w:t xml:space="preserve">If there is </w:t>
        </w:r>
      </w:ins>
      <w:ins w:id="634" w:author="AL" w:date="2021-08-06T19:27:00Z">
        <w:r>
          <w:rPr>
            <w:bCs/>
            <w:lang w:val="en-US"/>
          </w:rPr>
          <w:t>a</w:t>
        </w:r>
      </w:ins>
      <w:ins w:id="635" w:author="AL" w:date="2021-08-06T19:26:00Z">
        <w:r>
          <w:rPr>
            <w:bCs/>
            <w:lang w:val="en-US"/>
          </w:rPr>
          <w:t xml:space="preserve"> structural </w:t>
        </w:r>
        <w:proofErr w:type="spellStart"/>
        <w:r>
          <w:rPr>
            <w:bCs/>
            <w:lang w:val="en-US"/>
          </w:rPr>
          <w:t>neighbo</w:t>
        </w:r>
      </w:ins>
      <w:ins w:id="636" w:author="AL" w:date="2021-08-06T19:31:00Z">
        <w:r w:rsidR="00AB68BB">
          <w:rPr>
            <w:bCs/>
            <w:lang w:val="en-US"/>
          </w:rPr>
          <w:t>u</w:t>
        </w:r>
      </w:ins>
      <w:ins w:id="637" w:author="AL" w:date="2021-08-06T19:26:00Z">
        <w:r>
          <w:rPr>
            <w:bCs/>
            <w:lang w:val="en-US"/>
          </w:rPr>
          <w:t>r</w:t>
        </w:r>
        <w:proofErr w:type="spellEnd"/>
        <w:r>
          <w:rPr>
            <w:bCs/>
            <w:lang w:val="en-US"/>
          </w:rPr>
          <w:t xml:space="preserve"> </w:t>
        </w:r>
      </w:ins>
      <w:ins w:id="638" w:author="AL" w:date="2021-08-06T19:27:00Z">
        <w:r>
          <w:rPr>
            <w:bCs/>
            <w:lang w:val="en-US"/>
          </w:rPr>
          <w:t xml:space="preserve">that </w:t>
        </w:r>
      </w:ins>
      <w:ins w:id="639" w:author="AL" w:date="2021-08-06T19:26:00Z">
        <w:r>
          <w:rPr>
            <w:bCs/>
            <w:lang w:val="en-US"/>
          </w:rPr>
          <w:t xml:space="preserve">fits the </w:t>
        </w:r>
      </w:ins>
      <w:ins w:id="640" w:author="AL" w:date="2021-08-06T19:27:00Z">
        <w:r>
          <w:rPr>
            <w:bCs/>
            <w:lang w:val="en-US"/>
          </w:rPr>
          <w:t xml:space="preserve">experimental data, then these values can be used as the estimates of overall </w:t>
        </w:r>
      </w:ins>
      <w:ins w:id="641" w:author="AL" w:date="2021-08-06T19:28:00Z">
        <w:r>
          <w:rPr>
            <w:bCs/>
            <w:lang w:val="en-US"/>
          </w:rPr>
          <w:t xml:space="preserve">structural </w:t>
        </w:r>
      </w:ins>
      <w:ins w:id="642" w:author="AL" w:date="2021-08-06T19:27:00Z">
        <w:r>
          <w:rPr>
            <w:bCs/>
            <w:lang w:val="en-US"/>
          </w:rPr>
          <w:t xml:space="preserve">parameters. </w:t>
        </w:r>
      </w:ins>
    </w:p>
    <w:p w14:paraId="50852C73" w14:textId="30DB897B" w:rsidR="006944F6" w:rsidRPr="00161CE9" w:rsidRDefault="00161CE9" w:rsidP="00AB68BB">
      <w:pPr>
        <w:pStyle w:val="NormalWeb"/>
        <w:rPr>
          <w:lang w:val="en-US"/>
        </w:rPr>
      </w:pPr>
      <w:del w:id="643" w:author="AL" w:date="2021-08-06T19:31:00Z">
        <w:r w:rsidDel="00AB68BB">
          <w:rPr>
            <w:lang w:val="en-US"/>
          </w:rPr>
          <w:delText xml:space="preserve">The first machine </w:delText>
        </w:r>
        <w:r w:rsidR="00BE2AE0" w:rsidDel="00AB68BB">
          <w:rPr>
            <w:lang w:val="en-US"/>
          </w:rPr>
          <w:delText>learning</w:delText>
        </w:r>
        <w:r w:rsidR="00231B4A" w:rsidDel="00AB68BB">
          <w:rPr>
            <w:lang w:val="en-US"/>
          </w:rPr>
          <w:delText>-</w:delText>
        </w:r>
        <w:r w:rsidDel="00AB68BB">
          <w:rPr>
            <w:lang w:val="en-US"/>
          </w:rPr>
          <w:delText>based</w:delText>
        </w:r>
      </w:del>
      <w:ins w:id="644" w:author="AL" w:date="2021-08-06T19:33:00Z">
        <w:r w:rsidR="00AB68BB">
          <w:rPr>
            <w:lang w:val="en-US"/>
          </w:rPr>
          <w:t xml:space="preserve">The </w:t>
        </w:r>
        <w:proofErr w:type="spellStart"/>
        <w:r w:rsidR="00AB68BB">
          <w:rPr>
            <w:lang w:val="en-US"/>
          </w:rPr>
          <w:t>size&amp;shape</w:t>
        </w:r>
      </w:ins>
      <w:proofErr w:type="spellEnd"/>
      <w:r>
        <w:rPr>
          <w:lang w:val="en-US"/>
        </w:rPr>
        <w:t xml:space="preserve"> </w:t>
      </w:r>
      <w:r w:rsidR="00BE2AE0">
        <w:rPr>
          <w:lang w:val="en-US"/>
        </w:rPr>
        <w:t>method</w:t>
      </w:r>
      <w:r>
        <w:rPr>
          <w:lang w:val="en-US"/>
        </w:rPr>
        <w:t xml:space="preserve"> </w:t>
      </w:r>
      <w:del w:id="645" w:author="AL" w:date="2021-08-06T19:34:00Z">
        <w:r w:rsidDel="00AB68BB">
          <w:rPr>
            <w:lang w:val="en-US"/>
          </w:rPr>
          <w:delText xml:space="preserve">for MW determination was developed by </w:delText>
        </w:r>
      </w:del>
      <w:r>
        <w:rPr>
          <w:lang w:val="en-US"/>
        </w:rPr>
        <w:fldChar w:fldCharType="begin" w:fldLock="1"/>
      </w:r>
      <w:r w:rsidR="003374B5">
        <w:rPr>
          <w:lang w:val="en-US"/>
        </w:rPr>
        <w: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instrText>
      </w:r>
      <w:r>
        <w:rPr>
          <w:lang w:val="en-US"/>
        </w:rPr>
        <w:fldChar w:fldCharType="separate"/>
      </w:r>
      <w:r w:rsidRPr="00161CE9">
        <w:rPr>
          <w:noProof/>
          <w:lang w:val="en-US"/>
        </w:rPr>
        <w:t>(Franke et al., 2018)</w:t>
      </w:r>
      <w:r>
        <w:rPr>
          <w:lang w:val="en-US"/>
        </w:rPr>
        <w:fldChar w:fldCharType="end"/>
      </w:r>
      <w:r>
        <w:rPr>
          <w:lang w:val="en-US"/>
        </w:rPr>
        <w:t xml:space="preserve"> </w:t>
      </w:r>
      <w:ins w:id="646" w:author="AL" w:date="2021-08-06T19:45:00Z">
        <w:r w:rsidR="00AB68BB">
          <w:rPr>
            <w:lang w:val="en-US"/>
          </w:rPr>
          <w:t>allows</w:t>
        </w:r>
      </w:ins>
      <w:ins w:id="647" w:author="AL" w:date="2021-08-06T19:44:00Z">
        <w:r w:rsidR="00AB68BB" w:rsidRPr="00AB68BB">
          <w:rPr>
            <w:lang w:val="en-US"/>
          </w:rPr>
          <w:t xml:space="preserve"> for a fast and selective lookup of structural</w:t>
        </w:r>
        <w:r w:rsidR="00AB68BB">
          <w:rPr>
            <w:lang w:val="en-US"/>
          </w:rPr>
          <w:t xml:space="preserve"> </w:t>
        </w:r>
        <w:proofErr w:type="spellStart"/>
        <w:r w:rsidR="00AB68BB" w:rsidRPr="00AB68BB">
          <w:rPr>
            <w:lang w:val="en-US"/>
          </w:rPr>
          <w:t>neighbo</w:t>
        </w:r>
      </w:ins>
      <w:ins w:id="648" w:author="AL" w:date="2021-08-06T19:47:00Z">
        <w:r w:rsidR="00AB68BB">
          <w:rPr>
            <w:lang w:val="en-US"/>
          </w:rPr>
          <w:t>u</w:t>
        </w:r>
      </w:ins>
      <w:ins w:id="649" w:author="AL" w:date="2021-08-06T19:44:00Z">
        <w:r w:rsidR="00AB68BB" w:rsidRPr="00AB68BB">
          <w:rPr>
            <w:lang w:val="en-US"/>
          </w:rPr>
          <w:t>rs</w:t>
        </w:r>
        <w:proofErr w:type="spellEnd"/>
        <w:r w:rsidR="00AB68BB" w:rsidRPr="00AB68BB">
          <w:rPr>
            <w:lang w:val="en-US"/>
          </w:rPr>
          <w:t xml:space="preserve"> in</w:t>
        </w:r>
      </w:ins>
      <w:ins w:id="650" w:author="AL" w:date="2021-08-06T19:45:00Z">
        <w:r w:rsidR="00AB68BB">
          <w:rPr>
            <w:lang w:val="en-US"/>
          </w:rPr>
          <w:t xml:space="preserve"> a database</w:t>
        </w:r>
      </w:ins>
      <w:ins w:id="651" w:author="AL" w:date="2021-08-06T19:48:00Z">
        <w:r w:rsidR="00AB68BB">
          <w:rPr>
            <w:lang w:val="en-US"/>
          </w:rPr>
          <w:t xml:space="preserve"> of</w:t>
        </w:r>
      </w:ins>
      <w:ins w:id="652" w:author="AL" w:date="2021-08-06T19:45:00Z">
        <w:r w:rsidR="00AB68BB">
          <w:rPr>
            <w:lang w:val="en-US"/>
          </w:rPr>
          <w:t xml:space="preserve"> </w:t>
        </w:r>
      </w:ins>
      <w:ins w:id="653" w:author="AL" w:date="2021-08-06T19:44:00Z">
        <w:r w:rsidR="00AB68BB" w:rsidRPr="00AB68BB">
          <w:rPr>
            <w:lang w:val="en-US"/>
          </w:rPr>
          <w:t>SAXS patterns</w:t>
        </w:r>
      </w:ins>
      <w:ins w:id="654" w:author="AL" w:date="2021-08-06T19:45:00Z">
        <w:r w:rsidR="00AB68BB">
          <w:rPr>
            <w:lang w:val="en-US"/>
          </w:rPr>
          <w:t xml:space="preserve"> pre-computed from </w:t>
        </w:r>
      </w:ins>
      <w:ins w:id="655" w:author="AL" w:date="2021-08-06T19:46:00Z">
        <w:r w:rsidR="00AB68BB">
          <w:rPr>
            <w:lang w:val="en-US"/>
          </w:rPr>
          <w:t>geometrical bodies and protein</w:t>
        </w:r>
        <w:r w:rsidR="00AB68BB">
          <w:rPr>
            <w:lang w:val="en-US"/>
          </w:rPr>
          <w:t xml:space="preserve"> models</w:t>
        </w:r>
        <w:r w:rsidR="00AB68BB">
          <w:rPr>
            <w:lang w:val="en-US"/>
          </w:rPr>
          <w:t xml:space="preserve"> from</w:t>
        </w:r>
        <w:r w:rsidR="00AB68BB">
          <w:rPr>
            <w:lang w:val="en-US"/>
          </w:rPr>
          <w:t xml:space="preserve"> the</w:t>
        </w:r>
        <w:r w:rsidR="00AB68BB">
          <w:rPr>
            <w:lang w:val="en-US"/>
          </w:rPr>
          <w:t xml:space="preserve"> PDB</w:t>
        </w:r>
      </w:ins>
      <w:ins w:id="656" w:author="AL" w:date="2021-08-06T19:44:00Z">
        <w:r w:rsidR="00AB68BB" w:rsidRPr="00AB68BB">
          <w:rPr>
            <w:lang w:val="en-US"/>
          </w:rPr>
          <w:t>.</w:t>
        </w:r>
      </w:ins>
      <w:ins w:id="657" w:author="AL" w:date="2021-08-06T19:51:00Z">
        <w:r w:rsidR="00AB68BB">
          <w:rPr>
            <w:lang w:val="en-US"/>
          </w:rPr>
          <w:t xml:space="preserve"> This approach enables</w:t>
        </w:r>
        <w:r w:rsidR="00AB68BB" w:rsidRPr="00AB68BB">
          <w:rPr>
            <w:lang w:val="en-US"/>
          </w:rPr>
          <w:t xml:space="preserve"> rapid multiclass shape</w:t>
        </w:r>
        <w:r w:rsidR="00AB68BB">
          <w:rPr>
            <w:lang w:val="en-US"/>
          </w:rPr>
          <w:t xml:space="preserve"> </w:t>
        </w:r>
        <w:r w:rsidR="00AB68BB" w:rsidRPr="00AB68BB">
          <w:rPr>
            <w:lang w:val="en-US"/>
          </w:rPr>
          <w:t xml:space="preserve">classification </w:t>
        </w:r>
        <w:r w:rsidR="00AB68BB">
          <w:rPr>
            <w:lang w:val="en-US"/>
          </w:rPr>
          <w:t>(</w:t>
        </w:r>
        <w:r w:rsidR="00AB68BB" w:rsidRPr="00AB68BB">
          <w:rPr>
            <w:lang w:val="en-US"/>
          </w:rPr>
          <w:t>compact, extended, random-chain</w:t>
        </w:r>
      </w:ins>
      <w:ins w:id="658" w:author="AL" w:date="2021-08-06T19:52:00Z">
        <w:r w:rsidR="00AB68BB">
          <w:rPr>
            <w:lang w:val="en-US"/>
          </w:rPr>
          <w:t xml:space="preserve"> etc.) </w:t>
        </w:r>
      </w:ins>
      <w:ins w:id="659" w:author="AL" w:date="2021-08-06T19:53:00Z">
        <w:r w:rsidR="00AB68BB">
          <w:rPr>
            <w:lang w:val="en-US"/>
          </w:rPr>
          <w:t xml:space="preserve">and estimation of </w:t>
        </w:r>
        <w:proofErr w:type="spellStart"/>
        <w:r w:rsidR="00AB68BB" w:rsidRPr="00AB68BB">
          <w:rPr>
            <w:lang w:val="en-US"/>
          </w:rPr>
          <w:t>D</w:t>
        </w:r>
        <w:r w:rsidR="00AB68BB" w:rsidRPr="00AB68BB">
          <w:rPr>
            <w:vertAlign w:val="subscript"/>
            <w:lang w:val="en-US"/>
            <w:rPrChange w:id="660" w:author="AL" w:date="2021-08-06T19:54:00Z">
              <w:rPr>
                <w:lang w:val="en-US"/>
              </w:rPr>
            </w:rPrChange>
          </w:rPr>
          <w:t>max</w:t>
        </w:r>
        <w:proofErr w:type="spellEnd"/>
        <w:r w:rsidR="00AB68BB">
          <w:rPr>
            <w:lang w:val="en-US"/>
          </w:rPr>
          <w:t xml:space="preserve"> and MW</w:t>
        </w:r>
        <w:r w:rsidR="00AB68BB" w:rsidRPr="00AB68BB">
          <w:rPr>
            <w:lang w:val="en-US"/>
          </w:rPr>
          <w:t xml:space="preserve"> directly</w:t>
        </w:r>
      </w:ins>
      <w:ins w:id="661" w:author="AL" w:date="2021-08-06T19:54:00Z">
        <w:r w:rsidR="00AB68BB">
          <w:rPr>
            <w:lang w:val="en-US"/>
          </w:rPr>
          <w:t xml:space="preserve"> </w:t>
        </w:r>
      </w:ins>
      <w:ins w:id="662" w:author="AL" w:date="2021-08-06T19:53:00Z">
        <w:r w:rsidR="00AB68BB" w:rsidRPr="00AB68BB">
          <w:rPr>
            <w:lang w:val="en-US"/>
          </w:rPr>
          <w:t xml:space="preserve">from experimental </w:t>
        </w:r>
      </w:ins>
      <w:ins w:id="663" w:author="AL" w:date="2021-08-06T19:54:00Z">
        <w:r w:rsidR="00AB68BB">
          <w:rPr>
            <w:lang w:val="en-US"/>
          </w:rPr>
          <w:t>SAXS</w:t>
        </w:r>
      </w:ins>
      <w:ins w:id="664" w:author="AL" w:date="2021-08-06T19:53:00Z">
        <w:r w:rsidR="00AB68BB" w:rsidRPr="00AB68BB">
          <w:rPr>
            <w:lang w:val="en-US"/>
          </w:rPr>
          <w:t xml:space="preserve"> data</w:t>
        </w:r>
      </w:ins>
      <w:ins w:id="665" w:author="AL" w:date="2021-08-06T19:54:00Z">
        <w:r w:rsidR="00AB68BB">
          <w:rPr>
            <w:lang w:val="en-US"/>
          </w:rPr>
          <w:t xml:space="preserve"> from proteins.</w:t>
        </w:r>
      </w:ins>
      <w:del w:id="666" w:author="AL" w:date="2021-08-06T19:34:00Z">
        <w:r w:rsidDel="00AB68BB">
          <w:rPr>
            <w:lang w:val="en-US"/>
          </w:rPr>
          <w:delText xml:space="preserve">and </w:delText>
        </w:r>
      </w:del>
      <w:del w:id="667" w:author="AL" w:date="2021-08-06T19:35:00Z">
        <w:r w:rsidR="00C011FB" w:rsidDel="00AB68BB">
          <w:rPr>
            <w:lang w:val="en-US"/>
          </w:rPr>
          <w:delText xml:space="preserve">essentially </w:delText>
        </w:r>
        <w:r w:rsidDel="00AB68BB">
          <w:rPr>
            <w:lang w:val="en-US"/>
          </w:rPr>
          <w:delText xml:space="preserve">represents a classical </w:delText>
        </w:r>
        <w:r w:rsidR="0054449B" w:rsidDel="00AB68BB">
          <w:rPr>
            <w:lang w:val="en-US"/>
          </w:rPr>
          <w:delText>k-Nearest-Neighbor</w:delText>
        </w:r>
        <w:r w:rsidDel="00AB68BB">
          <w:rPr>
            <w:lang w:val="en-US"/>
          </w:rPr>
          <w:delText xml:space="preserve"> </w:delText>
        </w:r>
        <w:r w:rsidR="0054449B" w:rsidDel="00AB68BB">
          <w:rPr>
            <w:lang w:val="en-US"/>
          </w:rPr>
          <w:delText>classifier</w:delText>
        </w:r>
        <w:r w:rsidDel="00AB68BB">
          <w:rPr>
            <w:lang w:val="en-US"/>
          </w:rPr>
          <w:delText>. In this method, the Fisher’s</w:delText>
        </w:r>
      </w:del>
      <w:del w:id="668" w:author="AL" w:date="2021-08-06T19:55:00Z">
        <w:r w:rsidDel="00AB68BB">
          <w:rPr>
            <w:lang w:val="en-US"/>
          </w:rPr>
          <w:delText xml:space="preserve"> truncated integral Q’ (eq.4) </w:delText>
        </w:r>
      </w:del>
      <w:del w:id="669" w:author="AL" w:date="2021-08-06T19:35:00Z">
        <w:r w:rsidDel="00AB68BB">
          <w:rPr>
            <w:lang w:val="en-US"/>
          </w:rPr>
          <w:delText xml:space="preserve">is calculated </w:delText>
        </w:r>
      </w:del>
      <w:del w:id="670" w:author="AL" w:date="2021-08-06T19:55:00Z">
        <w:r w:rsidDel="00AB68BB">
          <w:rPr>
            <w:lang w:val="en-US"/>
          </w:rPr>
          <w:delText xml:space="preserve">up to </w:delText>
        </w:r>
        <w:r w:rsidR="0027728B" w:rsidDel="00AB68BB">
          <w:rPr>
            <w:lang w:val="en-US"/>
          </w:rPr>
          <w:delText xml:space="preserve">three values of </w:delText>
        </w:r>
        <w:r w:rsidDel="00AB68BB">
          <w:rPr>
            <w:lang w:val="en-US"/>
          </w:rPr>
          <w:delText>sR</w:delText>
        </w:r>
        <w:r w:rsidRPr="00161CE9" w:rsidDel="00AB68BB">
          <w:rPr>
            <w:vertAlign w:val="subscript"/>
            <w:lang w:val="en-US"/>
          </w:rPr>
          <w:delText>g</w:delText>
        </w:r>
        <w:r w:rsidDel="00AB68BB">
          <w:rPr>
            <w:lang w:val="en-US"/>
          </w:rPr>
          <w:delText xml:space="preserve"> = 3,4,5 for </w:delText>
        </w:r>
      </w:del>
      <w:del w:id="671" w:author="AL" w:date="2021-08-06T19:35:00Z">
        <w:r w:rsidDel="00AB68BB">
          <w:rPr>
            <w:lang w:val="en-US"/>
          </w:rPr>
          <w:delText xml:space="preserve">a huge set of </w:delText>
        </w:r>
      </w:del>
      <w:del w:id="672" w:author="AL" w:date="2021-08-06T19:55:00Z">
        <w:r w:rsidDel="00AB68BB">
          <w:rPr>
            <w:lang w:val="en-US"/>
          </w:rPr>
          <w:delText>simulated SAXS patterns from</w:delText>
        </w:r>
      </w:del>
      <w:del w:id="673" w:author="AL" w:date="2021-08-06T19:46:00Z">
        <w:r w:rsidDel="00AB68BB">
          <w:rPr>
            <w:lang w:val="en-US"/>
          </w:rPr>
          <w:delText xml:space="preserve"> geometrical bodies</w:delText>
        </w:r>
        <w:r w:rsidR="0027728B" w:rsidDel="00AB68BB">
          <w:rPr>
            <w:lang w:val="en-US"/>
          </w:rPr>
          <w:delText xml:space="preserve"> and proteins from</w:delText>
        </w:r>
        <w:r w:rsidDel="00AB68BB">
          <w:rPr>
            <w:lang w:val="en-US"/>
          </w:rPr>
          <w:delText xml:space="preserve"> PDB</w:delText>
        </w:r>
      </w:del>
      <w:del w:id="674" w:author="AL" w:date="2021-08-06T19:55:00Z">
        <w:r w:rsidDel="00AB68BB">
          <w:rPr>
            <w:lang w:val="en-US"/>
          </w:rPr>
          <w:delText xml:space="preserve">. The </w:delText>
        </w:r>
        <w:r w:rsidR="000B5162" w:rsidDel="00AB68BB">
          <w:rPr>
            <w:lang w:val="en-US"/>
          </w:rPr>
          <w:delText>obtained</w:delText>
        </w:r>
        <w:r w:rsidDel="00AB68BB">
          <w:rPr>
            <w:lang w:val="en-US"/>
          </w:rPr>
          <w:delText xml:space="preserve"> three numbers can be treated as coordinates in some 3D </w:delText>
        </w:r>
        <w:r w:rsidR="000B5162" w:rsidDel="00AB68BB">
          <w:rPr>
            <w:lang w:val="en-US"/>
          </w:rPr>
          <w:delText>space</w:delText>
        </w:r>
        <w:r w:rsidDel="00AB68BB">
          <w:rPr>
            <w:lang w:val="en-US"/>
          </w:rPr>
          <w:delText xml:space="preserve"> resulting </w:delText>
        </w:r>
        <w:r w:rsidR="00B606D3" w:rsidDel="00AB68BB">
          <w:rPr>
            <w:lang w:val="en-US"/>
          </w:rPr>
          <w:delText>in</w:delText>
        </w:r>
        <w:r w:rsidDel="00AB68BB">
          <w:rPr>
            <w:lang w:val="en-US"/>
          </w:rPr>
          <w:delText xml:space="preserve"> thousands of points</w:delText>
        </w:r>
        <w:r w:rsidR="000B5162" w:rsidDel="00AB68BB">
          <w:rPr>
            <w:lang w:val="en-US"/>
          </w:rPr>
          <w:delText xml:space="preserve">, </w:delText>
        </w:r>
        <w:r w:rsidR="00D91490" w:rsidDel="00AB68BB">
          <w:rPr>
            <w:lang w:val="en-US"/>
          </w:rPr>
          <w:delText xml:space="preserve">where </w:delText>
        </w:r>
        <w:r w:rsidR="000B5162" w:rsidDel="00AB68BB">
          <w:rPr>
            <w:lang w:val="en-US"/>
          </w:rPr>
          <w:delText xml:space="preserve">each </w:delText>
        </w:r>
        <w:r w:rsidR="00D91490" w:rsidDel="00AB68BB">
          <w:rPr>
            <w:lang w:val="en-US"/>
          </w:rPr>
          <w:delText xml:space="preserve">point </w:delText>
        </w:r>
        <w:r w:rsidR="000B5162" w:rsidDel="00AB68BB">
          <w:rPr>
            <w:lang w:val="en-US"/>
          </w:rPr>
          <w:delText xml:space="preserve">corresponds to a </w:delText>
        </w:r>
        <w:r w:rsidDel="00AB68BB">
          <w:rPr>
            <w:lang w:val="en-US"/>
          </w:rPr>
          <w:delText xml:space="preserve">model. The experimental data can </w:delText>
        </w:r>
        <w:r w:rsidR="00D91490" w:rsidDel="00AB68BB">
          <w:rPr>
            <w:lang w:val="en-US"/>
          </w:rPr>
          <w:delText xml:space="preserve">also </w:delText>
        </w:r>
        <w:r w:rsidDel="00AB68BB">
          <w:rPr>
            <w:lang w:val="en-US"/>
          </w:rPr>
          <w:delText xml:space="preserve">be mapped on </w:delText>
        </w:r>
        <w:r w:rsidR="0027728B" w:rsidDel="00AB68BB">
          <w:rPr>
            <w:lang w:val="en-US"/>
          </w:rPr>
          <w:delText>this</w:delText>
        </w:r>
        <w:r w:rsidDel="00AB68BB">
          <w:rPr>
            <w:lang w:val="en-US"/>
          </w:rPr>
          <w:delText xml:space="preserve"> space and </w:delText>
        </w:r>
        <w:r w:rsidR="0027728B" w:rsidDel="00AB68BB">
          <w:rPr>
            <w:lang w:val="en-US"/>
          </w:rPr>
          <w:delText>(</w:delText>
        </w:r>
        <w:r w:rsidDel="00AB68BB">
          <w:rPr>
            <w:lang w:val="en-US"/>
          </w:rPr>
          <w:delText>since each model in this space has known MW and D</w:delText>
        </w:r>
        <w:r w:rsidRPr="00161CE9" w:rsidDel="00AB68BB">
          <w:rPr>
            <w:vertAlign w:val="subscript"/>
            <w:lang w:val="en-US"/>
          </w:rPr>
          <w:delText>max</w:delText>
        </w:r>
        <w:r w:rsidR="0027728B" w:rsidRPr="0027728B" w:rsidDel="00AB68BB">
          <w:rPr>
            <w:lang w:val="en-US"/>
          </w:rPr>
          <w:delText>)</w:delText>
        </w:r>
        <w:r w:rsidDel="00AB68BB">
          <w:rPr>
            <w:lang w:val="en-US"/>
          </w:rPr>
          <w:delText>, these values can be estimated as the weighted average between the nearest k-neighbors.</w:delText>
        </w:r>
        <w:r w:rsidR="00077F33" w:rsidDel="00AB68BB">
          <w:rPr>
            <w:lang w:val="en-US"/>
          </w:rPr>
          <w:delText xml:space="preserve"> This approach has </w:delText>
        </w:r>
        <w:r w:rsidR="00B606D3" w:rsidDel="00AB68BB">
          <w:rPr>
            <w:lang w:val="en-US"/>
          </w:rPr>
          <w:delText>the</w:delText>
        </w:r>
        <w:r w:rsidR="00077F33" w:rsidDel="00AB68BB">
          <w:rPr>
            <w:lang w:val="en-US"/>
          </w:rPr>
          <w:delText xml:space="preserve"> advantage of taking into account the shape of particles</w:delText>
        </w:r>
        <w:r w:rsidR="00735173" w:rsidDel="00AB68BB">
          <w:rPr>
            <w:lang w:val="en-US"/>
          </w:rPr>
          <w:delText xml:space="preserve"> </w:delText>
        </w:r>
        <w:r w:rsidR="00077F33" w:rsidDel="00AB68BB">
          <w:rPr>
            <w:lang w:val="en-US"/>
          </w:rPr>
          <w:delText xml:space="preserve">alongside </w:delText>
        </w:r>
        <w:r w:rsidR="0027728B" w:rsidDel="00AB68BB">
          <w:rPr>
            <w:lang w:val="en-US"/>
          </w:rPr>
          <w:delText>their</w:delText>
        </w:r>
        <w:r w:rsidR="00077F33" w:rsidDel="00AB68BB">
          <w:rPr>
            <w:lang w:val="en-US"/>
          </w:rPr>
          <w:delText xml:space="preserve"> size</w:delText>
        </w:r>
        <w:r w:rsidR="0027728B" w:rsidDel="00AB68BB">
          <w:rPr>
            <w:lang w:val="en-US"/>
          </w:rPr>
          <w:delText xml:space="preserve"> and can be used as a classifier for the molecule type (compact, extended, flat)</w:delText>
        </w:r>
        <w:r w:rsidR="00077F33" w:rsidDel="00AB68BB">
          <w:rPr>
            <w:lang w:val="en-US"/>
          </w:rPr>
          <w:delText>.</w:delText>
        </w:r>
        <w:r w:rsidDel="00AB68BB">
          <w:rPr>
            <w:lang w:val="en-US"/>
          </w:rPr>
          <w:delText xml:space="preserve"> </w:delText>
        </w:r>
        <w:r w:rsidR="00067482" w:rsidDel="00AB68BB">
          <w:rPr>
            <w:lang w:val="en-US"/>
          </w:rPr>
          <w:delText xml:space="preserve">The major drawback of the method is that it </w:delText>
        </w:r>
        <w:r w:rsidR="008B2AAA" w:rsidDel="00AB68BB">
          <w:rPr>
            <w:lang w:val="en-US"/>
          </w:rPr>
          <w:delText>does not</w:delText>
        </w:r>
        <w:r w:rsidR="00067482" w:rsidDel="00AB68BB">
          <w:rPr>
            <w:lang w:val="en-US"/>
          </w:rPr>
          <w:delText xml:space="preserve"> work for </w:delText>
        </w:r>
        <w:r w:rsidR="008B2AAA" w:rsidDel="00AB68BB">
          <w:rPr>
            <w:lang w:val="en-US"/>
          </w:rPr>
          <w:delText>nucleic acids and flexible proteins</w:delText>
        </w:r>
        <w:r w:rsidR="00067482" w:rsidDel="00AB68BB">
          <w:rPr>
            <w:lang w:val="en-US"/>
          </w:rPr>
          <w:delText>.</w:delText>
        </w:r>
      </w:del>
      <w:r>
        <w:rPr>
          <w:lang w:val="en-US"/>
        </w:rPr>
        <w:t xml:space="preserve"> </w:t>
      </w:r>
    </w:p>
    <w:p w14:paraId="4391C35E" w14:textId="1E4B4EDF" w:rsidR="000A7EB3" w:rsidRDefault="00AB68BB" w:rsidP="00AB68BB">
      <w:pPr>
        <w:pStyle w:val="NormalWeb"/>
        <w:rPr>
          <w:ins w:id="675" w:author="AL" w:date="2021-07-22T17:06:00Z"/>
          <w:lang w:val="en-US"/>
        </w:rPr>
      </w:pPr>
      <w:ins w:id="676" w:author="AL" w:date="2021-08-06T19:55:00Z">
        <w:r w:rsidRPr="00AB68BB">
          <w:rPr>
            <w:b/>
            <w:bCs/>
            <w:lang w:val="en-US"/>
          </w:rPr>
          <w:t>Bayesian assessment</w:t>
        </w:r>
      </w:ins>
      <w:ins w:id="677" w:author="AL" w:date="2021-08-06T19:56:00Z">
        <w:r>
          <w:rPr>
            <w:b/>
            <w:bCs/>
            <w:lang w:val="en-US"/>
          </w:rPr>
          <w:t xml:space="preserve"> </w:t>
        </w:r>
      </w:ins>
      <w:ins w:id="678" w:author="AL" w:date="2021-08-06T19:55:00Z">
        <w:r w:rsidRPr="00AB68BB">
          <w:rPr>
            <w:b/>
            <w:bCs/>
            <w:lang w:val="en-US"/>
          </w:rPr>
          <w:t xml:space="preserve">of protein molecular </w:t>
        </w:r>
      </w:ins>
      <w:ins w:id="679" w:author="AL" w:date="2021-08-06T19:56:00Z">
        <w:r>
          <w:rPr>
            <w:b/>
            <w:bCs/>
            <w:lang w:val="en-US"/>
          </w:rPr>
          <w:t>weight.</w:t>
        </w:r>
      </w:ins>
      <w:del w:id="680" w:author="AL" w:date="2021-08-06T19:56:00Z">
        <w:r w:rsidR="0087362A" w:rsidRPr="0087362A" w:rsidDel="00AB68BB">
          <w:rPr>
            <w:b/>
            <w:bCs/>
            <w:lang w:val="en-US"/>
          </w:rPr>
          <w:delText>Bayesian statistics.</w:delText>
        </w:r>
      </w:del>
      <w:r w:rsidR="00B34046">
        <w:rPr>
          <w:b/>
          <w:bCs/>
          <w:lang w:val="en-US"/>
        </w:rPr>
        <w:t xml:space="preserve"> </w:t>
      </w:r>
      <w:r w:rsidR="003374B5">
        <w:rPr>
          <w:lang w:val="en-US"/>
        </w:rPr>
        <w:t>In the recent method</w:t>
      </w:r>
      <w:r w:rsidR="003374B5" w:rsidRPr="003374B5">
        <w:t xml:space="preserve"> </w:t>
      </w:r>
      <w:r w:rsidR="003374B5">
        <w:fldChar w:fldCharType="begin" w:fldLock="1"/>
      </w:r>
      <w:r w:rsidR="007A7B7C">
        <w:instrText>ADDIN CSL_CITATION {"citationItems":[{"id":"ITEM-1","itemData":{"DOI":"10.1038/s41598-018-25355-2","ISSN":"20452322","PMID":"29739979","abstract":"Molecular mass (MM) is one of the key structural parameters obtained by small-angle X-ray scattering (SAXS) of proteins in solution and is used to assess the sample quality, oligomeric composition and to guide subsequent structural modelling. Concentration-dependent assessment of MM relies on a number of extra quantities (partial specific volume, calibrated intensity, accurate solute concentration) and often yields limited accuracy. Concentration-independent methods forgo these requirements being based on the relationship between structural parameters, scattering invariants and particle volume obtained directly from the data. Using a comparative analysis on 165,982 unique scattering profiles calculated from high-resolution protein structures, the performance of multiple concentration-independent MM determination methods was assessed. A Bayesian inference approach was developed affording an accuracy above that of the individual methods, and reports MM estimates together with a credibility interval. This Bayesian approach can be used in combination with concentration-dependent MM methods to further validate the MM of proteins in solution, or as a reliable stand-alone tool in instances where an accurate concentration estimate is not available.","author":[{"dropping-particle":"","family":"Hajizadeh","given":"Nelly R.","non-dropping-particle":"","parse-names":false,"suffix":""},{"dropping-particle":"","family":"Franke","given":"Daniel","non-dropping-particle":"","parse-names":false,"suffix":""},{"dropping-particle":"","family":"Jeffries","given":"Cy M.","non-dropping-particle":"","parse-names":false,"suffix":""},{"dropping-particle":"","family":"Svergun","given":"Dmitri I.","non-dropping-particle":"","parse-names":false,"suffix":""}],"container-title":"Scientific Reports","id":"ITEM-1","issue":"1","issued":{"date-parts":[["2018","12","1"]]},"page":"1-13","publisher":"Nature Publishing Group","title":"Consensus Bayesian assessment of protein molecular mass from solution X-ray scattering data","type":"article-journal","volume":"8"},"uris":["http://www.mendeley.com/documents/?uuid=c9c053f1-362b-3e24-b50f-6d9b11e7e629"]}],"mendeley":{"formattedCitation":"(Hajizadeh et al., 2018)","plainTextFormattedCitation":"(Hajizadeh et al., 2018)","previouslyFormattedCitation":"(Hajizadeh et al., 2018)"},"properties":{"noteIndex":0},"schema":"https://github.com/citation-style-language/schema/raw/master/csl-citation.json"}</w:instrText>
      </w:r>
      <w:r w:rsidR="003374B5">
        <w:fldChar w:fldCharType="separate"/>
      </w:r>
      <w:r w:rsidR="003374B5" w:rsidRPr="003374B5">
        <w:rPr>
          <w:noProof/>
        </w:rPr>
        <w:t>(Hajizadeh et al., 2018)</w:t>
      </w:r>
      <w:r w:rsidR="003374B5">
        <w:fldChar w:fldCharType="end"/>
      </w:r>
      <w:r w:rsidR="003374B5" w:rsidRPr="003374B5">
        <w:t xml:space="preserve"> the</w:t>
      </w:r>
      <w:r w:rsidR="003374B5">
        <w:rPr>
          <w:lang w:val="en-US"/>
        </w:rPr>
        <w:t xml:space="preserve"> authors calculate</w:t>
      </w:r>
      <w:r w:rsidR="003374B5" w:rsidRPr="003374B5">
        <w:t xml:space="preserve"> a</w:t>
      </w:r>
      <w:r w:rsidR="00B606D3">
        <w:t>n</w:t>
      </w:r>
      <w:r w:rsidR="003374B5" w:rsidRPr="003374B5">
        <w:t xml:space="preserve"> </w:t>
      </w:r>
      <w:r w:rsidR="003374B5">
        <w:rPr>
          <w:lang w:val="en-US"/>
        </w:rPr>
        <w:t>MW</w:t>
      </w:r>
      <w:r w:rsidR="003374B5" w:rsidRPr="003374B5">
        <w:t xml:space="preserve"> using Bayesian inference with the </w:t>
      </w:r>
      <w:r w:rsidR="003374B5">
        <w:rPr>
          <w:lang w:val="en-US"/>
        </w:rPr>
        <w:t>MW</w:t>
      </w:r>
      <w:r w:rsidR="003374B5" w:rsidRPr="003374B5">
        <w:t xml:space="preserve"> calculations from </w:t>
      </w:r>
      <w:del w:id="681" w:author="AL" w:date="2021-08-06T20:04:00Z">
        <w:r w:rsidR="003374B5" w:rsidDel="00AB68BB">
          <w:rPr>
            <w:lang w:val="en-US"/>
          </w:rPr>
          <w:delText xml:space="preserve">all </w:delText>
        </w:r>
      </w:del>
      <w:r w:rsidR="003374B5">
        <w:rPr>
          <w:lang w:val="en-US"/>
        </w:rPr>
        <w:t>the above</w:t>
      </w:r>
      <w:r w:rsidR="00B606D3">
        <w:rPr>
          <w:lang w:val="en-US"/>
        </w:rPr>
        <w:t>-</w:t>
      </w:r>
      <w:r w:rsidR="003374B5">
        <w:rPr>
          <w:lang w:val="en-US"/>
        </w:rPr>
        <w:t>mentioned methods</w:t>
      </w:r>
      <w:r w:rsidR="003374B5" w:rsidRPr="003374B5">
        <w:t xml:space="preserve"> as the evidence. </w:t>
      </w:r>
      <w:r w:rsidR="003374B5">
        <w:rPr>
          <w:lang w:val="en-US"/>
        </w:rPr>
        <w:t>The authors simulate</w:t>
      </w:r>
      <w:r w:rsidR="00AB136B">
        <w:rPr>
          <w:lang w:val="en-US"/>
        </w:rPr>
        <w:t>d</w:t>
      </w:r>
      <w:r w:rsidR="003374B5">
        <w:rPr>
          <w:lang w:val="en-US"/>
        </w:rPr>
        <w:t xml:space="preserve"> </w:t>
      </w:r>
      <w:r w:rsidR="003374B5" w:rsidRPr="003374B5">
        <w:t xml:space="preserve">a large test dataset of </w:t>
      </w:r>
      <w:r w:rsidR="003374B5">
        <w:rPr>
          <w:lang w:val="en-US"/>
        </w:rPr>
        <w:t>SAXS</w:t>
      </w:r>
      <w:r w:rsidR="003374B5" w:rsidRPr="003374B5">
        <w:t xml:space="preserve"> profiles, </w:t>
      </w:r>
      <w:r w:rsidR="003374B5">
        <w:rPr>
          <w:lang w:val="en-US"/>
        </w:rPr>
        <w:t xml:space="preserve">then </w:t>
      </w:r>
      <w:r w:rsidR="003374B5" w:rsidRPr="003374B5">
        <w:t>calculate</w:t>
      </w:r>
      <w:r w:rsidR="00AB136B">
        <w:rPr>
          <w:lang w:val="en-US"/>
        </w:rPr>
        <w:t>d</w:t>
      </w:r>
      <w:r w:rsidR="003374B5" w:rsidRPr="003374B5">
        <w:t xml:space="preserve"> the </w:t>
      </w:r>
      <w:r w:rsidR="003374B5">
        <w:rPr>
          <w:lang w:val="en-US"/>
        </w:rPr>
        <w:t>M</w:t>
      </w:r>
      <w:r w:rsidR="003374B5" w:rsidRPr="003374B5">
        <w:t xml:space="preserve">W for each </w:t>
      </w:r>
      <w:del w:id="682" w:author="AL" w:date="2021-07-22T17:09:00Z">
        <w:r w:rsidR="003374B5" w:rsidRPr="003374B5" w:rsidDel="00B4237B">
          <w:delText>curve</w:delText>
        </w:r>
      </w:del>
      <w:ins w:id="683" w:author="AL" w:date="2021-07-22T17:09:00Z">
        <w:r w:rsidR="00B4237B">
          <w:t>profile</w:t>
        </w:r>
      </w:ins>
      <w:r w:rsidR="003374B5" w:rsidRPr="003374B5">
        <w:t xml:space="preserve"> using each method to build a probability distribution, that describes the original probability of obtaining a particular calculated MW given the true molecular weight. These probabilities are combined across all the methods, and the most likely molecular weight is thus estimated. The advantage of the method is that it employes all the other methods and provides the most probable MW</w:t>
      </w:r>
      <w:r w:rsidR="00E52191">
        <w:rPr>
          <w:lang w:val="en-US"/>
        </w:rPr>
        <w:t xml:space="preserve"> </w:t>
      </w:r>
      <w:r w:rsidR="00130E73">
        <w:rPr>
          <w:lang w:val="en-US"/>
        </w:rPr>
        <w:t>alongside</w:t>
      </w:r>
      <w:r w:rsidR="00E52191">
        <w:rPr>
          <w:lang w:val="en-US"/>
        </w:rPr>
        <w:t xml:space="preserve"> </w:t>
      </w:r>
      <w:r w:rsidR="000A7EB3" w:rsidRPr="003374B5">
        <w:t>its credibility interval.</w:t>
      </w:r>
      <w:r w:rsidR="008B2AAA">
        <w:rPr>
          <w:lang w:val="en-US"/>
        </w:rPr>
        <w:t xml:space="preserve"> The disadvantage is similar to the </w:t>
      </w:r>
      <w:proofErr w:type="spellStart"/>
      <w:r w:rsidR="008B2AAA">
        <w:rPr>
          <w:lang w:val="en-US"/>
        </w:rPr>
        <w:t>Shape&amp;Size</w:t>
      </w:r>
      <w:proofErr w:type="spellEnd"/>
      <w:r w:rsidR="008B2AAA">
        <w:rPr>
          <w:lang w:val="en-US"/>
        </w:rPr>
        <w:t xml:space="preserve"> method</w:t>
      </w:r>
      <w:r w:rsidR="00AB136B">
        <w:rPr>
          <w:lang w:val="en-US"/>
        </w:rPr>
        <w:t xml:space="preserve"> -</w:t>
      </w:r>
      <w:r w:rsidR="008B2AAA">
        <w:rPr>
          <w:lang w:val="en-US"/>
        </w:rPr>
        <w:t xml:space="preserve"> it works only for compact proteins.</w:t>
      </w:r>
    </w:p>
    <w:p w14:paraId="55E79C60" w14:textId="1C2A0813" w:rsidR="00B4237B" w:rsidRPr="001C7593" w:rsidDel="00B4237B" w:rsidRDefault="00AB68BB">
      <w:pPr>
        <w:pStyle w:val="Heading1"/>
        <w:rPr>
          <w:del w:id="684" w:author="AL" w:date="2021-07-22T17:07:00Z"/>
          <w:rPrChange w:id="685" w:author="AL" w:date="2021-08-04T10:54:00Z">
            <w:rPr>
              <w:del w:id="686" w:author="AL" w:date="2021-07-22T17:07:00Z"/>
              <w:lang w:val="en-US"/>
            </w:rPr>
          </w:rPrChange>
        </w:rPr>
        <w:pPrChange w:id="687" w:author="AL" w:date="2021-08-04T10:54:00Z">
          <w:pPr>
            <w:pStyle w:val="NormalWeb"/>
          </w:pPr>
        </w:pPrChange>
      </w:pPr>
      <w:ins w:id="688" w:author="AL" w:date="2021-08-06T20:04:00Z">
        <w:r>
          <w:rPr>
            <w:lang w:val="en-US"/>
          </w:rPr>
          <w:t>Estim</w:t>
        </w:r>
      </w:ins>
      <w:ins w:id="689" w:author="AL" w:date="2021-08-06T20:05:00Z">
        <w:r>
          <w:rPr>
            <w:lang w:val="en-US"/>
          </w:rPr>
          <w:t>ation of the</w:t>
        </w:r>
      </w:ins>
      <w:ins w:id="690" w:author="AL" w:date="2021-07-22T17:06:00Z">
        <w:r w:rsidR="00B4237B" w:rsidRPr="001C7593">
          <w:rPr>
            <w:rPrChange w:id="691" w:author="AL" w:date="2021-08-04T10:54:00Z">
              <w:rPr>
                <w:lang w:val="en-US"/>
              </w:rPr>
            </w:rPrChange>
          </w:rPr>
          <w:t xml:space="preserve"> </w:t>
        </w:r>
      </w:ins>
      <w:ins w:id="692" w:author="AL" w:date="2021-07-22T17:07:00Z">
        <w:r w:rsidR="00B4237B" w:rsidRPr="001C7593">
          <w:rPr>
            <w:rPrChange w:id="693" w:author="AL" w:date="2021-08-04T10:54:00Z">
              <w:rPr>
                <w:lang w:val="en-US"/>
              </w:rPr>
            </w:rPrChange>
          </w:rPr>
          <w:t>m</w:t>
        </w:r>
      </w:ins>
    </w:p>
    <w:p w14:paraId="03673A55" w14:textId="21834479" w:rsidR="00B4237B" w:rsidRPr="001C7593" w:rsidRDefault="00043739">
      <w:pPr>
        <w:pStyle w:val="Heading1"/>
        <w:rPr>
          <w:ins w:id="694" w:author="AL" w:date="2021-07-22T17:07:00Z"/>
          <w:rPrChange w:id="695" w:author="AL" w:date="2021-08-04T10:53:00Z">
            <w:rPr>
              <w:ins w:id="696" w:author="AL" w:date="2021-07-22T17:07:00Z"/>
              <w:lang w:val="en-US"/>
            </w:rPr>
          </w:rPrChange>
        </w:rPr>
        <w:pPrChange w:id="697" w:author="AL" w:date="2021-08-04T10:54:00Z">
          <w:pPr>
            <w:pStyle w:val="NormalWeb"/>
          </w:pPr>
        </w:pPrChange>
      </w:pPr>
      <w:del w:id="698" w:author="AL" w:date="2021-07-22T17:07:00Z">
        <w:r w:rsidRPr="001C7593" w:rsidDel="00B4237B">
          <w:rPr>
            <w:rPrChange w:id="699" w:author="AL" w:date="2021-08-04T10:54:00Z">
              <w:rPr>
                <w:b/>
                <w:bCs/>
                <w:lang w:val="en-US"/>
              </w:rPr>
            </w:rPrChange>
          </w:rPr>
          <w:delText>M</w:delText>
        </w:r>
      </w:del>
      <w:r w:rsidRPr="001C7593">
        <w:rPr>
          <w:rPrChange w:id="700" w:author="AL" w:date="2021-08-04T10:54:00Z">
            <w:rPr>
              <w:b/>
              <w:bCs/>
              <w:lang w:val="en-US"/>
            </w:rPr>
          </w:rPrChange>
        </w:rPr>
        <w:t xml:space="preserve">aximum intraparticle distance </w:t>
      </w:r>
      <w:proofErr w:type="spellStart"/>
      <w:r w:rsidRPr="001C7593">
        <w:rPr>
          <w:rPrChange w:id="701" w:author="AL" w:date="2021-08-04T10:54:00Z">
            <w:rPr>
              <w:b/>
              <w:bCs/>
              <w:lang w:val="en-US"/>
            </w:rPr>
          </w:rPrChange>
        </w:rPr>
        <w:t>D</w:t>
      </w:r>
      <w:r w:rsidRPr="001C7593">
        <w:rPr>
          <w:rPrChange w:id="702" w:author="AL" w:date="2021-08-04T10:54:00Z">
            <w:rPr>
              <w:b/>
              <w:bCs/>
              <w:vertAlign w:val="subscript"/>
              <w:lang w:val="en-US"/>
            </w:rPr>
          </w:rPrChange>
        </w:rPr>
        <w:t>max</w:t>
      </w:r>
      <w:proofErr w:type="spellEnd"/>
      <w:ins w:id="703" w:author="AL" w:date="2021-07-22T17:07:00Z">
        <w:r w:rsidR="00B4237B" w:rsidRPr="001C7593">
          <w:rPr>
            <w:rPrChange w:id="704" w:author="AL" w:date="2021-08-04T10:54:00Z">
              <w:rPr>
                <w:b/>
                <w:bCs/>
                <w:vertAlign w:val="subscript"/>
                <w:lang w:val="en-US"/>
              </w:rPr>
            </w:rPrChange>
          </w:rPr>
          <w:t xml:space="preserve"> </w:t>
        </w:r>
      </w:ins>
      <w:ins w:id="705" w:author="AL" w:date="2021-08-06T20:05:00Z">
        <w:r w:rsidR="00AB68BB">
          <w:rPr>
            <w:lang w:val="en-US"/>
          </w:rPr>
          <w:t>from SAXS data</w:t>
        </w:r>
      </w:ins>
      <w:r w:rsidRPr="001C7593">
        <w:rPr>
          <w:rPrChange w:id="706" w:author="AL" w:date="2021-08-04T10:53:00Z">
            <w:rPr>
              <w:b/>
              <w:bCs/>
              <w:lang w:val="en-US"/>
            </w:rPr>
          </w:rPrChange>
        </w:rPr>
        <w:t>.</w:t>
      </w:r>
      <w:r w:rsidRPr="001C7593">
        <w:rPr>
          <w:rPrChange w:id="707" w:author="AL" w:date="2021-08-04T10:53:00Z">
            <w:rPr>
              <w:lang w:val="en-US"/>
            </w:rPr>
          </w:rPrChange>
        </w:rPr>
        <w:t xml:space="preserve"> </w:t>
      </w:r>
    </w:p>
    <w:p w14:paraId="505704FE" w14:textId="204A821B" w:rsidR="009D5975" w:rsidRDefault="00043739">
      <w:pPr>
        <w:pStyle w:val="NormalWeb"/>
        <w:rPr>
          <w:lang w:val="en-US"/>
        </w:rPr>
      </w:pPr>
      <w:del w:id="708" w:author="AL" w:date="2021-08-06T20:05:00Z">
        <w:r w:rsidDel="00AB68BB">
          <w:rPr>
            <w:lang w:val="en-US"/>
          </w:rPr>
          <w:delText>To dat</w:delText>
        </w:r>
        <w:r w:rsidR="00CF54EA" w:rsidDel="00AB68BB">
          <w:rPr>
            <w:lang w:val="en-US"/>
          </w:rPr>
          <w:delText>e</w:delText>
        </w:r>
        <w:r w:rsidDel="00AB68BB">
          <w:rPr>
            <w:lang w:val="en-US"/>
          </w:rPr>
          <w:delText xml:space="preserve">, there are </w:delText>
        </w:r>
      </w:del>
      <w:del w:id="709" w:author="AL" w:date="2021-08-06T17:39:00Z">
        <w:r w:rsidDel="006B0E65">
          <w:rPr>
            <w:lang w:val="en-US"/>
          </w:rPr>
          <w:delText xml:space="preserve">only </w:delText>
        </w:r>
      </w:del>
      <w:del w:id="710" w:author="AL" w:date="2021-08-06T20:05:00Z">
        <w:r w:rsidDel="00AB68BB">
          <w:rPr>
            <w:lang w:val="en-US"/>
          </w:rPr>
          <w:delText xml:space="preserve">two </w:delText>
        </w:r>
      </w:del>
      <w:del w:id="711" w:author="AL" w:date="2021-08-06T20:02:00Z">
        <w:r w:rsidDel="00AB68BB">
          <w:rPr>
            <w:lang w:val="en-US"/>
          </w:rPr>
          <w:delText xml:space="preserve">available </w:delText>
        </w:r>
      </w:del>
      <w:del w:id="712" w:author="AL" w:date="2021-08-06T20:05:00Z">
        <w:r w:rsidDel="00AB68BB">
          <w:rPr>
            <w:lang w:val="en-US"/>
          </w:rPr>
          <w:delText xml:space="preserve">methods </w:delText>
        </w:r>
      </w:del>
      <w:ins w:id="713" w:author="AL" w:date="2021-08-06T20:05:00Z">
        <w:r w:rsidR="00AB68BB">
          <w:rPr>
            <w:lang w:val="en-US"/>
          </w:rPr>
          <w:t>The</w:t>
        </w:r>
      </w:ins>
      <w:ins w:id="714" w:author="AL" w:date="2021-08-06T20:02:00Z">
        <w:r w:rsidR="00AB68BB">
          <w:rPr>
            <w:lang w:val="en-US"/>
          </w:rPr>
          <w:t xml:space="preserve"> classical </w:t>
        </w:r>
        <w:r w:rsidR="00AB68BB">
          <w:rPr>
            <w:lang w:val="en-US"/>
          </w:rPr>
          <w:t>indirect Fourier transform (IFT)</w:t>
        </w:r>
      </w:ins>
      <w:ins w:id="715" w:author="AL" w:date="2021-08-06T20:03:00Z">
        <w:r w:rsidR="00AB68BB">
          <w:rPr>
            <w:lang w:val="en-US"/>
          </w:rPr>
          <w:t xml:space="preserve"> method </w:t>
        </w:r>
      </w:ins>
      <w:r>
        <w:rPr>
          <w:lang w:val="en-US"/>
        </w:rPr>
        <w:t xml:space="preserve">for </w:t>
      </w:r>
      <w:r w:rsidR="00B606D3">
        <w:rPr>
          <w:lang w:val="en-US"/>
        </w:rPr>
        <w:t xml:space="preserve">an </w:t>
      </w:r>
      <w:r>
        <w:rPr>
          <w:lang w:val="en-US"/>
        </w:rPr>
        <w:t xml:space="preserve">estimate </w:t>
      </w:r>
      <w:ins w:id="716" w:author="AL" w:date="2021-08-06T17:40:00Z">
        <w:r w:rsidR="006B0E65">
          <w:rPr>
            <w:lang w:val="en-US"/>
          </w:rPr>
          <w:t xml:space="preserve">of </w:t>
        </w:r>
      </w:ins>
      <w:r>
        <w:rPr>
          <w:lang w:val="en-US"/>
        </w:rPr>
        <w:t xml:space="preserve">the </w:t>
      </w:r>
      <w:proofErr w:type="spellStart"/>
      <w:r>
        <w:rPr>
          <w:lang w:val="en-US"/>
        </w:rPr>
        <w:t>D</w:t>
      </w:r>
      <w:r w:rsidRPr="00A70FB4">
        <w:rPr>
          <w:vertAlign w:val="subscript"/>
          <w:lang w:val="en-US"/>
        </w:rPr>
        <w:t>max</w:t>
      </w:r>
      <w:proofErr w:type="spellEnd"/>
      <w:del w:id="717" w:author="AL" w:date="2021-08-06T20:03:00Z">
        <w:r w:rsidDel="00AB68BB">
          <w:rPr>
            <w:lang w:val="en-US"/>
          </w:rPr>
          <w:delText xml:space="preserve">: Shape&amp;Size and </w:delText>
        </w:r>
        <w:r w:rsidR="00B606D3" w:rsidDel="00AB68BB">
          <w:rPr>
            <w:lang w:val="en-US"/>
          </w:rPr>
          <w:delText>the</w:delText>
        </w:r>
      </w:del>
      <w:del w:id="718" w:author="AL" w:date="2021-08-06T20:02:00Z">
        <w:r w:rsidR="00B606D3" w:rsidDel="00AB68BB">
          <w:rPr>
            <w:lang w:val="en-US"/>
          </w:rPr>
          <w:delText xml:space="preserve"> </w:delText>
        </w:r>
        <w:r w:rsidDel="00AB68BB">
          <w:rPr>
            <w:lang w:val="en-US"/>
          </w:rPr>
          <w:delText>indirect Fourier transform</w:delText>
        </w:r>
        <w:r w:rsidR="00B606D3" w:rsidDel="00AB68BB">
          <w:rPr>
            <w:lang w:val="en-US"/>
          </w:rPr>
          <w:delText xml:space="preserve"> (IFT)</w:delText>
        </w:r>
      </w:del>
      <w:del w:id="719" w:author="AL" w:date="2021-08-06T20:06:00Z">
        <w:r w:rsidDel="00AB68BB">
          <w:rPr>
            <w:lang w:val="en-US"/>
          </w:rPr>
          <w:delText>. The principles of the former were described earlier, whereas the latter</w:delText>
        </w:r>
      </w:del>
      <w:r>
        <w:rPr>
          <w:lang w:val="en-US"/>
        </w:rPr>
        <w:t xml:space="preserve"> requires </w:t>
      </w:r>
      <w:r w:rsidR="00B606D3">
        <w:rPr>
          <w:lang w:val="en-US"/>
        </w:rPr>
        <w:t xml:space="preserve">the </w:t>
      </w:r>
      <w:r>
        <w:rPr>
          <w:lang w:val="en-US"/>
        </w:rPr>
        <w:t xml:space="preserve">introduction of the pair distance distribution function p(r). </w:t>
      </w:r>
      <w:r w:rsidR="003B21EA">
        <w:t>The p(r) function represents a histogram of distances between pairs of points in the particle, weighted by the product of their scattering contrasts</w:t>
      </w:r>
      <w:r w:rsidR="00F2100A">
        <w:rPr>
          <w:lang w:val="en-US"/>
        </w:rPr>
        <w:t xml:space="preserve"> </w:t>
      </w:r>
      <w:r w:rsidR="00B606D3">
        <w:rPr>
          <w:lang w:val="en-US"/>
        </w:rPr>
        <w:fldChar w:fldCharType="begin" w:fldLock="1"/>
      </w:r>
      <w:r w:rsidR="00B606D3">
        <w:rPr>
          <w:lang w:val="en-US"/>
        </w:rPr>
        <w:instrText>ADDIN CSL_CITATION {"citationItems":[{"id":"ITEM-1","itemData":{"ISBN":"0598669930","author":[{"dropping-particle":"","family":"Guinier","given":"Andre","non-dropping-particle":"","parse-names":false,"suffix":""},{"dropping-particle":"","family":"Fournet","given":"Gerard","non-dropping-particle":"","parse-names":false,"suffix":""}],"container-title":"New York: Wiley; London: Chapman and Hall","id":"ITEM-1","issued":{"date-parts":[["1955"]]},"title":"Small-angle scattering of X-rays (Translation by C. B. Walker)","type":"book"},"uris":["http://www.mendeley.com/documents/?uuid=e0a452a3-5a89-313e-bb0c-daf7a0331a42"]}],"mendeley":{"formattedCitation":"(Guinier and Fournet, 1955)","plainTextFormattedCitation":"(Guinier and Fournet, 1955)","previouslyFormattedCitation":"(Guinier and Fournet, 1955)"},"properties":{"noteIndex":0},"schema":"https://github.com/citation-style-language/schema/raw/master/csl-citation.json"}</w:instrText>
      </w:r>
      <w:r w:rsidR="00B606D3">
        <w:rPr>
          <w:lang w:val="en-US"/>
        </w:rPr>
        <w:fldChar w:fldCharType="separate"/>
      </w:r>
      <w:r w:rsidR="00B606D3" w:rsidRPr="00B606D3">
        <w:rPr>
          <w:noProof/>
          <w:lang w:val="en-US"/>
        </w:rPr>
        <w:t>(Guinier and Fournet, 1955)</w:t>
      </w:r>
      <w:r w:rsidR="00B606D3">
        <w:rPr>
          <w:lang w:val="en-US"/>
        </w:rPr>
        <w:fldChar w:fldCharType="end"/>
      </w:r>
      <w:r w:rsidR="003B21EA">
        <w:t xml:space="preserve">. Mathematically, the p(r) function is </w:t>
      </w:r>
      <w:r w:rsidR="00882BD1">
        <w:rPr>
          <w:lang w:val="en-US"/>
        </w:rPr>
        <w:t>closely related</w:t>
      </w:r>
      <w:r w:rsidR="001E579E">
        <w:rPr>
          <w:lang w:val="en-US"/>
        </w:rPr>
        <w:t xml:space="preserve"> </w:t>
      </w:r>
      <w:r w:rsidR="00880815">
        <w:rPr>
          <w:lang w:val="en-US"/>
        </w:rPr>
        <w:t>to</w:t>
      </w:r>
      <w:r w:rsidR="003B21EA">
        <w:t xml:space="preserve"> the scattering intensity </w:t>
      </w:r>
      <w:del w:id="720" w:author="AL" w:date="2021-08-06T20:07:00Z">
        <w:r w:rsidR="003B21EA" w:rsidDel="00AB68BB">
          <w:delText xml:space="preserve">versus the momentum transfer </w:delText>
        </w:r>
      </w:del>
      <w:r w:rsidR="00882BD1">
        <w:rPr>
          <w:lang w:val="en-US"/>
        </w:rPr>
        <w:t xml:space="preserve">I(s) </w:t>
      </w:r>
      <w:r w:rsidR="001E579E">
        <w:rPr>
          <w:lang w:val="en-US"/>
        </w:rPr>
        <w:t xml:space="preserve">via </w:t>
      </w:r>
      <w:r w:rsidR="00B606D3">
        <w:rPr>
          <w:lang w:val="en-US"/>
        </w:rPr>
        <w:t>the spherically averaged Fourier transform</w:t>
      </w:r>
      <w:r w:rsidR="00A70FB4">
        <w:rPr>
          <w:lang w:val="en-US"/>
        </w:rPr>
        <w:t>ation</w:t>
      </w:r>
      <w:r w:rsidR="00B606D3">
        <w:rPr>
          <w:lang w:val="en-US"/>
        </w:rPr>
        <w:t xml:space="preserve"> </w:t>
      </w:r>
      <w:r w:rsidR="00B606D3">
        <w:rPr>
          <w:lang w:val="en-US"/>
        </w:rPr>
        <w:fldChar w:fldCharType="begin" w:fldLock="1"/>
      </w:r>
      <w:r w:rsidR="00B606D3">
        <w:rPr>
          <w:lang w:val="en-US"/>
        </w:rPr>
        <w:instrText>ADDIN CSL_CITATION {"citationItems":[{"id":"ITEM-1","itemData":{"DOI":"10.1002/andp.19153510606","ISSN":"15213889","abstract":"809 5. Zerstrezcung uon Rbatgemt,rahlen; vom P. D e b y e. Die neuere Entwicklung unserer Ansichten uber den in eren Aufbau der Atome hat uns gezwungen, Elektronen-bewegungen als moglich anzuerkennen, die trote sehr groBer Beschleunigungen keine Energie ausstrahlen. So mussen wir z. B. ini Innern eines Wasserstoffmolekuls ewei Elektronen annehmen, welche stets einander gegenuberliegend in einem Kreise von 1,05.10-8 ern Durchmesser mit einer Winkel-geschwindigkeit o = 4,21-1016 l/sec um1aufen.l) W*de man dns von dieser Bewegung erzeugte Feld auf Grund der Max-well-Loren t zschen Gleichungeii der Elektrodynamik be-rechnen, dann ergibt sich fiir die in einer Sekunde ausgestrahlte Energie der ,,enorm groBe\" Wert 4,9-10-3 erglsec. Dem steht niimlich gegenuber, daB die kinetische Energie der beiden Elektronen sich nur auf 4,l.lO-llerg belauft, so daB man auf Grund sonst anerkannter Prinzipien zu dem Schlusse kame, daB sich ein Wasserstoffmolekul in etwa lod8 sec durch seine eigene Strahlung zerstoren muate. 2) Wir mussen also notgedrungen die Bewegung in der durch die h-Hypothese bestimmten Bahn in schroffem Widerspruch mit sonst an-erkannten Prinzipien als strahlungslos ansehen. Andererseits gelingt es, die gewohnliche Dispersion auf Grund des obigen Modells vollstandig zu beherrschen, ohne daB es notig wild, die bekannten Grundlagen der Mechanik und Elektrodynamik zu verlassen. Schon hieraus folgt, daB Storungen der von der h-Hypothese geforderten Bahn sich in jeder Beziehung wieder vollstandig reguliir verhalten. Noch klarer tritt diese Tatsache hervor, wenn man die von einer auffallenden Welle zerstreute Energie selbst zum Gegenstand der Messung macht. So konnte bekanntlich J. J. Thomson 1) Die Konstitution des Wasserstoffmolekuls. Sitzber. d. Kgl. B. 2) Diese: Zeitdauer ersoheint weniger auffallcnd, wenn man beden6-Akademie d. Wiss. daB in 10-8 sec immerhin 7-lo-' Umliiufe stattfinden. Sitzung vom 9. Jan. 1915.","author":[{"dropping-particle":"","family":"Debye","given":"P.","non-dropping-particle":"","parse-names":false,"suffix":""}],"container-title":"Annalen der Physik","id":"ITEM-1","issue":"6","issued":{"date-parts":[["1915","1","1"]]},"page":"809-823","publisher":"John Wiley &amp; Sons, Ltd","title":"Zerstreuung von Röntgenstrahlen","type":"article-journal","volume":"351"},"uris":["http://www.mendeley.com/documents/?uuid=247ccfa0-0089-3d10-b919-d058086e60e0"]}],"mendeley":{"formattedCitation":"(Debye, 1915)","plainTextFormattedCitation":"(Debye, 1915)","previouslyFormattedCitation":"(Debye, 1915)"},"properties":{"noteIndex":0},"schema":"https://github.com/citation-style-language/schema/raw/master/csl-citation.json"}</w:instrText>
      </w:r>
      <w:r w:rsidR="00B606D3">
        <w:rPr>
          <w:lang w:val="en-US"/>
        </w:rPr>
        <w:fldChar w:fldCharType="separate"/>
      </w:r>
      <w:r w:rsidR="00B606D3" w:rsidRPr="00B606D3">
        <w:rPr>
          <w:noProof/>
          <w:lang w:val="en-US"/>
        </w:rPr>
        <w:t>(Debye, 1915)</w:t>
      </w:r>
      <w:r w:rsidR="00B606D3">
        <w:rPr>
          <w:lang w:val="en-US"/>
        </w:rPr>
        <w:fldChar w:fldCharType="end"/>
      </w:r>
      <w:r w:rsidR="009D5975">
        <w:rPr>
          <w:lang w:val="en-US"/>
        </w:rPr>
        <w:t>:</w:t>
      </w:r>
    </w:p>
    <w:p w14:paraId="5C8EEDCE" w14:textId="1449A1F8" w:rsidR="009D5975" w:rsidRDefault="001E579E">
      <w:pPr>
        <w:pStyle w:val="NormalWeb"/>
        <w:rPr>
          <w:lang w:val="en-US"/>
        </w:rPr>
        <w:pPrChange w:id="721" w:author="AL" w:date="2021-07-23T11:22:00Z">
          <w:pPr>
            <w:pStyle w:val="NormalWeb"/>
            <w:jc w:val="right"/>
          </w:pPr>
        </w:pPrChange>
      </w:pPr>
      <m:oMath>
        <m:r>
          <w:rPr>
            <w:rFonts w:ascii="Cambria Math" w:hAnsi="Cambria Math"/>
            <w:lang w:val="en-US"/>
          </w:rPr>
          <m:t>I</m:t>
        </m:r>
        <m:d>
          <m:dPr>
            <m:ctrlPr>
              <w:rPr>
                <w:rFonts w:ascii="Cambria Math" w:hAnsi="Cambria Math"/>
                <w:lang w:val="en-US"/>
              </w:rPr>
            </m:ctrlPr>
          </m:dPr>
          <m:e>
            <m:r>
              <w:rPr>
                <w:rFonts w:ascii="Cambria Math" w:hAnsi="Cambria Math"/>
                <w:lang w:val="en-US"/>
              </w:rPr>
              <m:t>s</m:t>
            </m:r>
          </m:e>
        </m:d>
        <m:r>
          <m:rPr>
            <m:sty m:val="p"/>
          </m:rPr>
          <w:rPr>
            <w:rFonts w:ascii="Cambria Math" w:hAnsi="Cambria Math"/>
            <w:lang w:val="en-US"/>
          </w:rPr>
          <m:t>=</m:t>
        </m:r>
        <m:nary>
          <m:naryPr>
            <m:limLoc m:val="subSup"/>
            <m:ctrlPr>
              <w:rPr>
                <w:rFonts w:ascii="Cambria Math" w:hAnsi="Cambria Math"/>
                <w:lang w:val="en-US"/>
              </w:rPr>
            </m:ctrlPr>
          </m:naryPr>
          <m:sub>
            <m:r>
              <m:rPr>
                <m:sty m:val="p"/>
              </m:rPr>
              <w:rPr>
                <w:rFonts w:ascii="Cambria Math" w:hAnsi="Cambria Math"/>
                <w:lang w:val="en-US"/>
              </w:rPr>
              <m:t>0</m:t>
            </m:r>
          </m:sub>
          <m:sup>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max</m:t>
                </m:r>
              </m:sub>
            </m:sSub>
          </m:sup>
          <m:e>
            <m:r>
              <w:rPr>
                <w:rFonts w:ascii="Cambria Math" w:hAnsi="Cambria Math"/>
                <w:lang w:val="en-US"/>
              </w:rPr>
              <m:t>p</m:t>
            </m:r>
            <m:r>
              <m:rPr>
                <m:sty m:val="p"/>
              </m:rPr>
              <w:rPr>
                <w:rFonts w:ascii="Cambria Math" w:hAnsi="Cambria Math"/>
                <w:lang w:val="en-US"/>
              </w:rPr>
              <m:t>(</m:t>
            </m:r>
            <m:r>
              <w:rPr>
                <w:rFonts w:ascii="Cambria Math" w:hAnsi="Cambria Math"/>
                <w:lang w:val="en-US"/>
              </w:rPr>
              <m:t>r</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num>
              <m:den>
                <m:r>
                  <w:rPr>
                    <w:rFonts w:ascii="Cambria Math" w:hAnsi="Cambria Math"/>
                    <w:lang w:val="en-US"/>
                  </w:rPr>
                  <m:t>sr</m:t>
                </m:r>
              </m:den>
            </m:f>
            <m:r>
              <w:rPr>
                <w:rFonts w:ascii="Cambria Math" w:hAnsi="Cambria Math"/>
                <w:lang w:val="en-US"/>
              </w:rPr>
              <m:t>dr</m:t>
            </m:r>
          </m:e>
        </m:nary>
      </m:oMath>
      <w:r>
        <w:rPr>
          <w:lang w:val="en-US"/>
        </w:rPr>
        <w:t xml:space="preserve"> </w:t>
      </w:r>
      <w:r w:rsidR="00CF1E62">
        <w:rPr>
          <w:lang w:val="en-US"/>
        </w:rPr>
        <w:t>,</w:t>
      </w:r>
      <w:r>
        <w:rPr>
          <w:lang w:val="en-US"/>
        </w:rPr>
        <w:tab/>
      </w:r>
      <w:r>
        <w:rPr>
          <w:lang w:val="en-US"/>
        </w:rPr>
        <w:tab/>
      </w:r>
      <w:r>
        <w:rPr>
          <w:lang w:val="en-US"/>
        </w:rPr>
        <w:tab/>
      </w:r>
      <w:r>
        <w:rPr>
          <w:lang w:val="en-US"/>
        </w:rPr>
        <w:tab/>
      </w:r>
      <w:r>
        <w:rPr>
          <w:lang w:val="en-US"/>
        </w:rPr>
        <w:tab/>
        <w:t>(</w:t>
      </w:r>
      <w:r w:rsidR="00B606D3">
        <w:rPr>
          <w:lang w:val="en-US"/>
        </w:rPr>
        <w:t>8</w:t>
      </w:r>
      <w:r>
        <w:rPr>
          <w:lang w:val="en-US"/>
        </w:rPr>
        <w:t>)</w:t>
      </w:r>
    </w:p>
    <w:p w14:paraId="73EB0BAF" w14:textId="67D764FB" w:rsidR="001E579E" w:rsidRDefault="001E579E">
      <w:pPr>
        <w:pStyle w:val="NormalWeb"/>
        <w:rPr>
          <w:lang w:val="en-US"/>
        </w:rPr>
        <w:pPrChange w:id="722" w:author="AL" w:date="2021-07-23T11:22:00Z">
          <w:pPr>
            <w:pStyle w:val="NormalWeb"/>
            <w:jc w:val="right"/>
          </w:pPr>
        </w:pPrChange>
      </w:pPr>
      <m:oMath>
        <m:r>
          <w:rPr>
            <w:rFonts w:ascii="Cambria Math" w:hAnsi="Cambria Math"/>
            <w:lang w:val="en-US"/>
          </w:rPr>
          <m:t>p</m:t>
        </m:r>
        <m:d>
          <m:dPr>
            <m:ctrlPr>
              <w:rPr>
                <w:rFonts w:ascii="Cambria Math" w:hAnsi="Cambria Math"/>
                <w:lang w:val="en-US"/>
              </w:rPr>
            </m:ctrlPr>
          </m:dPr>
          <m:e>
            <m:r>
              <w:rPr>
                <w:rFonts w:ascii="Cambria Math" w:hAnsi="Cambria Math"/>
                <w:lang w:val="en-US"/>
              </w:rPr>
              <m:t>r</m:t>
            </m:r>
          </m:e>
        </m:d>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r</m:t>
            </m:r>
          </m:num>
          <m:den>
            <m:sSup>
              <m:sSupPr>
                <m:ctrlPr>
                  <w:rPr>
                    <w:rFonts w:ascii="Cambria Math" w:hAnsi="Cambria Math"/>
                    <w:lang w:val="en-US"/>
                  </w:rPr>
                </m:ctrlPr>
              </m:sSupPr>
              <m:e>
                <m:r>
                  <m:rPr>
                    <m:sty m:val="p"/>
                  </m:rPr>
                  <w:rPr>
                    <w:rFonts w:ascii="Cambria Math" w:hAnsi="Cambria Math"/>
                    <w:lang w:val="en-US"/>
                  </w:rPr>
                  <m:t>2</m:t>
                </m:r>
                <m:r>
                  <w:rPr>
                    <w:rFonts w:ascii="Cambria Math" w:hAnsi="Cambria Math"/>
                    <w:lang w:val="en-US"/>
                  </w:rPr>
                  <m:t>π</m:t>
                </m:r>
              </m:e>
              <m:sup>
                <m:r>
                  <m:rPr>
                    <m:sty m:val="p"/>
                  </m:rPr>
                  <w:rPr>
                    <w:rFonts w:ascii="Cambria Math" w:hAnsi="Cambria Math"/>
                    <w:lang w:val="en-US"/>
                  </w:rPr>
                  <m:t>2</m:t>
                </m:r>
              </m:sup>
            </m:sSup>
          </m:den>
        </m:f>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w:rPr>
                <w:rFonts w:ascii="Cambria Math" w:hAnsi="Cambria Math"/>
                <w:lang w:val="en-US"/>
              </w:rPr>
              <m:t>sI</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)sin(</m:t>
            </m:r>
            <m:r>
              <w:rPr>
                <w:rFonts w:ascii="Cambria Math" w:hAnsi="Cambria Math"/>
                <w:lang w:val="en-US"/>
              </w:rPr>
              <m:t>sr</m:t>
            </m:r>
            <m:r>
              <m:rPr>
                <m:sty m:val="p"/>
              </m:rPr>
              <w:rPr>
                <w:rFonts w:ascii="Cambria Math" w:hAnsi="Cambria Math"/>
                <w:lang w:val="en-US"/>
              </w:rPr>
              <m:t>)</m:t>
            </m:r>
            <m:r>
              <w:rPr>
                <w:rFonts w:ascii="Cambria Math" w:hAnsi="Cambria Math"/>
                <w:lang w:val="en-US"/>
              </w:rPr>
              <m:t>ds</m:t>
            </m:r>
          </m:e>
        </m:nary>
      </m:oMath>
      <w:r>
        <w:rPr>
          <w:lang w:val="en-US"/>
        </w:rPr>
        <w:t xml:space="preserve"> </w:t>
      </w:r>
      <w:r w:rsidR="00CF1E62">
        <w:rPr>
          <w:lang w:val="en-US"/>
        </w:rPr>
        <w:t>.</w:t>
      </w:r>
      <w:r>
        <w:rPr>
          <w:lang w:val="en-US"/>
        </w:rPr>
        <w:tab/>
      </w:r>
      <w:r>
        <w:rPr>
          <w:lang w:val="en-US"/>
        </w:rPr>
        <w:tab/>
      </w:r>
      <w:r>
        <w:rPr>
          <w:lang w:val="en-US"/>
        </w:rPr>
        <w:tab/>
      </w:r>
      <w:r>
        <w:rPr>
          <w:lang w:val="en-US"/>
        </w:rPr>
        <w:tab/>
        <w:t>(</w:t>
      </w:r>
      <w:r w:rsidR="00B606D3">
        <w:rPr>
          <w:lang w:val="en-US"/>
        </w:rPr>
        <w:t>9</w:t>
      </w:r>
      <w:r>
        <w:rPr>
          <w:lang w:val="en-US"/>
        </w:rPr>
        <w:t>)</w:t>
      </w:r>
    </w:p>
    <w:p w14:paraId="2E36AB28" w14:textId="5E73A212" w:rsidR="00880815" w:rsidRDefault="00AB68BB">
      <w:pPr>
        <w:pStyle w:val="NormalWeb"/>
        <w:rPr>
          <w:ins w:id="723" w:author="AL" w:date="2021-08-06T20:21:00Z"/>
          <w:lang w:val="en-US"/>
        </w:rPr>
      </w:pPr>
      <w:ins w:id="724" w:author="AL" w:date="2021-08-06T20:08:00Z">
        <w:r>
          <w:rPr>
            <w:lang w:val="en-US"/>
          </w:rPr>
          <w:t xml:space="preserve">It is implied that </w:t>
        </w:r>
        <w:proofErr w:type="gramStart"/>
        <w:r>
          <w:rPr>
            <w:lang w:val="en-US"/>
          </w:rPr>
          <w:t>p(</w:t>
        </w:r>
        <w:proofErr w:type="gramEnd"/>
        <w:r>
          <w:rPr>
            <w:lang w:val="en-US"/>
          </w:rPr>
          <w:t xml:space="preserve">r &gt; </w:t>
        </w:r>
        <w:proofErr w:type="spellStart"/>
        <w:r>
          <w:rPr>
            <w:lang w:val="en-US"/>
          </w:rPr>
          <w:t>D</w:t>
        </w:r>
        <w:r w:rsidRPr="00AB68BB">
          <w:rPr>
            <w:vertAlign w:val="subscript"/>
            <w:lang w:val="en-US"/>
            <w:rPrChange w:id="725" w:author="AL" w:date="2021-08-06T20:08:00Z">
              <w:rPr>
                <w:lang w:val="en-US"/>
              </w:rPr>
            </w:rPrChange>
          </w:rPr>
          <w:t>max</w:t>
        </w:r>
        <w:proofErr w:type="spellEnd"/>
        <w:r>
          <w:rPr>
            <w:lang w:val="en-US"/>
          </w:rPr>
          <w:t xml:space="preserve">) = 0. </w:t>
        </w:r>
      </w:ins>
      <w:r w:rsidR="003B21EA">
        <w:t xml:space="preserve">The limited angular range of </w:t>
      </w:r>
      <w:del w:id="726" w:author="AL" w:date="2021-08-06T20:10:00Z">
        <w:r w:rsidR="00F2100A" w:rsidDel="006748A9">
          <w:rPr>
            <w:lang w:val="en-US"/>
          </w:rPr>
          <w:delText xml:space="preserve">discretely </w:delText>
        </w:r>
        <w:r w:rsidR="003B21EA" w:rsidDel="006748A9">
          <w:delText>recorded</w:delText>
        </w:r>
      </w:del>
      <w:ins w:id="727" w:author="AL" w:date="2021-08-06T20:10:00Z">
        <w:r w:rsidR="006748A9">
          <w:rPr>
            <w:lang w:val="en-US"/>
          </w:rPr>
          <w:t>the</w:t>
        </w:r>
      </w:ins>
      <w:r w:rsidR="003B21EA">
        <w:t xml:space="preserve"> experimental data, as well as the presence of experimental noise, make</w:t>
      </w:r>
      <w:del w:id="728" w:author="AL" w:date="2021-08-06T20:11:00Z">
        <w:r w:rsidR="003B21EA" w:rsidDel="006748A9">
          <w:delText>s</w:delText>
        </w:r>
      </w:del>
      <w:r w:rsidR="003B21EA">
        <w:t xml:space="preserve"> the evaluation of p(r) an ill-posed problem. </w:t>
      </w:r>
      <w:r w:rsidR="006A2A39">
        <w:rPr>
          <w:lang w:val="en-US"/>
        </w:rPr>
        <w:t xml:space="preserve">The </w:t>
      </w:r>
      <w:r w:rsidR="00C628A5">
        <w:rPr>
          <w:lang w:val="en-US"/>
        </w:rPr>
        <w:t>method of</w:t>
      </w:r>
      <w:r w:rsidR="003B21EA">
        <w:t xml:space="preserve"> </w:t>
      </w:r>
      <w:proofErr w:type="spellStart"/>
      <w:r w:rsidR="003B21EA">
        <w:t>solv</w:t>
      </w:r>
      <w:r w:rsidR="00C628A5">
        <w:rPr>
          <w:lang w:val="en-US"/>
        </w:rPr>
        <w:t>ing</w:t>
      </w:r>
      <w:proofErr w:type="spellEnd"/>
      <w:r w:rsidR="003B21EA">
        <w:t xml:space="preserve"> this problem </w:t>
      </w:r>
      <w:r w:rsidR="00B606D3">
        <w:rPr>
          <w:lang w:val="en-US"/>
        </w:rPr>
        <w:t>by the</w:t>
      </w:r>
      <w:r w:rsidR="003B21EA">
        <w:t xml:space="preserve"> IFT ha</w:t>
      </w:r>
      <w:r w:rsidR="00C628A5">
        <w:t>s</w:t>
      </w:r>
      <w:r w:rsidR="003B21EA">
        <w:t xml:space="preserve"> been </w:t>
      </w:r>
      <w:r w:rsidR="00F2100A">
        <w:rPr>
          <w:lang w:val="en-US"/>
        </w:rPr>
        <w:t xml:space="preserve">originally </w:t>
      </w:r>
      <w:proofErr w:type="spellStart"/>
      <w:r w:rsidR="00F2100A">
        <w:rPr>
          <w:lang w:val="en-US"/>
        </w:rPr>
        <w:t>propos</w:t>
      </w:r>
      <w:proofErr w:type="spellEnd"/>
      <w:r w:rsidR="003B21EA">
        <w:t xml:space="preserve">ed by </w:t>
      </w:r>
      <w:proofErr w:type="spellStart"/>
      <w:r w:rsidR="003B21EA">
        <w:t>Glatter</w:t>
      </w:r>
      <w:proofErr w:type="spellEnd"/>
      <w:r w:rsidR="003B21EA">
        <w:t xml:space="preserve"> </w:t>
      </w:r>
      <w:r w:rsidR="00B606D3">
        <w:fldChar w:fldCharType="begin" w:fldLock="1"/>
      </w:r>
      <w:r w:rsidR="00B606D3">
        <w:instrText>ADDIN CSL_CITATION {"citationItems":[{"id":"ITEM-1","itemData":{"author":[{"dropping-particle":"","family":"Glatter","given":"O.","non-dropping-particle":"","parse-names":false,"suffix":""}],"container-title":"Acta Physica Austriaca","id":"ITEM-1","issue":"1-2","issued":{"date-parts":[["1977"]]},"page":"83-102","title":"Data evaluation in small angle scattering: calculation of the radial electron density distribution by means of indirect Fourier transformation","type":"article-journal","volume":"47"},"uris":["http://www.mendeley.com/documents/?uuid=f791ad64-be22-3a68-aa9e-058d98825028"]}],"mendeley":{"formattedCitation":"(Glatter, 1977)","plainTextFormattedCitation":"(Glatter, 1977)","previouslyFormattedCitation":"(Glatter, 1977)"},"properties":{"noteIndex":0},"schema":"https://github.com/citation-style-language/schema/raw/master/csl-citation.json"}</w:instrText>
      </w:r>
      <w:r w:rsidR="00B606D3">
        <w:fldChar w:fldCharType="separate"/>
      </w:r>
      <w:r w:rsidR="00B606D3" w:rsidRPr="00B606D3">
        <w:rPr>
          <w:noProof/>
        </w:rPr>
        <w:t>(Glatter, 1977)</w:t>
      </w:r>
      <w:r w:rsidR="00B606D3">
        <w:fldChar w:fldCharType="end"/>
      </w:r>
      <w:r w:rsidR="003B21EA">
        <w:t>,</w:t>
      </w:r>
      <w:r w:rsidR="00F2100A">
        <w:rPr>
          <w:lang w:val="en-US"/>
        </w:rPr>
        <w:t xml:space="preserve"> and further </w:t>
      </w:r>
      <w:r w:rsidR="006A2A39">
        <w:rPr>
          <w:lang w:val="en-US"/>
        </w:rPr>
        <w:t>enhanced</w:t>
      </w:r>
      <w:r w:rsidR="00F2100A">
        <w:rPr>
          <w:lang w:val="en-US"/>
        </w:rPr>
        <w:t xml:space="preserve"> by</w:t>
      </w:r>
      <w:r w:rsidR="003B21EA">
        <w:t xml:space="preserve"> Svergun </w:t>
      </w:r>
      <w:r w:rsidR="00B606D3">
        <w:fldChar w:fldCharType="begin" w:fldLock="1"/>
      </w:r>
      <w:r w:rsidR="00B606D3">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rsidR="00B606D3">
        <w:fldChar w:fldCharType="separate"/>
      </w:r>
      <w:r w:rsidR="00B606D3" w:rsidRPr="00B606D3">
        <w:rPr>
          <w:noProof/>
        </w:rPr>
        <w:t>(Svergun, 1992)</w:t>
      </w:r>
      <w:r w:rsidR="00B606D3">
        <w:fldChar w:fldCharType="end"/>
      </w:r>
      <w:r w:rsidR="00B606D3">
        <w:rPr>
          <w:lang w:val="en-US"/>
        </w:rPr>
        <w:t xml:space="preserve"> </w:t>
      </w:r>
      <w:r w:rsidR="00F2100A">
        <w:rPr>
          <w:lang w:val="en-US"/>
        </w:rPr>
        <w:t>and</w:t>
      </w:r>
      <w:r w:rsidR="003B21EA">
        <w:t xml:space="preserve"> </w:t>
      </w:r>
      <w:r w:rsidR="00880815">
        <w:rPr>
          <w:lang w:val="en-US"/>
        </w:rPr>
        <w:t xml:space="preserve">Hansen </w:t>
      </w:r>
      <w:r w:rsidR="00B606D3">
        <w:rPr>
          <w:lang w:val="en-US"/>
        </w:rPr>
        <w:fldChar w:fldCharType="begin" w:fldLock="1"/>
      </w:r>
      <w:r w:rsidR="00B606D3">
        <w:rPr>
          <w:lang w:val="en-US"/>
        </w:rPr>
        <w:instrText>ADDIN CSL_CITATION {"citationItems":[{"id":"ITEM-1","itemData":{"DOI":"10.1107/S0021889806035291","ISSN":"00218898","abstract":"Using Bayesian analysis for indirect Fourier transformation (IFT) of data from small-angle scattering (SAS) leads to probability distributions for parameters describing the experimental data. This quantification may provide extra information about the scattering system. The shape of the probability distribution for the maximum diameter of the scatterer may contain information about e.g. the heterogeneity of the scattering sample. The information content in the experimental data can be quantified as an 'effective number of parameters' which can be determined from the data. The applicability of the Bayesian approach to IFT in SAS is demonstrated using simulated as well as experimental data. © International Union of Crystallography, 2006.","author":[{"dropping-particle":"","family":"Vestergaard","given":"Bente","non-dropping-particle":"","parse-names":false,"suffix":""},{"dropping-particle":"","family":"Hansen","given":"Steen","non-dropping-particle":"","parse-names":false,"suffix":""}],"container-title":"Journal of Applied Crystallography","id":"ITEM-1","issue":"6","issued":{"date-parts":[["2006"]]},"page":"797-804","title":"Application of Bayesian analysis to indirect Fourier transformation in small-angle scattering","type":"article-journal","volume":"39"},"uris":["http://www.mendeley.com/documents/?uuid=5c2968f9-3180-47d4-84df-da01e971b28f"]}],"mendeley":{"formattedCitation":"(Vestergaard and Hansen, 2006)","plainTextFormattedCitation":"(Vestergaard and Hansen, 2006)","previouslyFormattedCitation":"(Vestergaard and Hansen, 2006)"},"properties":{"noteIndex":0},"schema":"https://github.com/citation-style-language/schema/raw/master/csl-citation.json"}</w:instrText>
      </w:r>
      <w:r w:rsidR="00B606D3">
        <w:rPr>
          <w:lang w:val="en-US"/>
        </w:rPr>
        <w:fldChar w:fldCharType="separate"/>
      </w:r>
      <w:r w:rsidR="00B606D3" w:rsidRPr="00B606D3">
        <w:rPr>
          <w:noProof/>
          <w:lang w:val="en-US"/>
        </w:rPr>
        <w:t>(Vestergaard and Hansen, 2006)</w:t>
      </w:r>
      <w:r w:rsidR="00B606D3">
        <w:rPr>
          <w:lang w:val="en-US"/>
        </w:rPr>
        <w:fldChar w:fldCharType="end"/>
      </w:r>
      <w:r w:rsidR="003B21EA">
        <w:t xml:space="preserve">. </w:t>
      </w:r>
      <w:r w:rsidR="00880815">
        <w:rPr>
          <w:lang w:val="en-US"/>
        </w:rPr>
        <w:t xml:space="preserve">In </w:t>
      </w:r>
      <w:r w:rsidR="00B606D3">
        <w:rPr>
          <w:lang w:val="en-US"/>
        </w:rPr>
        <w:t xml:space="preserve">the </w:t>
      </w:r>
      <w:r w:rsidR="00880815">
        <w:rPr>
          <w:lang w:val="en-US"/>
        </w:rPr>
        <w:t>IFT approach</w:t>
      </w:r>
      <w:r w:rsidR="00AC1517">
        <w:rPr>
          <w:lang w:val="en-US"/>
        </w:rPr>
        <w:t>,</w:t>
      </w:r>
      <w:r w:rsidR="00880815">
        <w:rPr>
          <w:lang w:val="en-US"/>
        </w:rPr>
        <w:t xml:space="preserve"> </w:t>
      </w:r>
      <w:del w:id="729" w:author="AL" w:date="2021-08-06T20:09:00Z">
        <w:r w:rsidR="00880815" w:rsidDel="006748A9">
          <w:rPr>
            <w:lang w:val="en-US"/>
          </w:rPr>
          <w:delText xml:space="preserve">a guess on the </w:delText>
        </w:r>
      </w:del>
      <w:proofErr w:type="spellStart"/>
      <w:r w:rsidR="00880815" w:rsidRPr="00C96A6C">
        <w:rPr>
          <w:i/>
          <w:iCs/>
          <w:lang w:val="en-US"/>
        </w:rPr>
        <w:t>D</w:t>
      </w:r>
      <w:r w:rsidR="00880815" w:rsidRPr="00C96A6C">
        <w:rPr>
          <w:i/>
          <w:iCs/>
          <w:vertAlign w:val="subscript"/>
          <w:lang w:val="en-US"/>
        </w:rPr>
        <w:t>max</w:t>
      </w:r>
      <w:proofErr w:type="spellEnd"/>
      <w:r w:rsidR="00880815">
        <w:rPr>
          <w:lang w:val="en-US"/>
        </w:rPr>
        <w:t xml:space="preserve"> </w:t>
      </w:r>
      <w:ins w:id="730" w:author="AL" w:date="2021-08-06T20:11:00Z">
        <w:r w:rsidR="006748A9">
          <w:rPr>
            <w:lang w:val="en-US"/>
          </w:rPr>
          <w:t>a</w:t>
        </w:r>
      </w:ins>
      <w:ins w:id="731" w:author="AL" w:date="2021-08-06T20:09:00Z">
        <w:r w:rsidR="006748A9">
          <w:rPr>
            <w:lang w:val="en-US"/>
          </w:rPr>
          <w:t xml:space="preserve">s an input parameter </w:t>
        </w:r>
      </w:ins>
      <w:r w:rsidR="00880815">
        <w:rPr>
          <w:lang w:val="en-US"/>
        </w:rPr>
        <w:t xml:space="preserve">must be </w:t>
      </w:r>
      <w:ins w:id="732" w:author="AL" w:date="2021-08-06T20:11:00Z">
        <w:r w:rsidR="006748A9">
          <w:rPr>
            <w:lang w:val="en-US"/>
          </w:rPr>
          <w:t>provided</w:t>
        </w:r>
      </w:ins>
      <w:del w:id="733" w:author="AL" w:date="2021-08-06T20:11:00Z">
        <w:r w:rsidR="00880815" w:rsidDel="006748A9">
          <w:rPr>
            <w:lang w:val="en-US"/>
          </w:rPr>
          <w:delText>given</w:delText>
        </w:r>
      </w:del>
      <w:ins w:id="734" w:author="AL" w:date="2021-08-06T20:11:00Z">
        <w:r w:rsidR="006748A9">
          <w:rPr>
            <w:lang w:val="en-US"/>
          </w:rPr>
          <w:t>.</w:t>
        </w:r>
      </w:ins>
      <w:del w:id="735" w:author="AL" w:date="2021-08-06T20:12:00Z">
        <w:r w:rsidR="00880815" w:rsidDel="006748A9">
          <w:rPr>
            <w:lang w:val="en-US"/>
          </w:rPr>
          <w:delText xml:space="preserve">, </w:delText>
        </w:r>
        <w:r w:rsidR="00C628A5" w:rsidDel="006748A9">
          <w:rPr>
            <w:lang w:val="en-US"/>
          </w:rPr>
          <w:delText>the</w:delText>
        </w:r>
        <w:r w:rsidR="00A70FB4" w:rsidDel="006748A9">
          <w:rPr>
            <w:lang w:val="en-US"/>
          </w:rPr>
          <w:delText>n t</w:delText>
        </w:r>
      </w:del>
      <w:ins w:id="736" w:author="AL" w:date="2021-08-06T20:12:00Z">
        <w:r w:rsidR="006748A9">
          <w:rPr>
            <w:lang w:val="en-US"/>
          </w:rPr>
          <w:t xml:space="preserve"> T</w:t>
        </w:r>
      </w:ins>
      <w:r w:rsidR="00A70FB4">
        <w:rPr>
          <w:lang w:val="en-US"/>
        </w:rPr>
        <w:t>he</w:t>
      </w:r>
      <w:r w:rsidR="00880815">
        <w:rPr>
          <w:lang w:val="en-US"/>
        </w:rPr>
        <w:t xml:space="preserve"> p(r) function is expressed as a sum of </w:t>
      </w:r>
      <w:del w:id="737" w:author="AL" w:date="2021-08-06T20:12:00Z">
        <w:r w:rsidR="00880815" w:rsidDel="006748A9">
          <w:rPr>
            <w:lang w:val="en-US"/>
          </w:rPr>
          <w:delText xml:space="preserve">some </w:delText>
        </w:r>
      </w:del>
      <w:r w:rsidR="00C628A5">
        <w:rPr>
          <w:lang w:val="en-US"/>
        </w:rPr>
        <w:t xml:space="preserve">analytical </w:t>
      </w:r>
      <w:r w:rsidR="00880815">
        <w:rPr>
          <w:lang w:val="en-US"/>
        </w:rPr>
        <w:t>functions (e.g. cubic splines)</w:t>
      </w:r>
      <w:r w:rsidR="00A70FB4">
        <w:rPr>
          <w:lang w:val="en-US"/>
        </w:rPr>
        <w:t>. Finally, the</w:t>
      </w:r>
      <w:r w:rsidR="00880815">
        <w:rPr>
          <w:lang w:val="en-US"/>
        </w:rPr>
        <w:t xml:space="preserve"> classical </w:t>
      </w:r>
      <w:r w:rsidR="00880815">
        <w:rPr>
          <w:lang w:val="en-US"/>
        </w:rPr>
        <w:lastRenderedPageBreak/>
        <w:t xml:space="preserve">regularization procedure </w:t>
      </w:r>
      <w:ins w:id="738" w:author="AL" w:date="2021-08-06T20:12:00Z">
        <w:r w:rsidR="006748A9" w:rsidRPr="006748A9">
          <w:rPr>
            <w:highlight w:val="yellow"/>
            <w:lang w:val="en-US"/>
            <w:rPrChange w:id="739" w:author="AL" w:date="2021-08-06T20:12:00Z">
              <w:rPr>
                <w:lang w:val="en-US"/>
              </w:rPr>
            </w:rPrChange>
          </w:rPr>
          <w:t>[Tikhonov]</w:t>
        </w:r>
      </w:ins>
      <w:del w:id="740" w:author="AL" w:date="2021-08-06T20:12:00Z">
        <w:r w:rsidR="00B606D3" w:rsidDel="006748A9">
          <w:rPr>
            <w:lang w:val="en-US"/>
          </w:rPr>
          <w:fldChar w:fldCharType="begin" w:fldLock="1"/>
        </w:r>
        <w:r w:rsidR="00EA5388" w:rsidDel="006748A9">
          <w:rPr>
            <w:lang w:val="en-US"/>
          </w:rPr>
          <w:delInstrText>ADDIN CSL_CITATION {"citationItems":[{"id":"ITEM-1","itemData":{"DOI":"10.1007/978-3-642-81472-3_5","abstract":"Manual entry title: \"Об устойчивости обратных задач On the stability of inverse problems\"","author":[{"dropping-particle":"","family":"Bertero","given":"M.","non-dropping-particle":"","parse-names":false,"suffix":""},{"dropping-particle":"","family":"Mol","given":"C.","non-dropping-particle":"De","parse-names":false,"suffix":""},{"dropping-particle":"","family":"Viano","given":"G. A.","non-dropping-particle":"","parse-names":false,"suffix":""}],"container-title":"Dokl. Akad. Nauk SSSR","id":"ITEM-1","issued":{"date-parts":[["1980"]]},"page":"161-214","title":"The Stability of Inverse Problems","type":"chapter","volume":"39"},"uris":["http://www.mendeley.com/documents/?uuid=d0caf97c-dda3-3cc6-9971-6b662350b6eb"]}],"mendeley":{"formattedCitation":"(Bertero et al., 1980)","plainTextFormattedCitation":"(Bertero et al., 1980)","previouslyFormattedCitation":"(Bertero et al., 1980)"},"properties":{"noteIndex":0},"schema":"https://github.com/citation-style-language/schema/raw/master/csl-citation.json"}</w:delInstrText>
        </w:r>
        <w:r w:rsidR="00B606D3" w:rsidDel="006748A9">
          <w:rPr>
            <w:lang w:val="en-US"/>
          </w:rPr>
          <w:fldChar w:fldCharType="separate"/>
        </w:r>
        <w:r w:rsidR="001030D8" w:rsidRPr="001030D8" w:rsidDel="006748A9">
          <w:rPr>
            <w:noProof/>
            <w:lang w:val="en-US"/>
          </w:rPr>
          <w:delText>(Bertero et al., 1980)</w:delText>
        </w:r>
        <w:r w:rsidR="00B606D3" w:rsidDel="006748A9">
          <w:rPr>
            <w:lang w:val="en-US"/>
          </w:rPr>
          <w:fldChar w:fldCharType="end"/>
        </w:r>
      </w:del>
      <w:r w:rsidR="00880815">
        <w:rPr>
          <w:lang w:val="en-US"/>
        </w:rPr>
        <w:t xml:space="preserve"> is applied such that </w:t>
      </w:r>
      <w:ins w:id="741" w:author="AL" w:date="2021-08-06T20:13:00Z">
        <w:r w:rsidR="00E30039">
          <w:rPr>
            <w:lang w:val="en-US"/>
          </w:rPr>
          <w:t xml:space="preserve">the </w:t>
        </w:r>
      </w:ins>
      <w:r w:rsidR="00880815">
        <w:rPr>
          <w:lang w:val="en-US"/>
        </w:rPr>
        <w:t>p(r)</w:t>
      </w:r>
      <w:del w:id="742" w:author="AL" w:date="2021-08-06T20:13:00Z">
        <w:r w:rsidR="00880815" w:rsidDel="00E30039">
          <w:rPr>
            <w:lang w:val="en-US"/>
          </w:rPr>
          <w:delText xml:space="preserve"> </w:delText>
        </w:r>
        <w:r w:rsidR="00C628A5" w:rsidDel="00E30039">
          <w:rPr>
            <w:lang w:val="en-US"/>
          </w:rPr>
          <w:delText>i)</w:delText>
        </w:r>
      </w:del>
      <w:r w:rsidR="00C628A5">
        <w:rPr>
          <w:lang w:val="en-US"/>
        </w:rPr>
        <w:t xml:space="preserve"> </w:t>
      </w:r>
      <w:r w:rsidR="00880815">
        <w:rPr>
          <w:lang w:val="en-US"/>
        </w:rPr>
        <w:t>agrees to experimental data and</w:t>
      </w:r>
      <w:del w:id="743" w:author="AL" w:date="2021-08-06T20:13:00Z">
        <w:r w:rsidR="00880815" w:rsidDel="00E30039">
          <w:rPr>
            <w:lang w:val="en-US"/>
          </w:rPr>
          <w:delText xml:space="preserve"> ii)</w:delText>
        </w:r>
      </w:del>
      <w:r w:rsidR="00880815">
        <w:rPr>
          <w:lang w:val="en-US"/>
        </w:rPr>
        <w:t xml:space="preserve"> ensur</w:t>
      </w:r>
      <w:r w:rsidR="00C628A5">
        <w:rPr>
          <w:lang w:val="en-US"/>
        </w:rPr>
        <w:t>es</w:t>
      </w:r>
      <w:r w:rsidR="00880815">
        <w:rPr>
          <w:lang w:val="en-US"/>
        </w:rPr>
        <w:t xml:space="preserve"> satisfaction </w:t>
      </w:r>
      <w:del w:id="744" w:author="AL" w:date="2021-08-06T20:13:00Z">
        <w:r w:rsidR="00880815" w:rsidDel="00E30039">
          <w:rPr>
            <w:lang w:val="en-US"/>
          </w:rPr>
          <w:delText xml:space="preserve">to </w:delText>
        </w:r>
      </w:del>
      <w:ins w:id="745" w:author="AL" w:date="2021-08-06T20:13:00Z">
        <w:r w:rsidR="00E30039">
          <w:rPr>
            <w:lang w:val="en-US"/>
          </w:rPr>
          <w:t>with</w:t>
        </w:r>
        <w:r w:rsidR="00E30039">
          <w:rPr>
            <w:lang w:val="en-US"/>
          </w:rPr>
          <w:t xml:space="preserve"> </w:t>
        </w:r>
      </w:ins>
      <w:r w:rsidR="00880815">
        <w:rPr>
          <w:lang w:val="en-US"/>
        </w:rPr>
        <w:t xml:space="preserve">the imposed constraints. Most commonly </w:t>
      </w:r>
      <w:r w:rsidR="00C628A5">
        <w:rPr>
          <w:lang w:val="en-US"/>
        </w:rPr>
        <w:t>the</w:t>
      </w:r>
      <w:r w:rsidR="00880815">
        <w:rPr>
          <w:lang w:val="en-US"/>
        </w:rPr>
        <w:t xml:space="preserve"> constraint </w:t>
      </w:r>
      <w:r w:rsidR="00C628A5">
        <w:rPr>
          <w:lang w:val="en-US"/>
        </w:rPr>
        <w:t>is</w:t>
      </w:r>
      <w:r w:rsidR="00880815">
        <w:rPr>
          <w:lang w:val="en-US"/>
        </w:rPr>
        <w:t xml:space="preserve"> the smoothness of </w:t>
      </w:r>
      <w:ins w:id="746" w:author="AL" w:date="2021-08-06T20:15:00Z">
        <w:r w:rsidR="00E30039">
          <w:rPr>
            <w:lang w:val="en-US"/>
          </w:rPr>
          <w:t xml:space="preserve">the </w:t>
        </w:r>
      </w:ins>
      <w:r w:rsidR="00880815">
        <w:rPr>
          <w:lang w:val="en-US"/>
        </w:rPr>
        <w:t xml:space="preserve">p(r), </w:t>
      </w:r>
      <w:r w:rsidR="00C628A5">
        <w:rPr>
          <w:lang w:val="en-US"/>
        </w:rPr>
        <w:t xml:space="preserve">so that </w:t>
      </w:r>
      <w:r w:rsidR="00880815">
        <w:rPr>
          <w:lang w:val="en-US"/>
        </w:rPr>
        <w:t>termination effect</w:t>
      </w:r>
      <w:r w:rsidR="0082750A">
        <w:rPr>
          <w:lang w:val="en-US"/>
        </w:rPr>
        <w:t>s</w:t>
      </w:r>
      <w:r w:rsidR="00C628A5">
        <w:rPr>
          <w:lang w:val="en-US"/>
        </w:rPr>
        <w:t xml:space="preserve"> </w:t>
      </w:r>
      <w:r w:rsidR="0082750A">
        <w:rPr>
          <w:lang w:val="en-US"/>
        </w:rPr>
        <w:t>are</w:t>
      </w:r>
      <w:r w:rsidR="00C628A5">
        <w:rPr>
          <w:lang w:val="en-US"/>
        </w:rPr>
        <w:t xml:space="preserve"> reduced </w:t>
      </w:r>
      <w:del w:id="747" w:author="AL" w:date="2021-08-06T20:14:00Z">
        <w:r w:rsidR="00C628A5" w:rsidDel="00E30039">
          <w:rPr>
            <w:lang w:val="en-US"/>
          </w:rPr>
          <w:delText>or id</w:delText>
        </w:r>
        <w:r w:rsidR="00B606D3" w:rsidDel="00E30039">
          <w:rPr>
            <w:lang w:val="en-US"/>
          </w:rPr>
          <w:delText>e</w:delText>
        </w:r>
        <w:r w:rsidR="00C628A5" w:rsidDel="00E30039">
          <w:rPr>
            <w:lang w:val="en-US"/>
          </w:rPr>
          <w:delText>ally completely removed</w:delText>
        </w:r>
      </w:del>
      <w:ins w:id="748" w:author="AL" w:date="2021-08-06T20:14:00Z">
        <w:r w:rsidR="00E30039">
          <w:rPr>
            <w:lang w:val="en-US"/>
          </w:rPr>
          <w:t xml:space="preserve">as much </w:t>
        </w:r>
      </w:ins>
      <w:ins w:id="749" w:author="AL" w:date="2021-08-06T20:15:00Z">
        <w:r w:rsidR="00E30039">
          <w:rPr>
            <w:lang w:val="en-US"/>
          </w:rPr>
          <w:t>as possible</w:t>
        </w:r>
      </w:ins>
      <w:r w:rsidR="00880815">
        <w:rPr>
          <w:lang w:val="en-US"/>
        </w:rPr>
        <w:t xml:space="preserve">. </w:t>
      </w:r>
      <w:r w:rsidR="003B21EA">
        <w:t xml:space="preserve">However, in </w:t>
      </w:r>
      <w:del w:id="750" w:author="AL" w:date="2021-08-06T20:23:00Z">
        <w:r w:rsidR="003B21EA" w:rsidDel="00E30039">
          <w:delText xml:space="preserve">all </w:delText>
        </w:r>
      </w:del>
      <w:del w:id="751" w:author="AL" w:date="2021-08-06T20:15:00Z">
        <w:r w:rsidR="003B21EA" w:rsidDel="00E30039">
          <w:delText xml:space="preserve">of </w:delText>
        </w:r>
      </w:del>
      <w:r w:rsidR="003B21EA">
        <w:t>these approaches</w:t>
      </w:r>
      <w:r w:rsidR="00880815">
        <w:t>,</w:t>
      </w:r>
      <w:r w:rsidR="003B21EA">
        <w:t xml:space="preserve"> the choice of the final solution remains a subjective criterion left to the discretion of the user.</w:t>
      </w:r>
      <w:del w:id="752" w:author="AL" w:date="2021-08-06T20:23:00Z">
        <w:r w:rsidR="003B21EA" w:rsidDel="00E30039">
          <w:delText xml:space="preserve"> </w:delText>
        </w:r>
        <w:r w:rsidR="00B606D3" w:rsidDel="00E30039">
          <w:rPr>
            <w:lang w:val="en-US"/>
          </w:rPr>
          <w:delText xml:space="preserve">Therefore, small deviations of </w:delText>
        </w:r>
        <w:r w:rsidR="00B606D3" w:rsidRPr="00C96A6C" w:rsidDel="00E30039">
          <w:rPr>
            <w:i/>
            <w:iCs/>
            <w:lang w:val="en-US"/>
          </w:rPr>
          <w:delText>D</w:delText>
        </w:r>
        <w:r w:rsidR="00B606D3" w:rsidRPr="00C96A6C" w:rsidDel="00E30039">
          <w:rPr>
            <w:i/>
            <w:iCs/>
            <w:vertAlign w:val="subscript"/>
            <w:lang w:val="en-US"/>
          </w:rPr>
          <w:delText>max</w:delText>
        </w:r>
        <w:r w:rsidR="00B606D3" w:rsidDel="00E30039">
          <w:rPr>
            <w:lang w:val="en-US"/>
          </w:rPr>
          <w:delText xml:space="preserve"> are acceptable and do not change the final solution,  thus precise estimation of </w:delText>
        </w:r>
        <w:r w:rsidR="00B606D3" w:rsidRPr="00C96A6C" w:rsidDel="00E30039">
          <w:rPr>
            <w:i/>
            <w:iCs/>
            <w:lang w:val="en-US"/>
          </w:rPr>
          <w:delText>D</w:delText>
        </w:r>
        <w:r w:rsidR="00B606D3" w:rsidRPr="00C96A6C" w:rsidDel="00E30039">
          <w:rPr>
            <w:i/>
            <w:iCs/>
            <w:vertAlign w:val="subscript"/>
            <w:lang w:val="en-US"/>
          </w:rPr>
          <w:delText>max</w:delText>
        </w:r>
        <w:r w:rsidR="00B606D3" w:rsidDel="00E30039">
          <w:rPr>
            <w:lang w:val="en-US"/>
          </w:rPr>
          <w:delText xml:space="preserve"> is </w:delText>
        </w:r>
        <w:r w:rsidR="00AC1517" w:rsidDel="00E30039">
          <w:rPr>
            <w:lang w:val="en-US"/>
          </w:rPr>
          <w:delText xml:space="preserve">somewhat arbitrary and is </w:delText>
        </w:r>
      </w:del>
      <w:del w:id="753" w:author="AL" w:date="2021-08-06T20:22:00Z">
        <w:r w:rsidR="00AC1517" w:rsidDel="00E30039">
          <w:rPr>
            <w:lang w:val="en-US"/>
          </w:rPr>
          <w:delText xml:space="preserve">usually </w:delText>
        </w:r>
      </w:del>
      <w:del w:id="754" w:author="AL" w:date="2021-08-06T20:23:00Z">
        <w:r w:rsidR="00B606D3" w:rsidDel="00E30039">
          <w:rPr>
            <w:lang w:val="en-US"/>
          </w:rPr>
          <w:delText>left to the discretion of a user.</w:delText>
        </w:r>
      </w:del>
    </w:p>
    <w:p w14:paraId="7FE36D48" w14:textId="09F54012" w:rsidR="00E30039" w:rsidRPr="00E30039" w:rsidRDefault="00E30039" w:rsidP="00E30039">
      <w:pPr>
        <w:pStyle w:val="NormalWeb"/>
        <w:rPr>
          <w:lang w:val="en-US"/>
          <w:rPrChange w:id="755" w:author="AL" w:date="2021-08-06T20:28:00Z">
            <w:rPr/>
          </w:rPrChange>
        </w:rPr>
      </w:pPr>
      <w:ins w:id="756" w:author="AL" w:date="2021-08-06T20:21:00Z">
        <w:r>
          <w:t>In the program AUTOGNOM</w:t>
        </w:r>
      </w:ins>
      <w:ins w:id="757" w:author="AL" w:date="2021-08-06T20:23:00Z">
        <w:r>
          <w:rPr>
            <w:lang w:val="en-US"/>
          </w:rPr>
          <w:t xml:space="preserve"> [</w:t>
        </w:r>
        <w:r w:rsidRPr="00E30039">
          <w:rPr>
            <w:highlight w:val="yellow"/>
            <w:lang w:val="en-US"/>
            <w:rPrChange w:id="758" w:author="AL" w:date="2021-08-06T20:24:00Z">
              <w:rPr>
                <w:lang w:val="en-US"/>
              </w:rPr>
            </w:rPrChange>
          </w:rPr>
          <w:t>Petoukhov</w:t>
        </w:r>
      </w:ins>
      <w:ins w:id="759" w:author="AL" w:date="2021-08-06T20:24:00Z">
        <w:r w:rsidRPr="00E30039">
          <w:rPr>
            <w:highlight w:val="yellow"/>
            <w:lang w:val="en-US"/>
            <w:rPrChange w:id="760" w:author="AL" w:date="2021-08-06T20:24:00Z">
              <w:rPr>
                <w:lang w:val="en-US"/>
              </w:rPr>
            </w:rPrChange>
          </w:rPr>
          <w:t xml:space="preserve"> 2007</w:t>
        </w:r>
      </w:ins>
      <w:ins w:id="761" w:author="AL" w:date="2021-08-06T20:23:00Z">
        <w:r>
          <w:rPr>
            <w:lang w:val="en-US"/>
          </w:rPr>
          <w:t>]</w:t>
        </w:r>
      </w:ins>
      <w:ins w:id="762" w:author="AL" w:date="2021-08-06T20:24:00Z">
        <w:r>
          <w:rPr>
            <w:lang w:val="en-US"/>
          </w:rPr>
          <w:t xml:space="preserve"> (later DATGNOM)</w:t>
        </w:r>
      </w:ins>
      <w:ins w:id="763" w:author="AL" w:date="2021-08-06T20:21:00Z">
        <w:r>
          <w:t>, multiple runs</w:t>
        </w:r>
      </w:ins>
      <w:ins w:id="764" w:author="AL" w:date="2021-08-06T20:24:00Z">
        <w:r>
          <w:rPr>
            <w:lang w:val="en-US"/>
          </w:rPr>
          <w:t xml:space="preserve"> of the program GNOM </w:t>
        </w:r>
      </w:ins>
      <w:ins w:id="765" w:author="AL" w:date="2021-08-06T20:25:00Z">
        <w:r>
          <w:fldChar w:fldCharType="begin" w:fldLock="1"/>
        </w:r>
        <w:r>
          <w:instrText>ADDIN CSL_CITATION {"citationItems":[{"id":"ITEM-1","itemData":{"ISSN":"0021-8898","author":[{"dropping-particle":"","family":"Svergun","given":"D I","non-dropping-particle":"","parse-names":false,"suffix":""}],"container-title":"J. Appl. Cryst","id":"ITEM-1","issued":{"date-parts":[["1992"]]},"page":"495-503","title":"Determination of the regularization parameter in indirect-transform methods using perceptual criteria","type":"article-journal","volume":"25"},"uris":["http://www.mendeley.com/documents/?uuid=3ecdd21d-735e-3e1f-acef-12b8268bb6cd"]}],"mendeley":{"formattedCitation":"(Svergun, 1992)","plainTextFormattedCitation":"(Svergun, 1992)","previouslyFormattedCitation":"(Svergun, 1992)"},"properties":{"noteIndex":0},"schema":"https://github.com/citation-style-language/schema/raw/master/csl-citation.json"}</w:instrText>
        </w:r>
        <w:r>
          <w:fldChar w:fldCharType="separate"/>
        </w:r>
        <w:r w:rsidRPr="00B606D3">
          <w:rPr>
            <w:noProof/>
          </w:rPr>
          <w:t>(Svergun, 1992)</w:t>
        </w:r>
        <w:r>
          <w:fldChar w:fldCharType="end"/>
        </w:r>
        <w:r>
          <w:rPr>
            <w:lang w:val="en-US"/>
          </w:rPr>
          <w:t xml:space="preserve"> </w:t>
        </w:r>
      </w:ins>
      <w:ins w:id="766" w:author="AL" w:date="2021-08-06T20:21:00Z">
        <w:r>
          <w:rPr>
            <w:lang w:val="en-US"/>
          </w:rPr>
          <w:t xml:space="preserve"> </w:t>
        </w:r>
        <w:r>
          <w:t>are performed</w:t>
        </w:r>
      </w:ins>
      <w:ins w:id="767" w:author="AL" w:date="2021-08-06T20:27:00Z">
        <w:r>
          <w:rPr>
            <w:lang w:val="en-US"/>
          </w:rPr>
          <w:t xml:space="preserve"> with </w:t>
        </w:r>
      </w:ins>
      <w:proofErr w:type="spellStart"/>
      <w:ins w:id="768" w:author="AL" w:date="2021-08-06T20:28:00Z">
        <w:r>
          <w:t>D</w:t>
        </w:r>
        <w:r w:rsidRPr="00F2784D">
          <w:rPr>
            <w:vertAlign w:val="subscript"/>
            <w:rPrChange w:id="769" w:author="AL" w:date="2021-08-06T20:29:00Z">
              <w:rPr/>
            </w:rPrChange>
          </w:rPr>
          <w:t>max</w:t>
        </w:r>
        <w:proofErr w:type="spellEnd"/>
        <w:r>
          <w:rPr>
            <w:lang w:val="en-US"/>
          </w:rPr>
          <w:t xml:space="preserve"> </w:t>
        </w:r>
        <w:r>
          <w:t>values ranging from 2R</w:t>
        </w:r>
        <w:r w:rsidRPr="00E30039">
          <w:rPr>
            <w:vertAlign w:val="subscript"/>
            <w:rPrChange w:id="770" w:author="AL" w:date="2021-08-06T20:29:00Z">
              <w:rPr/>
            </w:rPrChange>
          </w:rPr>
          <w:t>g</w:t>
        </w:r>
        <w:r>
          <w:t xml:space="preserve"> to 4R</w:t>
        </w:r>
        <w:r w:rsidRPr="00E30039">
          <w:rPr>
            <w:vertAlign w:val="subscript"/>
            <w:rPrChange w:id="771" w:author="AL" w:date="2021-08-06T20:29:00Z">
              <w:rPr/>
            </w:rPrChange>
          </w:rPr>
          <w:t>g</w:t>
        </w:r>
        <w:r>
          <w:t xml:space="preserve"> </w:t>
        </w:r>
      </w:ins>
      <w:ins w:id="772" w:author="AL" w:date="2021-08-06T20:21:00Z">
        <w:r>
          <w:t xml:space="preserve"> to find the optimum </w:t>
        </w:r>
        <w:proofErr w:type="spellStart"/>
        <w:r>
          <w:t>Dmax</w:t>
        </w:r>
        <w:proofErr w:type="spellEnd"/>
        <w:r>
          <w:t xml:space="preserve"> and p(r) function</w:t>
        </w:r>
      </w:ins>
      <w:ins w:id="773" w:author="AL" w:date="2021-08-06T20:28:00Z">
        <w:r>
          <w:rPr>
            <w:lang w:val="en-US"/>
          </w:rPr>
          <w:t xml:space="preserve">. Here </w:t>
        </w:r>
        <w:proofErr w:type="spellStart"/>
        <w:r>
          <w:rPr>
            <w:lang w:val="en-US"/>
          </w:rPr>
          <w:t>R</w:t>
        </w:r>
        <w:r w:rsidRPr="00E30039">
          <w:rPr>
            <w:vertAlign w:val="subscript"/>
            <w:lang w:val="en-US"/>
            <w:rPrChange w:id="774" w:author="AL" w:date="2021-08-06T20:29:00Z">
              <w:rPr>
                <w:lang w:val="en-US"/>
              </w:rPr>
            </w:rPrChange>
          </w:rPr>
          <w:t>g</w:t>
        </w:r>
        <w:proofErr w:type="spellEnd"/>
        <w:r>
          <w:rPr>
            <w:lang w:val="en-US"/>
          </w:rPr>
          <w:t xml:space="preserve"> is the radius of gyration from the Guinier approximation.</w:t>
        </w:r>
      </w:ins>
    </w:p>
    <w:p w14:paraId="1FDB551D" w14:textId="43BB3671" w:rsidR="00816DA2" w:rsidRPr="00FC67F5" w:rsidRDefault="003B21EA">
      <w:pPr>
        <w:pStyle w:val="Heading1"/>
        <w:rPr>
          <w:rStyle w:val="Emphasis"/>
          <w:rFonts w:ascii="Times New Roman" w:hAnsi="Times New Roman" w:cs="Times New Roman"/>
          <w:i w:val="0"/>
          <w:iCs w:val="0"/>
          <w:color w:val="auto"/>
          <w:sz w:val="24"/>
          <w:szCs w:val="24"/>
        </w:rPr>
      </w:pPr>
      <w:r w:rsidRPr="00FC67F5">
        <w:rPr>
          <w:rStyle w:val="Emphasis"/>
          <w:i w:val="0"/>
          <w:iCs w:val="0"/>
        </w:rPr>
        <w:t>Methods</w:t>
      </w:r>
    </w:p>
    <w:p w14:paraId="7F64C80A" w14:textId="5A54F690" w:rsidR="00D70407" w:rsidRDefault="00D70407">
      <w:pPr>
        <w:pStyle w:val="NormalWeb"/>
        <w:rPr>
          <w:ins w:id="775" w:author="AL" w:date="2021-07-23T11:21:00Z"/>
          <w:rStyle w:val="Heading2Char"/>
          <w:lang w:val="en-US"/>
        </w:rPr>
      </w:pPr>
      <w:ins w:id="776" w:author="AL" w:date="2021-07-23T11:20:00Z">
        <w:r w:rsidRPr="00D70407">
          <w:rPr>
            <w:rStyle w:val="Heading2Char"/>
          </w:rPr>
          <w:t>Training/validation/test</w:t>
        </w:r>
        <w:r>
          <w:rPr>
            <w:rStyle w:val="Heading2Char"/>
            <w:lang w:val="en-US"/>
          </w:rPr>
          <w:t xml:space="preserve"> sets</w:t>
        </w:r>
      </w:ins>
    </w:p>
    <w:p w14:paraId="4DF74436" w14:textId="590AC925" w:rsidR="00D70407" w:rsidRDefault="00D70407" w:rsidP="005A384B">
      <w:pPr>
        <w:rPr>
          <w:ins w:id="777" w:author="AL" w:date="2021-07-23T11:35:00Z"/>
          <w:lang w:val="en-US"/>
        </w:rPr>
      </w:pPr>
      <w:ins w:id="778" w:author="AL" w:date="2021-07-23T11:28:00Z">
        <w:r>
          <w:rPr>
            <w:lang w:val="en-US"/>
          </w:rPr>
          <w:t>In this study</w:t>
        </w:r>
      </w:ins>
      <w:ins w:id="779" w:author="AL" w:date="2021-08-06T20:29:00Z">
        <w:r w:rsidR="00F2784D">
          <w:rPr>
            <w:lang w:val="en-US"/>
          </w:rPr>
          <w:t>,</w:t>
        </w:r>
      </w:ins>
      <w:ins w:id="780" w:author="AL" w:date="2021-07-23T11:28:00Z">
        <w:r>
          <w:rPr>
            <w:lang w:val="en-US"/>
          </w:rPr>
          <w:t xml:space="preserve"> w</w:t>
        </w:r>
      </w:ins>
      <w:ins w:id="781" w:author="AL" w:date="2021-07-23T11:25:00Z">
        <w:r>
          <w:rPr>
            <w:lang w:val="en-US"/>
          </w:rPr>
          <w:t>e considered three types of biological macromolecules: folded proteins</w:t>
        </w:r>
      </w:ins>
      <w:ins w:id="782" w:author="AL" w:date="2021-07-23T11:26:00Z">
        <w:r>
          <w:rPr>
            <w:lang w:val="en-US"/>
          </w:rPr>
          <w:t xml:space="preserve">, intrinsically disordered proteins (IDP) and nucleic acids. </w:t>
        </w:r>
      </w:ins>
      <w:ins w:id="783" w:author="AL" w:date="2021-07-23T11:28:00Z">
        <w:r>
          <w:rPr>
            <w:lang w:val="en-US"/>
          </w:rPr>
          <w:t xml:space="preserve">To construct a training set we have prepared experimentally </w:t>
        </w:r>
      </w:ins>
      <w:ins w:id="784" w:author="AL" w:date="2021-07-23T11:29:00Z">
        <w:r>
          <w:rPr>
            <w:lang w:val="en-US"/>
          </w:rPr>
          <w:t xml:space="preserve">determined atomic models of the macromolecules. </w:t>
        </w:r>
      </w:ins>
      <w:ins w:id="785" w:author="AL" w:date="2021-07-23T14:48:00Z">
        <w:r w:rsidR="005A384B" w:rsidRPr="005A384B">
          <w:rPr>
            <w:lang w:val="en-US"/>
          </w:rPr>
          <w:t>Each</w:t>
        </w:r>
        <w:r w:rsidR="005A384B">
          <w:rPr>
            <w:lang w:val="en-US"/>
          </w:rPr>
          <w:t xml:space="preserve"> </w:t>
        </w:r>
        <w:r w:rsidR="005A384B" w:rsidRPr="005A384B">
          <w:rPr>
            <w:lang w:val="en-US"/>
          </w:rPr>
          <w:t xml:space="preserve">model </w:t>
        </w:r>
        <w:r w:rsidR="005A384B">
          <w:rPr>
            <w:lang w:val="en-US"/>
          </w:rPr>
          <w:t>was</w:t>
        </w:r>
        <w:r w:rsidR="005A384B" w:rsidRPr="005A384B">
          <w:rPr>
            <w:lang w:val="en-US"/>
          </w:rPr>
          <w:t xml:space="preserve"> examined for connectivity, models with domains separated by more than 7</w:t>
        </w:r>
      </w:ins>
      <w:ins w:id="786" w:author="AL" w:date="2021-07-23T14:49:00Z">
        <w:r w:rsidR="005A384B">
          <w:rPr>
            <w:lang w:val="en-US"/>
          </w:rPr>
          <w:t>Å</w:t>
        </w:r>
      </w:ins>
      <w:ins w:id="787" w:author="AL" w:date="2021-07-23T14:48:00Z">
        <w:r w:rsidR="005A384B" w:rsidRPr="005A384B">
          <w:rPr>
            <w:lang w:val="en-US"/>
          </w:rPr>
          <w:t xml:space="preserve"> </w:t>
        </w:r>
      </w:ins>
      <w:ins w:id="788" w:author="AL" w:date="2021-07-23T14:49:00Z">
        <w:r w:rsidR="005A384B">
          <w:rPr>
            <w:lang w:val="en-US"/>
          </w:rPr>
          <w:t>were</w:t>
        </w:r>
      </w:ins>
      <w:ins w:id="789" w:author="AL" w:date="2021-07-23T14:48:00Z">
        <w:r w:rsidR="005A384B" w:rsidRPr="005A384B">
          <w:rPr>
            <w:lang w:val="en-US"/>
          </w:rPr>
          <w:t xml:space="preserve"> excluded.</w:t>
        </w:r>
      </w:ins>
      <w:ins w:id="790" w:author="AL" w:date="2021-07-23T14:49:00Z">
        <w:r w:rsidR="005A384B" w:rsidRPr="005A384B">
          <w:rPr>
            <w:lang w:val="en-US"/>
          </w:rPr>
          <w:t xml:space="preserve"> </w:t>
        </w:r>
        <w:r w:rsidR="005A384B">
          <w:rPr>
            <w:lang w:val="en-US"/>
          </w:rPr>
          <w:t>Heteroatoms were removed from all models.</w:t>
        </w:r>
      </w:ins>
    </w:p>
    <w:p w14:paraId="2820C7E5" w14:textId="77777777" w:rsidR="00337EAE" w:rsidRDefault="00337EAE">
      <w:pPr>
        <w:pStyle w:val="Heading2"/>
        <w:rPr>
          <w:ins w:id="791" w:author="AL" w:date="2021-07-29T16:28:00Z"/>
          <w:lang w:val="en-US"/>
        </w:rPr>
        <w:pPrChange w:id="792" w:author="AL" w:date="2021-08-04T10:53:00Z">
          <w:pPr>
            <w:pStyle w:val="Heading3"/>
          </w:pPr>
        </w:pPrChange>
      </w:pPr>
      <w:ins w:id="793" w:author="AL" w:date="2021-07-29T16:28:00Z">
        <w:r>
          <w:rPr>
            <w:lang w:val="en-US"/>
          </w:rPr>
          <w:t xml:space="preserve">Folded proteins.  </w:t>
        </w:r>
      </w:ins>
    </w:p>
    <w:p w14:paraId="0CA15690" w14:textId="57F02B34" w:rsidR="00337EAE" w:rsidRDefault="00337EAE" w:rsidP="00337EAE">
      <w:pPr>
        <w:rPr>
          <w:ins w:id="794" w:author="AL" w:date="2021-07-29T16:28:00Z"/>
          <w:lang w:val="en-US"/>
        </w:rPr>
      </w:pPr>
      <w:ins w:id="795" w:author="AL" w:date="2021-07-29T16:28:00Z">
        <w:r>
          <w:rPr>
            <w:lang w:val="en-US"/>
          </w:rPr>
          <w:t>A</w:t>
        </w:r>
        <w:r>
          <w:t xml:space="preserve"> total of </w:t>
        </w:r>
        <w:r>
          <w:rPr>
            <w:lang w:val="en-US"/>
          </w:rPr>
          <w:t>135</w:t>
        </w:r>
      </w:ins>
      <w:ins w:id="796" w:author="AL" w:date="2021-08-06T20:31:00Z">
        <w:r w:rsidR="00F2784D">
          <w:rPr>
            <w:lang w:val="en-US"/>
          </w:rPr>
          <w:t> </w:t>
        </w:r>
      </w:ins>
      <w:ins w:id="797" w:author="AL" w:date="2021-07-29T16:28:00Z">
        <w:r>
          <w:rPr>
            <w:lang w:val="en-US"/>
          </w:rPr>
          <w:t>238</w:t>
        </w:r>
        <w:r>
          <w:t xml:space="preserve"> atomic coordinate files describing protein structures from protein-only biological assemblies were obtained from the protein databank (PDB)</w:t>
        </w:r>
        <w:r>
          <w:rPr>
            <w:lang w:val="en-US"/>
          </w:rPr>
          <w:t xml:space="preserve"> </w:t>
        </w:r>
        <w:r>
          <w:rPr>
            <w:lang w:val="en-US"/>
          </w:rPr>
          <w:fldChar w:fldCharType="begin" w:fldLock="1"/>
        </w:r>
        <w:r>
          <w:rPr>
            <w:lang w:val="en-US"/>
          </w:rPr>
          <w:instrText>ADDIN CSL_CITATION {"citationItems":[{"id":"ITEM-1","itemData":{"author":[{"dropping-particle":"","family":"Berman","given":"HM","non-dropping-particle":"","parse-names":false,"suffix":""},{"dropping-particle":"","family":"Westbrook","given":"J","non-dropping-particle":"","parse-names":false,"suffix":""},{"dropping-particle":"","family":"…","given":"Z Feng - Nucleic acids","non-dropping-particle":"","parse-names":false,"suffix":""},{"dropping-particle":"","family":"2000","given":"undefined","non-dropping-particle":"","parse-names":false,"suffix":""}],"container-title":"academic.oup.com","id":"ITEM-1","issued":{"date-parts":[["0"]]},"title":"The protein data bank","type":"article-journal"},"uris":["http://www.mendeley.com/documents/?uuid=4b30914b-461e-36bd-94d9-471b0ee759be"]}],"mendeley":{"formattedCitation":"(Berman et al.)","plainTextFormattedCitation":"(Berman et al.)","previouslyFormattedCitation":"(Berman et al.)"},"properties":{"noteIndex":0},"schema":"https://github.com/citation-style-language/schema/raw/master/csl-citation.json"}</w:instrText>
        </w:r>
        <w:r>
          <w:rPr>
            <w:lang w:val="en-US"/>
          </w:rPr>
          <w:fldChar w:fldCharType="separate"/>
        </w:r>
        <w:r w:rsidRPr="00132F0F">
          <w:rPr>
            <w:noProof/>
            <w:lang w:val="en-US"/>
          </w:rPr>
          <w:t>(Berman et al.)</w:t>
        </w:r>
        <w:r>
          <w:rPr>
            <w:lang w:val="en-US"/>
          </w:rPr>
          <w:fldChar w:fldCharType="end"/>
        </w:r>
        <w:r>
          <w:rPr>
            <w:lang w:val="en-US"/>
          </w:rPr>
          <w:t>. 99% of these models have MW below 450 kDa; 80% of the models are in the range 10–86 kDa. To avoid bias towards smaller proteins, we have constructed a histogram of MW distribution for the pool of models. For each bin of this histogram, we have selected an equal number of models such that radii of gyration of those models are evenly distributed within each bin. Therefore, the selected 6855 models contained both compact and extended proteins of MW in the range 4–410 kDa, R</w:t>
        </w:r>
        <w:r w:rsidRPr="008B441B">
          <w:rPr>
            <w:vertAlign w:val="subscript"/>
            <w:lang w:val="en-US"/>
          </w:rPr>
          <w:t>g</w:t>
        </w:r>
        <w:r>
          <w:rPr>
            <w:lang w:val="en-US"/>
          </w:rPr>
          <w:t xml:space="preserve"> in the range 1–14.6 nm, D</w:t>
        </w:r>
        <w:r w:rsidRPr="008B441B">
          <w:rPr>
            <w:vertAlign w:val="subscript"/>
            <w:lang w:val="en-US"/>
          </w:rPr>
          <w:t>max</w:t>
        </w:r>
        <w:r>
          <w:rPr>
            <w:lang w:val="en-US"/>
          </w:rPr>
          <w:t xml:space="preserve"> in the range 3–51 nm.</w:t>
        </w:r>
      </w:ins>
    </w:p>
    <w:p w14:paraId="5206BC64" w14:textId="77777777" w:rsidR="005A384B" w:rsidRDefault="005A384B">
      <w:pPr>
        <w:pStyle w:val="Heading2"/>
        <w:rPr>
          <w:ins w:id="798" w:author="AL" w:date="2021-07-23T13:44:00Z"/>
          <w:lang w:val="en-US"/>
        </w:rPr>
        <w:pPrChange w:id="799" w:author="AL" w:date="2021-07-23T13:44:00Z">
          <w:pPr/>
        </w:pPrChange>
      </w:pPr>
      <w:ins w:id="800" w:author="AL" w:date="2021-07-23T13:43:00Z">
        <w:r>
          <w:rPr>
            <w:lang w:val="en-US"/>
          </w:rPr>
          <w:t>Intrinsically disordered pr</w:t>
        </w:r>
      </w:ins>
      <w:ins w:id="801" w:author="AL" w:date="2021-07-23T13:44:00Z">
        <w:r>
          <w:rPr>
            <w:lang w:val="en-US"/>
          </w:rPr>
          <w:t>oteins.</w:t>
        </w:r>
      </w:ins>
    </w:p>
    <w:p w14:paraId="6D985406" w14:textId="145285E6" w:rsidR="005A384B" w:rsidRDefault="005A384B" w:rsidP="005A384B">
      <w:pPr>
        <w:rPr>
          <w:ins w:id="802" w:author="AL" w:date="2021-07-23T14:04:00Z"/>
          <w:lang w:val="en-US"/>
        </w:rPr>
      </w:pPr>
      <w:ins w:id="803" w:author="AL" w:date="2021-07-23T13:49:00Z">
        <w:r>
          <w:rPr>
            <w:lang w:val="en-US"/>
          </w:rPr>
          <w:t xml:space="preserve">To prepare a set of IDP models, we used the </w:t>
        </w:r>
      </w:ins>
      <w:ins w:id="804" w:author="AL" w:date="2021-07-23T13:50:00Z">
        <w:r w:rsidRPr="005A384B">
          <w:rPr>
            <w:lang w:val="en-US"/>
          </w:rPr>
          <w:t>Protein Ensemble Database for intrinsically disordered proteins</w:t>
        </w:r>
        <w:r>
          <w:rPr>
            <w:lang w:val="en-US"/>
          </w:rPr>
          <w:t xml:space="preserve"> (PED</w:t>
        </w:r>
      </w:ins>
      <w:ins w:id="805" w:author="AL" w:date="2021-07-23T13:51:00Z">
        <w:r>
          <w:rPr>
            <w:lang w:val="en-US"/>
          </w:rPr>
          <w:t>)</w:t>
        </w:r>
      </w:ins>
      <w:ins w:id="806" w:author="AL" w:date="2021-07-23T13:49:00Z">
        <w:r>
          <w:rPr>
            <w:lang w:val="en-US"/>
          </w:rPr>
          <w:t xml:space="preserve"> </w:t>
        </w:r>
        <w:r>
          <w:rPr>
            <w:lang w:val="en-US"/>
          </w:rPr>
          <w:fldChar w:fldCharType="begin" w:fldLock="1"/>
        </w:r>
        <w:r>
          <w:rPr>
            <w:lang w:val="en-US"/>
          </w:rPr>
          <w:instrText>ADDIN CSL_CITATION {"citationItems":[{"id":"ITEM-1","itemData":{"author":[{"dropping-particle":"","family":"Lazar","given":"T","non-dropping-particle":"","parse-names":false,"suffix":""},{"dropping-particle":"","family":"Martínez-Pérez","given":"E","non-dropping-particle":"","parse-names":false,"suffix":""},{"dropping-particle":"","family":"…","given":"F Quaglia - Nucleic acids","non-dropping-particle":"","parse-names":false,"suffix":""},{"dropping-particle":"","family":"2021","given":"undefined","non-dropping-particle":"","parse-names":false,"suffix":""}],"container-title":"academic.oup.com","id":"ITEM-1","issued":{"date-parts":[["0"]]},"title":"PED in 2021: a major update of the protein ensemble database for intrinsically disordered proteins","type":"article-journal"},"uris":["http://www.mendeley.com/documents/?uuid=61c51213-6cd8-3a4c-a850-5a3dec4b643f"]}],"mendeley":{"formattedCitation":"(Lazar et al.)","plainTextFormattedCitation":"(Lazar et al.)","previouslyFormattedCitation":"(Lazar et al.)"},"properties":{"noteIndex":0},"schema":"https://github.com/citation-style-language/schema/raw/master/csl-citation.json"}</w:instrText>
        </w:r>
        <w:r>
          <w:rPr>
            <w:lang w:val="en-US"/>
          </w:rPr>
          <w:fldChar w:fldCharType="separate"/>
        </w:r>
        <w:r w:rsidRPr="004A4A07">
          <w:rPr>
            <w:noProof/>
            <w:lang w:val="en-US"/>
          </w:rPr>
          <w:t>(Lazar et al.)</w:t>
        </w:r>
        <w:r>
          <w:rPr>
            <w:lang w:val="en-US"/>
          </w:rPr>
          <w:fldChar w:fldCharType="end"/>
        </w:r>
        <w:r>
          <w:rPr>
            <w:lang w:val="en-US"/>
          </w:rPr>
          <w:t xml:space="preserve">. A </w:t>
        </w:r>
        <w:r w:rsidRPr="005A384B">
          <w:rPr>
            <w:lang w:val="en-US"/>
            <w:rPrChange w:id="807" w:author="AL" w:date="2021-07-23T14:17:00Z">
              <w:rPr>
                <w:highlight w:val="yellow"/>
                <w:lang w:val="en-US"/>
              </w:rPr>
            </w:rPrChange>
          </w:rPr>
          <w:t>snapshot</w:t>
        </w:r>
        <w:r>
          <w:rPr>
            <w:lang w:val="en-US"/>
          </w:rPr>
          <w:t xml:space="preserve"> of the database was made that included 172</w:t>
        </w:r>
      </w:ins>
      <w:ins w:id="808" w:author="AL" w:date="2021-07-23T13:58:00Z">
        <w:r>
          <w:rPr>
            <w:lang w:val="en-US"/>
          </w:rPr>
          <w:t xml:space="preserve"> depositions, 269</w:t>
        </w:r>
      </w:ins>
      <w:ins w:id="809" w:author="AL" w:date="2021-07-23T13:49:00Z">
        <w:r>
          <w:rPr>
            <w:lang w:val="en-US"/>
          </w:rPr>
          <w:t xml:space="preserve"> ensembles</w:t>
        </w:r>
      </w:ins>
      <w:ins w:id="810" w:author="AL" w:date="2021-07-23T13:51:00Z">
        <w:r>
          <w:rPr>
            <w:lang w:val="en-US"/>
          </w:rPr>
          <w:t>, each</w:t>
        </w:r>
        <w:r w:rsidRPr="005A384B">
          <w:rPr>
            <w:lang w:val="en-US"/>
          </w:rPr>
          <w:t xml:space="preserve"> </w:t>
        </w:r>
        <w:r>
          <w:rPr>
            <w:lang w:val="en-US"/>
          </w:rPr>
          <w:t xml:space="preserve">ensemble </w:t>
        </w:r>
      </w:ins>
      <w:ins w:id="811" w:author="AL" w:date="2021-07-23T13:52:00Z">
        <w:r>
          <w:rPr>
            <w:lang w:val="en-US"/>
          </w:rPr>
          <w:t>contained</w:t>
        </w:r>
      </w:ins>
      <w:ins w:id="812" w:author="AL" w:date="2021-07-23T13:54:00Z">
        <w:r>
          <w:rPr>
            <w:lang w:val="en-US"/>
          </w:rPr>
          <w:t xml:space="preserve"> between</w:t>
        </w:r>
      </w:ins>
      <w:ins w:id="813" w:author="AL" w:date="2021-07-23T13:52:00Z">
        <w:r>
          <w:rPr>
            <w:lang w:val="en-US"/>
          </w:rPr>
          <w:t xml:space="preserve"> </w:t>
        </w:r>
      </w:ins>
      <w:ins w:id="814" w:author="AL" w:date="2021-07-23T13:54:00Z">
        <w:r>
          <w:rPr>
            <w:lang w:val="en-US"/>
          </w:rPr>
          <w:t xml:space="preserve">3 </w:t>
        </w:r>
      </w:ins>
      <w:ins w:id="815" w:author="AL" w:date="2021-07-23T13:55:00Z">
        <w:r>
          <w:rPr>
            <w:lang w:val="en-US"/>
          </w:rPr>
          <w:t xml:space="preserve">and </w:t>
        </w:r>
      </w:ins>
      <w:ins w:id="816" w:author="AL" w:date="2021-07-23T13:54:00Z">
        <w:r>
          <w:rPr>
            <w:lang w:val="en-US"/>
          </w:rPr>
          <w:t>29598</w:t>
        </w:r>
      </w:ins>
      <w:ins w:id="817" w:author="AL" w:date="2021-07-23T13:52:00Z">
        <w:r>
          <w:rPr>
            <w:lang w:val="en-US"/>
          </w:rPr>
          <w:t xml:space="preserve"> models</w:t>
        </w:r>
      </w:ins>
      <w:ins w:id="818" w:author="AL" w:date="2021-07-23T13:49:00Z">
        <w:r>
          <w:rPr>
            <w:lang w:val="en-US"/>
          </w:rPr>
          <w:t xml:space="preserve">. </w:t>
        </w:r>
      </w:ins>
      <w:ins w:id="819" w:author="AL" w:date="2021-07-23T14:03:00Z">
        <w:r>
          <w:rPr>
            <w:lang w:val="en-US"/>
          </w:rPr>
          <w:t>W</w:t>
        </w:r>
      </w:ins>
      <w:ins w:id="820" w:author="AL" w:date="2021-07-23T13:49:00Z">
        <w:r>
          <w:rPr>
            <w:lang w:val="en-US"/>
          </w:rPr>
          <w:t xml:space="preserve">e have </w:t>
        </w:r>
      </w:ins>
      <w:ins w:id="821" w:author="AL" w:date="2021-07-23T13:55:00Z">
        <w:r>
          <w:rPr>
            <w:lang w:val="en-US"/>
          </w:rPr>
          <w:t>used</w:t>
        </w:r>
      </w:ins>
      <w:ins w:id="822" w:author="AL" w:date="2021-07-23T13:49:00Z">
        <w:r>
          <w:rPr>
            <w:lang w:val="en-US"/>
          </w:rPr>
          <w:t xml:space="preserve"> </w:t>
        </w:r>
      </w:ins>
      <w:ins w:id="823" w:author="AL" w:date="2021-07-23T13:55:00Z">
        <w:r>
          <w:rPr>
            <w:lang w:val="en-US"/>
          </w:rPr>
          <w:t>up to</w:t>
        </w:r>
      </w:ins>
      <w:ins w:id="824" w:author="AL" w:date="2021-07-23T13:49:00Z">
        <w:r>
          <w:rPr>
            <w:lang w:val="en-US"/>
          </w:rPr>
          <w:t xml:space="preserve"> 50 conformers from each ensemble resulting in a total number of 10</w:t>
        </w:r>
      </w:ins>
      <w:ins w:id="825" w:author="AL" w:date="2021-07-23T14:03:00Z">
        <w:r>
          <w:rPr>
            <w:lang w:val="en-US"/>
          </w:rPr>
          <w:t> </w:t>
        </w:r>
      </w:ins>
      <w:ins w:id="826" w:author="AL" w:date="2021-07-23T13:49:00Z">
        <w:r>
          <w:rPr>
            <w:lang w:val="en-US"/>
          </w:rPr>
          <w:t>0</w:t>
        </w:r>
      </w:ins>
      <w:ins w:id="827" w:author="AL" w:date="2021-07-23T14:04:00Z">
        <w:r>
          <w:rPr>
            <w:lang w:val="en-US"/>
          </w:rPr>
          <w:t>89</w:t>
        </w:r>
      </w:ins>
      <w:ins w:id="828" w:author="AL" w:date="2021-07-23T13:49:00Z">
        <w:r>
          <w:rPr>
            <w:lang w:val="en-US"/>
          </w:rPr>
          <w:t xml:space="preserve"> models</w:t>
        </w:r>
      </w:ins>
      <w:ins w:id="829" w:author="AL" w:date="2021-07-23T14:00:00Z">
        <w:r>
          <w:rPr>
            <w:lang w:val="en-US"/>
          </w:rPr>
          <w:t xml:space="preserve">. </w:t>
        </w:r>
      </w:ins>
      <w:ins w:id="830" w:author="AL" w:date="2021-07-23T14:01:00Z">
        <w:r>
          <w:rPr>
            <w:lang w:val="en-US"/>
          </w:rPr>
          <w:t>T</w:t>
        </w:r>
      </w:ins>
      <w:ins w:id="831" w:author="AL" w:date="2021-07-23T14:00:00Z">
        <w:r>
          <w:rPr>
            <w:lang w:val="en-US"/>
          </w:rPr>
          <w:t xml:space="preserve">he selected pool of models contained </w:t>
        </w:r>
      </w:ins>
      <w:ins w:id="832" w:author="AL" w:date="2021-07-23T14:01:00Z">
        <w:r>
          <w:rPr>
            <w:lang w:val="en-US"/>
          </w:rPr>
          <w:t>IDPs</w:t>
        </w:r>
      </w:ins>
      <w:ins w:id="833" w:author="AL" w:date="2021-07-23T14:00:00Z">
        <w:r>
          <w:rPr>
            <w:lang w:val="en-US"/>
          </w:rPr>
          <w:t xml:space="preserve"> of MW in the range </w:t>
        </w:r>
      </w:ins>
      <w:ins w:id="834" w:author="AL" w:date="2021-07-23T14:01:00Z">
        <w:r>
          <w:rPr>
            <w:lang w:val="en-US"/>
          </w:rPr>
          <w:t>0.6</w:t>
        </w:r>
      </w:ins>
      <w:ins w:id="835" w:author="AL" w:date="2021-07-23T14:00:00Z">
        <w:r>
          <w:rPr>
            <w:lang w:val="en-US"/>
          </w:rPr>
          <w:t>–</w:t>
        </w:r>
      </w:ins>
      <w:ins w:id="836" w:author="AL" w:date="2021-07-23T14:01:00Z">
        <w:r>
          <w:rPr>
            <w:lang w:val="en-US"/>
          </w:rPr>
          <w:t>92.6</w:t>
        </w:r>
      </w:ins>
      <w:ins w:id="837" w:author="AL" w:date="2021-07-23T14:00:00Z">
        <w:r>
          <w:rPr>
            <w:lang w:val="en-US"/>
          </w:rPr>
          <w:t xml:space="preserve"> kDa, R</w:t>
        </w:r>
        <w:r w:rsidRPr="00963790">
          <w:rPr>
            <w:vertAlign w:val="subscript"/>
            <w:lang w:val="en-US"/>
          </w:rPr>
          <w:t>g</w:t>
        </w:r>
        <w:r>
          <w:rPr>
            <w:lang w:val="en-US"/>
          </w:rPr>
          <w:t xml:space="preserve"> in the range </w:t>
        </w:r>
      </w:ins>
      <w:ins w:id="838" w:author="AL" w:date="2021-07-23T14:01:00Z">
        <w:r>
          <w:rPr>
            <w:lang w:val="en-US"/>
          </w:rPr>
          <w:t>0.5</w:t>
        </w:r>
      </w:ins>
      <w:ins w:id="839" w:author="AL" w:date="2021-07-23T14:00:00Z">
        <w:r>
          <w:rPr>
            <w:lang w:val="en-US"/>
          </w:rPr>
          <w:t>–1</w:t>
        </w:r>
      </w:ins>
      <w:ins w:id="840" w:author="AL" w:date="2021-07-23T14:02:00Z">
        <w:r>
          <w:rPr>
            <w:lang w:val="en-US"/>
          </w:rPr>
          <w:t>3</w:t>
        </w:r>
      </w:ins>
      <w:ins w:id="841" w:author="AL" w:date="2021-07-23T14:00:00Z">
        <w:r>
          <w:rPr>
            <w:lang w:val="en-US"/>
          </w:rPr>
          <w:t>.</w:t>
        </w:r>
      </w:ins>
      <w:ins w:id="842" w:author="AL" w:date="2021-07-23T14:02:00Z">
        <w:r>
          <w:rPr>
            <w:lang w:val="en-US"/>
          </w:rPr>
          <w:t>5</w:t>
        </w:r>
      </w:ins>
      <w:ins w:id="843" w:author="AL" w:date="2021-07-23T14:00:00Z">
        <w:r>
          <w:rPr>
            <w:lang w:val="en-US"/>
          </w:rPr>
          <w:t> nm, D</w:t>
        </w:r>
        <w:r w:rsidRPr="00963790">
          <w:rPr>
            <w:vertAlign w:val="subscript"/>
            <w:lang w:val="en-US"/>
          </w:rPr>
          <w:t>max</w:t>
        </w:r>
        <w:r>
          <w:rPr>
            <w:lang w:val="en-US"/>
          </w:rPr>
          <w:t xml:space="preserve"> in the range </w:t>
        </w:r>
      </w:ins>
      <w:ins w:id="844" w:author="AL" w:date="2021-07-23T14:02:00Z">
        <w:r>
          <w:rPr>
            <w:lang w:val="en-US"/>
          </w:rPr>
          <w:t>1.2</w:t>
        </w:r>
      </w:ins>
      <w:ins w:id="845" w:author="AL" w:date="2021-07-23T14:00:00Z">
        <w:r>
          <w:rPr>
            <w:lang w:val="en-US"/>
          </w:rPr>
          <w:t>–</w:t>
        </w:r>
      </w:ins>
      <w:ins w:id="846" w:author="AL" w:date="2021-07-23T14:02:00Z">
        <w:r>
          <w:rPr>
            <w:lang w:val="en-US"/>
          </w:rPr>
          <w:t>4</w:t>
        </w:r>
      </w:ins>
      <w:ins w:id="847" w:author="AL" w:date="2021-07-23T14:00:00Z">
        <w:r>
          <w:rPr>
            <w:lang w:val="en-US"/>
          </w:rPr>
          <w:t>1</w:t>
        </w:r>
      </w:ins>
      <w:ins w:id="848" w:author="AL" w:date="2021-07-23T14:02:00Z">
        <w:r>
          <w:rPr>
            <w:lang w:val="en-US"/>
          </w:rPr>
          <w:t>.3</w:t>
        </w:r>
      </w:ins>
      <w:ins w:id="849" w:author="AL" w:date="2021-07-23T14:00:00Z">
        <w:r>
          <w:rPr>
            <w:lang w:val="en-US"/>
          </w:rPr>
          <w:t> nm.</w:t>
        </w:r>
      </w:ins>
      <w:ins w:id="850" w:author="AL" w:date="2021-07-29T17:30:00Z">
        <w:r w:rsidR="005472E5">
          <w:rPr>
            <w:lang w:val="en-US"/>
          </w:rPr>
          <w:t xml:space="preserve"> </w:t>
        </w:r>
      </w:ins>
    </w:p>
    <w:p w14:paraId="0C7E493D" w14:textId="1153946F" w:rsidR="005A384B" w:rsidRDefault="005A384B" w:rsidP="005A384B">
      <w:pPr>
        <w:pStyle w:val="NormalWeb"/>
        <w:rPr>
          <w:ins w:id="851" w:author="AL" w:date="2021-07-23T14:05:00Z"/>
          <w:lang w:val="en-US"/>
        </w:rPr>
      </w:pPr>
      <w:ins w:id="852" w:author="AL" w:date="2021-07-23T14:05:00Z">
        <w:r w:rsidRPr="00FC67F5">
          <w:rPr>
            <w:rStyle w:val="Heading3Char"/>
          </w:rPr>
          <w:t>Nucleic acids.</w:t>
        </w:r>
        <w:r>
          <w:rPr>
            <w:lang w:val="en-US"/>
          </w:rPr>
          <w:t xml:space="preserve"> </w:t>
        </w:r>
      </w:ins>
    </w:p>
    <w:p w14:paraId="089D12CE" w14:textId="4A58EC40" w:rsidR="005A384B" w:rsidRDefault="005A384B" w:rsidP="005A384B">
      <w:pPr>
        <w:pStyle w:val="NormalWeb"/>
        <w:rPr>
          <w:ins w:id="853" w:author="AL" w:date="2021-07-23T14:11:00Z"/>
          <w:lang w:val="en-US"/>
        </w:rPr>
      </w:pPr>
      <w:ins w:id="854" w:author="AL" w:date="2021-07-23T14:11:00Z">
        <w:r w:rsidRPr="005A384B">
          <w:rPr>
            <w:lang w:val="en-US"/>
          </w:rPr>
          <w:t xml:space="preserve">To prepare a set of </w:t>
        </w:r>
        <w:r>
          <w:rPr>
            <w:lang w:val="en-US"/>
          </w:rPr>
          <w:t>DNA and RNA</w:t>
        </w:r>
        <w:r w:rsidRPr="005A384B">
          <w:rPr>
            <w:lang w:val="en-US"/>
          </w:rPr>
          <w:t xml:space="preserve"> models, we </w:t>
        </w:r>
      </w:ins>
      <w:ins w:id="855" w:author="AL" w:date="2021-07-23T14:16:00Z">
        <w:r>
          <w:rPr>
            <w:lang w:val="en-US"/>
          </w:rPr>
          <w:t xml:space="preserve">used </w:t>
        </w:r>
      </w:ins>
      <w:ins w:id="856" w:author="AL" w:date="2021-07-23T14:11:00Z">
        <w:r w:rsidRPr="005A384B">
          <w:rPr>
            <w:lang w:val="en-US"/>
          </w:rPr>
          <w:t xml:space="preserve">the </w:t>
        </w:r>
      </w:ins>
      <w:ins w:id="857" w:author="AL" w:date="2021-07-23T14:12:00Z">
        <w:r>
          <w:rPr>
            <w:lang w:val="en-US"/>
          </w:rPr>
          <w:t>NDB server</w:t>
        </w:r>
        <w:r>
          <w:rPr>
            <w:rStyle w:val="CommentReference"/>
            <w:rFonts w:eastAsiaTheme="minorHAnsi" w:cstheme="minorBidi"/>
            <w:lang w:val="en-US"/>
          </w:rPr>
          <w:t xml:space="preserve"> </w:t>
        </w:r>
        <w:r>
          <w:rPr>
            <w:lang w:val="en-US"/>
          </w:rPr>
          <w:fldChar w:fldCharType="begin" w:fldLock="1"/>
        </w:r>
        <w:r>
          <w:rPr>
            <w:lang w:val="en-US"/>
          </w:rPr>
          <w:instrText>ADDIN CSL_CITATION {"citationItems":[{"id":"ITEM-1","itemData":{"DOI":"10.1093/NAR/GKT980","ISSN":"0305-1048","abstract":"The Nucleic Acid Database (NDB) (http://ndbserver.rutgers.edu) is a web portal providing access to information about 3D nucleic acid structures and their complexes. In addition to primary data, the NDB contains derived geometric data, classifications of structures and motifs, standards for describing nucleic acid features, as well as tools and software for the analysis of nucleic acids. A variety of search capabilities are available, as are many different types of reports. This article describes the recent redesign of the NDB Web site with special emphasis on new RNA-derived data and annotations and their implementation and integration into the search capabilities. © 2013 The Author(s). Published by Oxford University Press.","author":[{"dropping-particle":"","family":"Coimbatore Narayanan","given":"Buvaneswari","non-dropping-particle":"","parse-names":false,"suffix":""},{"dropping-particle":"","family":"Westbrook","given":"John","non-dropping-particle":"","parse-names":false,"suffix":""},{"dropping-particle":"","family":"Ghosh","given":"Saheli","non-dropping-particle":"","parse-names":false,"suffix":""},{"dropping-particle":"","family":"Petrov","given":"Anton I.","non-dropping-particle":"","parse-names":false,"suffix":""},{"dropping-particle":"","family":"Sweeney","given":"Blake","non-dropping-particle":"","parse-names":false,"suffix":""},{"dropping-particle":"","family":"Zirbel","given":"Craig L.","non-dropping-particle":"","parse-names":false,"suffix":""},{"dropping-particle":"","family":"Leontis","given":"Neocles B.","non-dropping-particle":"","parse-names":false,"suffix":""},{"dropping-particle":"","family":"Berman","given":"Helen M.","non-dropping-particle":"","parse-names":false,"suffix":""}],"container-title":"Nucleic Acids Research","id":"ITEM-1","issue":"D1","issued":{"date-parts":[["2014","1","1"]]},"page":"D114-D122","publisher":"Oxford Academic","title":"The Nucleic Acid Database: new features and capabilities","type":"article-journal","volume":"42"},"uris":["http://www.mendeley.com/documents/?uuid=083153e4-73c5-37e8-9024-449a202e77d6"]}],"mendeley":{"formattedCitation":"(Coimbatore Narayanan et al., 2014)","plainTextFormattedCitation":"(Coimbatore Narayanan et al., 2014)","previouslyFormattedCitation":"(Coimbatore Narayanan et al., 2014)"},"properties":{"noteIndex":0},"schema":"https://github.com/citation-style-language/schema/raw/master/csl-citation.json"}</w:instrText>
        </w:r>
        <w:r>
          <w:rPr>
            <w:lang w:val="en-US"/>
          </w:rPr>
          <w:fldChar w:fldCharType="separate"/>
        </w:r>
        <w:r w:rsidRPr="00EE747F">
          <w:rPr>
            <w:noProof/>
            <w:lang w:val="en-US"/>
          </w:rPr>
          <w:t>(Coimbatore Narayanan et al., 2014)</w:t>
        </w:r>
        <w:r>
          <w:rPr>
            <w:lang w:val="en-US"/>
          </w:rPr>
          <w:fldChar w:fldCharType="end"/>
        </w:r>
      </w:ins>
      <w:ins w:id="858" w:author="AL" w:date="2021-07-23T14:11:00Z">
        <w:r w:rsidRPr="005A384B">
          <w:rPr>
            <w:lang w:val="en-US"/>
          </w:rPr>
          <w:t>.</w:t>
        </w:r>
      </w:ins>
      <w:ins w:id="859" w:author="AL" w:date="2021-07-23T14:16:00Z">
        <w:r>
          <w:rPr>
            <w:lang w:val="en-US"/>
          </w:rPr>
          <w:t xml:space="preserve"> A total of 2864 DNA-only and RNA-only and models were obtained</w:t>
        </w:r>
      </w:ins>
      <w:ins w:id="860" w:author="AL" w:date="2021-07-23T14:17:00Z">
        <w:r>
          <w:rPr>
            <w:lang w:val="en-US"/>
          </w:rPr>
          <w:t>;</w:t>
        </w:r>
      </w:ins>
      <w:ins w:id="861" w:author="AL" w:date="2021-07-23T14:11:00Z">
        <w:r w:rsidRPr="005A384B">
          <w:rPr>
            <w:lang w:val="en-US"/>
          </w:rPr>
          <w:t xml:space="preserve"> MW</w:t>
        </w:r>
      </w:ins>
      <w:ins w:id="862" w:author="AL" w:date="2021-07-23T14:17:00Z">
        <w:r>
          <w:rPr>
            <w:lang w:val="en-US"/>
          </w:rPr>
          <w:t xml:space="preserve"> was</w:t>
        </w:r>
      </w:ins>
      <w:ins w:id="863" w:author="AL" w:date="2021-07-23T14:11:00Z">
        <w:r w:rsidRPr="005A384B">
          <w:rPr>
            <w:lang w:val="en-US"/>
          </w:rPr>
          <w:t xml:space="preserve"> in the range 0.</w:t>
        </w:r>
      </w:ins>
      <w:ins w:id="864" w:author="AL" w:date="2021-07-23T14:18:00Z">
        <w:r>
          <w:rPr>
            <w:lang w:val="en-US"/>
          </w:rPr>
          <w:t>5</w:t>
        </w:r>
      </w:ins>
      <w:ins w:id="865" w:author="AL" w:date="2021-07-23T14:11:00Z">
        <w:r w:rsidRPr="005A384B">
          <w:rPr>
            <w:lang w:val="en-US"/>
          </w:rPr>
          <w:t>–</w:t>
        </w:r>
      </w:ins>
      <w:ins w:id="866" w:author="AL" w:date="2021-07-23T14:18:00Z">
        <w:r>
          <w:rPr>
            <w:lang w:val="en-US"/>
          </w:rPr>
          <w:t>314</w:t>
        </w:r>
      </w:ins>
      <w:ins w:id="867" w:author="AL" w:date="2021-07-23T14:11:00Z">
        <w:r w:rsidRPr="005A384B">
          <w:rPr>
            <w:lang w:val="en-US"/>
          </w:rPr>
          <w:t xml:space="preserve"> kDa, R</w:t>
        </w:r>
        <w:r w:rsidRPr="005A384B">
          <w:rPr>
            <w:vertAlign w:val="subscript"/>
            <w:lang w:val="en-US"/>
            <w:rPrChange w:id="868" w:author="AL" w:date="2021-07-23T14:17:00Z">
              <w:rPr>
                <w:lang w:val="en-US"/>
              </w:rPr>
            </w:rPrChange>
          </w:rPr>
          <w:t>g</w:t>
        </w:r>
        <w:r w:rsidRPr="005A384B">
          <w:rPr>
            <w:lang w:val="en-US"/>
          </w:rPr>
          <w:t xml:space="preserve"> in the range 0.</w:t>
        </w:r>
      </w:ins>
      <w:ins w:id="869" w:author="AL" w:date="2021-07-23T14:18:00Z">
        <w:r>
          <w:rPr>
            <w:lang w:val="en-US"/>
          </w:rPr>
          <w:t>7</w:t>
        </w:r>
      </w:ins>
      <w:ins w:id="870" w:author="AL" w:date="2021-07-23T14:11:00Z">
        <w:r w:rsidRPr="005A384B">
          <w:rPr>
            <w:lang w:val="en-US"/>
          </w:rPr>
          <w:t>–</w:t>
        </w:r>
      </w:ins>
      <w:ins w:id="871" w:author="AL" w:date="2021-07-23T14:18:00Z">
        <w:r>
          <w:rPr>
            <w:lang w:val="en-US"/>
          </w:rPr>
          <w:t>6</w:t>
        </w:r>
      </w:ins>
      <w:ins w:id="872" w:author="AL" w:date="2021-07-23T14:11:00Z">
        <w:r w:rsidRPr="005A384B">
          <w:rPr>
            <w:lang w:val="en-US"/>
          </w:rPr>
          <w:t>.</w:t>
        </w:r>
      </w:ins>
      <w:ins w:id="873" w:author="AL" w:date="2021-07-23T14:18:00Z">
        <w:r>
          <w:rPr>
            <w:lang w:val="en-US"/>
          </w:rPr>
          <w:t>8</w:t>
        </w:r>
      </w:ins>
      <w:ins w:id="874" w:author="AL" w:date="2021-07-23T14:11:00Z">
        <w:r w:rsidRPr="005A384B">
          <w:rPr>
            <w:lang w:val="en-US"/>
          </w:rPr>
          <w:t xml:space="preserve"> nm, D</w:t>
        </w:r>
        <w:r w:rsidRPr="005A384B">
          <w:rPr>
            <w:vertAlign w:val="subscript"/>
            <w:lang w:val="en-US"/>
            <w:rPrChange w:id="875" w:author="AL" w:date="2021-07-23T14:17:00Z">
              <w:rPr>
                <w:lang w:val="en-US"/>
              </w:rPr>
            </w:rPrChange>
          </w:rPr>
          <w:t>max</w:t>
        </w:r>
        <w:r w:rsidRPr="005A384B">
          <w:rPr>
            <w:lang w:val="en-US"/>
          </w:rPr>
          <w:t xml:space="preserve"> in the range 1.</w:t>
        </w:r>
      </w:ins>
      <w:ins w:id="876" w:author="AL" w:date="2021-07-23T14:19:00Z">
        <w:r>
          <w:rPr>
            <w:lang w:val="en-US"/>
          </w:rPr>
          <w:t>9</w:t>
        </w:r>
      </w:ins>
      <w:ins w:id="877" w:author="AL" w:date="2021-07-23T14:11:00Z">
        <w:r w:rsidRPr="005A384B">
          <w:rPr>
            <w:lang w:val="en-US"/>
          </w:rPr>
          <w:t>–</w:t>
        </w:r>
      </w:ins>
      <w:ins w:id="878" w:author="AL" w:date="2021-07-23T14:19:00Z">
        <w:r>
          <w:rPr>
            <w:lang w:val="en-US"/>
          </w:rPr>
          <w:t>21</w:t>
        </w:r>
      </w:ins>
      <w:ins w:id="879" w:author="AL" w:date="2021-07-23T14:11:00Z">
        <w:r w:rsidRPr="005A384B">
          <w:rPr>
            <w:lang w:val="en-US"/>
          </w:rPr>
          <w:t>.</w:t>
        </w:r>
      </w:ins>
      <w:ins w:id="880" w:author="AL" w:date="2021-07-23T14:19:00Z">
        <w:r>
          <w:rPr>
            <w:lang w:val="en-US"/>
          </w:rPr>
          <w:t>5</w:t>
        </w:r>
      </w:ins>
      <w:ins w:id="881" w:author="AL" w:date="2021-07-23T14:11:00Z">
        <w:r w:rsidRPr="005A384B">
          <w:rPr>
            <w:lang w:val="en-US"/>
          </w:rPr>
          <w:t xml:space="preserve"> nm.</w:t>
        </w:r>
      </w:ins>
    </w:p>
    <w:p w14:paraId="2CC6DE76" w14:textId="4FEA3642" w:rsidR="00CA3F88" w:rsidRDefault="00CA3F88">
      <w:pPr>
        <w:pStyle w:val="Heading2"/>
        <w:rPr>
          <w:ins w:id="882" w:author="AL" w:date="2021-07-23T14:50:00Z"/>
          <w:lang w:val="en-US"/>
        </w:rPr>
        <w:pPrChange w:id="883" w:author="AL" w:date="2021-07-23T14:50:00Z">
          <w:pPr>
            <w:pStyle w:val="NormalWeb"/>
          </w:pPr>
        </w:pPrChange>
      </w:pPr>
      <w:ins w:id="884" w:author="AL" w:date="2021-07-23T14:50:00Z">
        <w:r w:rsidRPr="00CA3F88">
          <w:rPr>
            <w:lang w:val="en-US"/>
          </w:rPr>
          <w:t>Preparing the simulated SAXS data</w:t>
        </w:r>
      </w:ins>
    </w:p>
    <w:p w14:paraId="67305B5D" w14:textId="259EB4B0" w:rsidR="00CA3F88" w:rsidRDefault="00CA3F88" w:rsidP="007016E8">
      <w:pPr>
        <w:pStyle w:val="NormalWeb"/>
        <w:rPr>
          <w:ins w:id="885" w:author="AL" w:date="2021-07-30T11:35:00Z"/>
          <w:lang w:val="en-US"/>
        </w:rPr>
      </w:pPr>
      <w:ins w:id="886" w:author="AL" w:date="2021-07-23T14:50:00Z">
        <w:r w:rsidRPr="00CA3F88">
          <w:rPr>
            <w:lang w:val="en-US"/>
          </w:rPr>
          <w:t>Theoretical scattering curves were computed</w:t>
        </w:r>
      </w:ins>
      <w:ins w:id="887" w:author="AL" w:date="2021-07-23T14:54:00Z">
        <w:r>
          <w:rPr>
            <w:lang w:val="en-US"/>
          </w:rPr>
          <w:t xml:space="preserve"> on the absolute</w:t>
        </w:r>
      </w:ins>
      <w:ins w:id="888" w:author="AL" w:date="2021-08-06T20:34:00Z">
        <w:r w:rsidR="00D71062">
          <w:rPr>
            <w:lang w:val="en-US"/>
          </w:rPr>
          <w:t xml:space="preserve"> scale</w:t>
        </w:r>
      </w:ins>
      <w:ins w:id="889" w:author="AL" w:date="2021-07-23T14:50:00Z">
        <w:r w:rsidRPr="00CA3F88">
          <w:rPr>
            <w:lang w:val="en-US"/>
          </w:rPr>
          <w:t xml:space="preserve"> with CRYSOL 2.8</w:t>
        </w:r>
      </w:ins>
      <w:ins w:id="890" w:author="AL" w:date="2021-07-23T14:51:00Z">
        <w:r>
          <w:rPr>
            <w:lang w:val="en-US"/>
          </w:rPr>
          <w:t xml:space="preserve"> </w:t>
        </w:r>
        <w:r>
          <w:rPr>
            <w:lang w:val="en-US"/>
          </w:rPr>
          <w:fldChar w:fldCharType="begin" w:fldLock="1"/>
        </w:r>
        <w:r>
          <w:rPr>
            <w:lang w:val="en-US"/>
          </w:rPr>
          <w:instrText>ADDIN CSL_CITATION {"citationItems":[{"id":"ITEM-1","itemData":{"DOI":"10.1107/S0021889895007047","abstract":"The user has requested enhancement of the downloaded file. 768 Abstract A program for evaluating the solution scattering from macromolecules with known atomic structure is presented. The program uses multipole expansion for fast calculation of the spherically averaged scattering pattern and takes into account the hydration shell. Given the atomic coordinates (e.g. from the Brookhaven Protein Data Bank) it can either predict the solution scattering curve or fit the experimental scattering curve using only two free parameters, the average displaced solvent volume per atomic group and the contrast of the hydration layer. The program runs on IBM PCs and on the major UNIX platforms.","author":[{"dropping-particle":"","family":"Barberato","given":"Claudio","non-dropping-particle":"","parse-names":false,"suffix":""},{"dropping-particle":"","family":"Henri","given":"Michel","non-dropping-particle":"","parse-names":false,"suffix":""},{"dropping-particle":"","family":"Koch","given":"Jean","non-dropping-particle":"","parse-names":false,"suffix":""},{"dropping-particle":"","family":"Svergun","given":"D","non-dropping-particle":"","parse-names":false,"suffix":""},{"dropping-particle":"","family":"Barberato","given":"C","non-dropping-particle":"","parse-names":false,"suffix":""},{"dropping-particle":"","family":"Koch","given":"M H J","non-dropping-particle":"","parse-names":false,"suffix":""}],"container-title":"Article in Journal of Applied Crystallography","id":"ITEM-1","issued":{"date-parts":[["1995"]]},"page":"768-773","title":"CRYSOL-a Program to Evaluate X-ray Solution Scattering of Biological Macromolecules from Atomic Coordinates Projet View project Projet4 View project CRYSOL-a Program to Evaluate X-ray Solution Scattering of Biological Macromolecules from Atomic Coordinates","type":"article-journal","volume":"28"},"uris":["http://www.mendeley.com/documents/?uuid=235684db-673c-3299-bf19-4fc56001810b"]}],"mendeley":{"formattedCitation":"(Barberato et al., 1995)","plainTextFormattedCitation":"(Barberato et al., 1995)","previouslyFormattedCitation":"(Barberato et al., 1995)"},"properties":{"noteIndex":0},"schema":"https://github.com/citation-style-language/schema/raw/master/csl-citation.json"}</w:instrText>
        </w:r>
        <w:r>
          <w:rPr>
            <w:lang w:val="en-US"/>
          </w:rPr>
          <w:fldChar w:fldCharType="separate"/>
        </w:r>
        <w:r w:rsidRPr="00B9008E">
          <w:rPr>
            <w:noProof/>
            <w:lang w:val="en-US"/>
          </w:rPr>
          <w:t>(Barberato et al., 1995)</w:t>
        </w:r>
        <w:r>
          <w:rPr>
            <w:lang w:val="en-US"/>
          </w:rPr>
          <w:fldChar w:fldCharType="end"/>
        </w:r>
        <w:r>
          <w:rPr>
            <w:lang w:val="en-US"/>
          </w:rPr>
          <w:t xml:space="preserve"> from ATSAS 3.0.3</w:t>
        </w:r>
      </w:ins>
      <w:ins w:id="891" w:author="AL" w:date="2021-07-23T14:52:00Z">
        <w:r>
          <w:rPr>
            <w:lang w:val="en-US"/>
          </w:rPr>
          <w:t xml:space="preserve"> </w:t>
        </w:r>
      </w:ins>
      <w:ins w:id="892" w:author="AL" w:date="2021-07-23T14:50:00Z">
        <w:r w:rsidRPr="00CA3F88">
          <w:rPr>
            <w:lang w:val="en-US"/>
          </w:rPr>
          <w:t>from s</w:t>
        </w:r>
      </w:ins>
      <w:ins w:id="893" w:author="AL" w:date="2021-07-23T14:52:00Z">
        <w:r>
          <w:rPr>
            <w:lang w:val="en-US"/>
          </w:rPr>
          <w:t>=</w:t>
        </w:r>
      </w:ins>
      <w:ins w:id="894" w:author="AL" w:date="2021-07-23T14:50:00Z">
        <w:r w:rsidRPr="00CA3F88">
          <w:rPr>
            <w:lang w:val="en-US"/>
          </w:rPr>
          <w:t>0 to s</w:t>
        </w:r>
      </w:ins>
      <w:ins w:id="895" w:author="AL" w:date="2021-07-23T14:52:00Z">
        <w:r>
          <w:rPr>
            <w:lang w:val="en-US"/>
          </w:rPr>
          <w:t>=</w:t>
        </w:r>
      </w:ins>
      <w:ins w:id="896" w:author="AL" w:date="2021-07-23T14:50:00Z">
        <w:r w:rsidRPr="00CA3F88">
          <w:rPr>
            <w:lang w:val="en-US"/>
          </w:rPr>
          <w:t>1.0</w:t>
        </w:r>
      </w:ins>
      <w:ins w:id="897" w:author="AL" w:date="2021-07-23T14:52:00Z">
        <w:r>
          <w:rPr>
            <w:lang w:val="en-US"/>
          </w:rPr>
          <w:t>Å</w:t>
        </w:r>
        <w:r w:rsidRPr="00CA3F88">
          <w:rPr>
            <w:vertAlign w:val="superscript"/>
            <w:lang w:val="en-US"/>
            <w:rPrChange w:id="898" w:author="AL" w:date="2021-07-23T14:52:00Z">
              <w:rPr>
                <w:lang w:val="en-US"/>
              </w:rPr>
            </w:rPrChange>
          </w:rPr>
          <w:t>-1</w:t>
        </w:r>
      </w:ins>
      <w:ins w:id="899" w:author="AL" w:date="2021-07-23T14:50:00Z">
        <w:r w:rsidRPr="00CA3F88">
          <w:rPr>
            <w:lang w:val="en-US"/>
          </w:rPr>
          <w:t xml:space="preserve"> on a grid of </w:t>
        </w:r>
      </w:ins>
      <w:ins w:id="900" w:author="AL" w:date="2021-07-30T11:36:00Z">
        <w:r w:rsidR="00D95106">
          <w:rPr>
            <w:lang w:val="en-US"/>
          </w:rPr>
          <w:t>256</w:t>
        </w:r>
      </w:ins>
      <w:ins w:id="901" w:author="AL" w:date="2021-07-23T14:50:00Z">
        <w:r w:rsidRPr="00CA3F88">
          <w:rPr>
            <w:lang w:val="en-US"/>
          </w:rPr>
          <w:t xml:space="preserve"> points using </w:t>
        </w:r>
      </w:ins>
      <w:ins w:id="902" w:author="AL" w:date="2021-07-23T14:53:00Z">
        <w:r>
          <w:rPr>
            <w:lang w:val="en-US"/>
          </w:rPr>
          <w:t>99</w:t>
        </w:r>
      </w:ins>
      <w:ins w:id="903" w:author="AL" w:date="2021-07-23T14:50:00Z">
        <w:r w:rsidRPr="00CA3F88">
          <w:rPr>
            <w:lang w:val="en-US"/>
          </w:rPr>
          <w:t xml:space="preserve"> spherical </w:t>
        </w:r>
        <w:r w:rsidRPr="00CA3F88">
          <w:rPr>
            <w:lang w:val="en-US"/>
          </w:rPr>
          <w:lastRenderedPageBreak/>
          <w:t>harmonics.</w:t>
        </w:r>
      </w:ins>
      <w:ins w:id="904" w:author="AL" w:date="2021-07-23T14:56:00Z">
        <w:r w:rsidR="007016E8">
          <w:rPr>
            <w:lang w:val="en-US"/>
          </w:rPr>
          <w:t xml:space="preserve"> The experimental noise</w:t>
        </w:r>
      </w:ins>
      <w:ins w:id="905" w:author="AL" w:date="2021-07-23T15:01:00Z">
        <w:r w:rsidR="007016E8">
          <w:rPr>
            <w:lang w:val="en-US"/>
          </w:rPr>
          <w:t xml:space="preserve"> </w:t>
        </w:r>
      </w:ins>
      <w:ins w:id="906" w:author="AL" w:date="2021-07-23T14:56:00Z">
        <w:r w:rsidR="007016E8">
          <w:rPr>
            <w:lang w:val="en-US"/>
          </w:rPr>
          <w:t>at 7 different protein concentrations c = 0.25, 0.5, 1, 2, 4, 8</w:t>
        </w:r>
      </w:ins>
      <w:ins w:id="907" w:author="AL" w:date="2021-07-23T15:01:00Z">
        <w:r w:rsidR="007016E8">
          <w:rPr>
            <w:lang w:val="en-US"/>
          </w:rPr>
          <w:t xml:space="preserve"> and</w:t>
        </w:r>
      </w:ins>
      <w:ins w:id="908" w:author="AL" w:date="2021-07-23T14:56:00Z">
        <w:r w:rsidR="007016E8">
          <w:rPr>
            <w:lang w:val="en-US"/>
          </w:rPr>
          <w:t xml:space="preserve"> 16 mg/ml, was </w:t>
        </w:r>
      </w:ins>
      <w:ins w:id="909" w:author="AL" w:date="2021-07-23T15:01:00Z">
        <w:r w:rsidR="007016E8">
          <w:rPr>
            <w:lang w:val="en-US"/>
          </w:rPr>
          <w:t>simulated</w:t>
        </w:r>
      </w:ins>
      <w:ins w:id="910" w:author="AL" w:date="2021-07-23T14:56:00Z">
        <w:r w:rsidR="007016E8">
          <w:rPr>
            <w:lang w:val="en-US"/>
          </w:rPr>
          <w:t xml:space="preserve"> based on experimental data from the</w:t>
        </w:r>
      </w:ins>
      <w:ins w:id="911" w:author="AL" w:date="2021-07-23T15:01:00Z">
        <w:r w:rsidR="007016E8">
          <w:rPr>
            <w:lang w:val="en-US"/>
          </w:rPr>
          <w:t xml:space="preserve"> EMBL’s</w:t>
        </w:r>
      </w:ins>
      <w:ins w:id="912" w:author="AL" w:date="2021-07-23T14:56:00Z">
        <w:r w:rsidR="007016E8">
          <w:rPr>
            <w:lang w:val="en-US"/>
          </w:rPr>
          <w:t xml:space="preserve"> </w:t>
        </w:r>
      </w:ins>
      <w:ins w:id="913" w:author="AL" w:date="2021-07-23T15:01:00Z">
        <w:r w:rsidR="007016E8">
          <w:rPr>
            <w:lang w:val="en-US"/>
          </w:rPr>
          <w:t>P</w:t>
        </w:r>
      </w:ins>
      <w:ins w:id="914" w:author="AL" w:date="2021-07-23T14:56:00Z">
        <w:r w:rsidR="007016E8">
          <w:rPr>
            <w:lang w:val="en-US"/>
          </w:rPr>
          <w:t xml:space="preserve">12 beamline </w:t>
        </w:r>
        <w:r w:rsidR="007016E8">
          <w:rPr>
            <w:lang w:val="en-US"/>
          </w:rPr>
          <w:fldChar w:fldCharType="begin" w:fldLock="1"/>
        </w:r>
        <w:r w:rsidR="007016E8">
          <w:rPr>
            <w:lang w:val="en-US"/>
          </w:rPr>
          <w:instrText>ADDIN CSL_CITATION {"citationItems":[{"id":"ITEM-1","itemData":{"author":[{"dropping-particle":"","family":"Blanchet","given":"CE","non-dropping-particle":"","parse-names":false,"suffix":""},{"dropping-particle":"","family":"Spilotros","given":"A","non-dropping-particle":"","parse-names":false,"suffix":""},{"dropping-particle":"","family":"…","given":"F Schwemmer - Journal of applied","non-dropping-particle":"","parse-names":false,"suffix":""},{"dropping-particle":"","family":"2015","given":"undefined","non-dropping-particle":"","parse-names":false,"suffix":""}],"container-title":"scripts.iucr.org","id":"ITEM-1","issued":{"date-parts":[["0"]]},"title":"Versatile sample environments and automation for biological solution X-ray scattering experiments at the P12 beamline (PETRA III, DESY)","type":"article-journal"},"uris":["http://www.mendeley.com/documents/?uuid=a1dbc447-e0f1-3558-bffe-a26ad19e9d73"]}],"mendeley":{"formattedCitation":"(Blanchet et al.)","plainTextFormattedCitation":"(Blanchet et al.)","previouslyFormattedCitation":"(Blanchet et al.)"},"properties":{"noteIndex":0},"schema":"https://github.com/citation-style-language/schema/raw/master/csl-citation.json"}</w:instrText>
        </w:r>
        <w:r w:rsidR="007016E8">
          <w:rPr>
            <w:lang w:val="en-US"/>
          </w:rPr>
          <w:fldChar w:fldCharType="separate"/>
        </w:r>
        <w:r w:rsidR="007016E8" w:rsidRPr="009807BD">
          <w:rPr>
            <w:noProof/>
            <w:lang w:val="en-US"/>
          </w:rPr>
          <w:t>(Blanchet et al.)</w:t>
        </w:r>
        <w:r w:rsidR="007016E8">
          <w:rPr>
            <w:lang w:val="en-US"/>
          </w:rPr>
          <w:fldChar w:fldCharType="end"/>
        </w:r>
        <w:r w:rsidR="007016E8">
          <w:rPr>
            <w:lang w:val="en-US"/>
          </w:rPr>
          <w:t xml:space="preserve"> that corresponds to the data acquired with the sample-to-detector distance of 3 meters, exposure time of 1 second, and X-ray energy of 10 keV.</w:t>
        </w:r>
      </w:ins>
      <w:ins w:id="915" w:author="AL" w:date="2021-07-23T17:20:00Z">
        <w:r w:rsidR="000F7744">
          <w:rPr>
            <w:lang w:val="en-US"/>
          </w:rPr>
          <w:t xml:space="preserve"> </w:t>
        </w:r>
      </w:ins>
      <w:ins w:id="916" w:author="AL" w:date="2021-07-23T17:21:00Z">
        <w:r w:rsidR="000F7744">
          <w:rPr>
            <w:lang w:val="en-US"/>
          </w:rPr>
          <w:t>No structure factor or polydispersity was simulated.</w:t>
        </w:r>
      </w:ins>
      <w:ins w:id="917" w:author="AL" w:date="2021-07-23T14:57:00Z">
        <w:r w:rsidR="007016E8">
          <w:rPr>
            <w:lang w:val="en-US"/>
          </w:rPr>
          <w:t xml:space="preserve"> </w:t>
        </w:r>
      </w:ins>
      <w:ins w:id="918" w:author="AL" w:date="2021-07-23T15:00:00Z">
        <w:r w:rsidR="007016E8">
          <w:rPr>
            <w:lang w:val="en-US"/>
          </w:rPr>
          <w:t xml:space="preserve">The augmented </w:t>
        </w:r>
      </w:ins>
      <w:ins w:id="919" w:author="AL" w:date="2021-07-23T15:01:00Z">
        <w:r w:rsidR="007016E8">
          <w:rPr>
            <w:lang w:val="en-US"/>
          </w:rPr>
          <w:t>SAXS pro</w:t>
        </w:r>
      </w:ins>
      <w:ins w:id="920" w:author="AL" w:date="2021-07-23T15:02:00Z">
        <w:r w:rsidR="007016E8">
          <w:rPr>
            <w:lang w:val="en-US"/>
          </w:rPr>
          <w:t xml:space="preserve">files were normalized to </w:t>
        </w:r>
        <w:proofErr w:type="gramStart"/>
        <w:r w:rsidR="007016E8">
          <w:rPr>
            <w:lang w:val="en-US"/>
          </w:rPr>
          <w:t>I(</w:t>
        </w:r>
        <w:proofErr w:type="gramEnd"/>
        <w:r w:rsidR="007016E8">
          <w:rPr>
            <w:lang w:val="en-US"/>
          </w:rPr>
          <w:t>0)</w:t>
        </w:r>
      </w:ins>
      <w:ins w:id="921" w:author="AL" w:date="2021-08-06T17:39:00Z">
        <w:r w:rsidR="00980AD1">
          <w:rPr>
            <w:lang w:val="en-US"/>
          </w:rPr>
          <w:t xml:space="preserve"> </w:t>
        </w:r>
      </w:ins>
      <w:ins w:id="922" w:author="AL" w:date="2021-07-23T15:02:00Z">
        <w:r w:rsidR="007016E8">
          <w:rPr>
            <w:lang w:val="en-US"/>
          </w:rPr>
          <w:t>=</w:t>
        </w:r>
      </w:ins>
      <w:ins w:id="923" w:author="AL" w:date="2021-08-06T17:39:00Z">
        <w:r w:rsidR="00980AD1">
          <w:rPr>
            <w:lang w:val="en-US"/>
          </w:rPr>
          <w:t xml:space="preserve"> </w:t>
        </w:r>
      </w:ins>
      <w:ins w:id="924" w:author="AL" w:date="2021-07-23T15:02:00Z">
        <w:r w:rsidR="007016E8">
          <w:rPr>
            <w:lang w:val="en-US"/>
          </w:rPr>
          <w:t>1</w:t>
        </w:r>
      </w:ins>
      <w:ins w:id="925" w:author="AL" w:date="2021-08-06T20:35:00Z">
        <w:r w:rsidR="00D71062">
          <w:rPr>
            <w:lang w:val="en-US"/>
          </w:rPr>
          <w:t xml:space="preserve">, </w:t>
        </w:r>
      </w:ins>
      <w:ins w:id="926" w:author="AL" w:date="2021-08-06T17:38:00Z">
        <w:r w:rsidR="00980AD1">
          <w:rPr>
            <w:lang w:val="en-US"/>
          </w:rPr>
          <w:t xml:space="preserve">examples of the simulated data </w:t>
        </w:r>
      </w:ins>
      <w:ins w:id="927" w:author="AL" w:date="2021-08-06T20:36:00Z">
        <w:r w:rsidR="00D71062">
          <w:rPr>
            <w:lang w:val="en-US"/>
          </w:rPr>
          <w:t>are</w:t>
        </w:r>
      </w:ins>
      <w:ins w:id="928" w:author="AL" w:date="2021-08-06T17:38:00Z">
        <w:r w:rsidR="00980AD1">
          <w:rPr>
            <w:lang w:val="en-US"/>
          </w:rPr>
          <w:t xml:space="preserve"> shown in</w:t>
        </w:r>
      </w:ins>
      <w:ins w:id="929" w:author="AL" w:date="2021-08-06T20:38:00Z">
        <w:r w:rsidR="00D71062">
          <w:rPr>
            <w:lang w:val="en-US"/>
          </w:rPr>
          <w:t xml:space="preserve"> </w:t>
        </w:r>
      </w:ins>
      <w:ins w:id="930" w:author="AL" w:date="2021-08-06T20:45:00Z">
        <w:r w:rsidR="00FA52FF">
          <w:rPr>
            <w:lang w:val="en-US"/>
          </w:rPr>
          <w:fldChar w:fldCharType="begin"/>
        </w:r>
        <w:r w:rsidR="00FA52FF">
          <w:rPr>
            <w:lang w:val="en-US"/>
          </w:rPr>
          <w:instrText xml:space="preserve"> REF _Ref79175151 \h </w:instrText>
        </w:r>
        <w:r w:rsidR="00FA52FF">
          <w:rPr>
            <w:lang w:val="en-US"/>
          </w:rPr>
        </w:r>
      </w:ins>
      <w:r w:rsidR="00FA52FF">
        <w:rPr>
          <w:lang w:val="en-US"/>
        </w:rPr>
        <w:fldChar w:fldCharType="separate"/>
      </w:r>
      <w:ins w:id="931" w:author="AL" w:date="2021-08-06T20:45:00Z">
        <w:r w:rsidR="00FA52FF">
          <w:t xml:space="preserve">Figure </w:t>
        </w:r>
        <w:r w:rsidR="00FA52FF">
          <w:rPr>
            <w:noProof/>
          </w:rPr>
          <w:t>1</w:t>
        </w:r>
        <w:r w:rsidR="00FA52FF">
          <w:rPr>
            <w:lang w:val="en-US"/>
          </w:rPr>
          <w:fldChar w:fldCharType="end"/>
        </w:r>
      </w:ins>
      <w:ins w:id="932" w:author="AL" w:date="2021-07-23T15:02:00Z">
        <w:r w:rsidR="007016E8">
          <w:rPr>
            <w:lang w:val="en-US"/>
          </w:rPr>
          <w:t>.</w:t>
        </w:r>
      </w:ins>
      <w:ins w:id="933" w:author="AL" w:date="2021-07-23T15:03:00Z">
        <w:r w:rsidR="00B018F8">
          <w:rPr>
            <w:lang w:val="en-US"/>
          </w:rPr>
          <w:t xml:space="preserve"> The ground truth values of MW and D</w:t>
        </w:r>
        <w:r w:rsidR="00B018F8" w:rsidRPr="00B018F8">
          <w:rPr>
            <w:vertAlign w:val="subscript"/>
            <w:lang w:val="en-US"/>
            <w:rPrChange w:id="934" w:author="AL" w:date="2021-07-23T15:04:00Z">
              <w:rPr>
                <w:lang w:val="en-US"/>
              </w:rPr>
            </w:rPrChange>
          </w:rPr>
          <w:t>max</w:t>
        </w:r>
        <w:r w:rsidR="00B018F8">
          <w:rPr>
            <w:lang w:val="en-US"/>
          </w:rPr>
          <w:t xml:space="preserve"> were calculated from </w:t>
        </w:r>
      </w:ins>
      <w:ins w:id="935" w:author="AL" w:date="2021-07-23T15:04:00Z">
        <w:r w:rsidR="00B018F8">
          <w:rPr>
            <w:lang w:val="en-US"/>
          </w:rPr>
          <w:t>the models by CRYSOL.</w:t>
        </w:r>
      </w:ins>
      <w:ins w:id="936" w:author="AL" w:date="2021-07-23T15:12:00Z">
        <w:r w:rsidR="00B018F8">
          <w:rPr>
            <w:lang w:val="en-US"/>
          </w:rPr>
          <w:t xml:space="preserve"> We</w:t>
        </w:r>
      </w:ins>
      <w:ins w:id="937" w:author="AL" w:date="2021-07-23T15:13:00Z">
        <w:r w:rsidR="00B018F8">
          <w:rPr>
            <w:lang w:val="en-US"/>
          </w:rPr>
          <w:t xml:space="preserve"> routinely</w:t>
        </w:r>
      </w:ins>
      <w:ins w:id="938" w:author="AL" w:date="2021-07-23T15:12:00Z">
        <w:r w:rsidR="00B018F8">
          <w:rPr>
            <w:lang w:val="en-US"/>
          </w:rPr>
          <w:t xml:space="preserve"> used GNU </w:t>
        </w:r>
      </w:ins>
      <w:ins w:id="939" w:author="AL" w:date="2021-07-23T15:13:00Z">
        <w:r w:rsidR="00B018F8">
          <w:rPr>
            <w:lang w:val="en-US"/>
          </w:rPr>
          <w:t xml:space="preserve">parallel </w:t>
        </w:r>
        <w:r w:rsidR="00B018F8" w:rsidRPr="00B018F8">
          <w:rPr>
            <w:highlight w:val="yellow"/>
            <w:lang w:val="en-US"/>
            <w:rPrChange w:id="940" w:author="AL" w:date="2021-07-23T15:13:00Z">
              <w:rPr>
                <w:lang w:val="en-US"/>
              </w:rPr>
            </w:rPrChange>
          </w:rPr>
          <w:t xml:space="preserve">[O. </w:t>
        </w:r>
        <w:proofErr w:type="spellStart"/>
        <w:r w:rsidR="00B018F8" w:rsidRPr="00B018F8">
          <w:rPr>
            <w:highlight w:val="yellow"/>
            <w:lang w:val="en-US"/>
            <w:rPrChange w:id="941" w:author="AL" w:date="2021-07-23T15:13:00Z">
              <w:rPr>
                <w:lang w:val="en-US"/>
              </w:rPr>
            </w:rPrChange>
          </w:rPr>
          <w:t>Tange</w:t>
        </w:r>
        <w:proofErr w:type="spellEnd"/>
        <w:r w:rsidR="00B018F8" w:rsidRPr="00B018F8">
          <w:rPr>
            <w:highlight w:val="yellow"/>
            <w:lang w:val="en-US"/>
            <w:rPrChange w:id="942" w:author="AL" w:date="2021-07-23T15:13:00Z">
              <w:rPr>
                <w:lang w:val="en-US"/>
              </w:rPr>
            </w:rPrChange>
          </w:rPr>
          <w:t xml:space="preserve"> (2018): GNU Parallel 2018, March 2018, </w:t>
        </w:r>
        <w:r w:rsidR="00B018F8">
          <w:rPr>
            <w:highlight w:val="yellow"/>
            <w:lang w:val="en-US"/>
          </w:rPr>
          <w:fldChar w:fldCharType="begin"/>
        </w:r>
        <w:r w:rsidR="00B018F8">
          <w:rPr>
            <w:highlight w:val="yellow"/>
            <w:lang w:val="en-US"/>
          </w:rPr>
          <w:instrText xml:space="preserve"> HYPERLINK "</w:instrText>
        </w:r>
        <w:r w:rsidR="00B018F8" w:rsidRPr="00B018F8">
          <w:rPr>
            <w:highlight w:val="yellow"/>
            <w:lang w:val="en-US"/>
            <w:rPrChange w:id="943" w:author="AL" w:date="2021-07-23T15:13:00Z">
              <w:rPr>
                <w:lang w:val="en-US"/>
              </w:rPr>
            </w:rPrChange>
          </w:rPr>
          <w:instrText>https://doi.org/10.5281/zenodo.1146014</w:instrText>
        </w:r>
        <w:r w:rsidR="00B018F8">
          <w:rPr>
            <w:highlight w:val="yellow"/>
            <w:lang w:val="en-US"/>
          </w:rPr>
          <w:instrText xml:space="preserve">" </w:instrText>
        </w:r>
        <w:r w:rsidR="00B018F8">
          <w:rPr>
            <w:highlight w:val="yellow"/>
            <w:lang w:val="en-US"/>
          </w:rPr>
          <w:fldChar w:fldCharType="separate"/>
        </w:r>
        <w:r w:rsidR="00B018F8" w:rsidRPr="002747F0">
          <w:rPr>
            <w:rStyle w:val="Hyperlink"/>
            <w:highlight w:val="yellow"/>
            <w:rPrChange w:id="944" w:author="AL" w:date="2021-07-23T15:13:00Z">
              <w:rPr>
                <w:lang w:val="en-US"/>
              </w:rPr>
            </w:rPrChange>
          </w:rPr>
          <w:t>https://doi.org/10.5281/zenodo.1146014</w:t>
        </w:r>
        <w:r w:rsidR="00B018F8">
          <w:rPr>
            <w:highlight w:val="yellow"/>
            <w:lang w:val="en-US"/>
          </w:rPr>
          <w:fldChar w:fldCharType="end"/>
        </w:r>
        <w:r w:rsidR="00B018F8" w:rsidRPr="00B018F8">
          <w:rPr>
            <w:highlight w:val="yellow"/>
            <w:lang w:val="en-US"/>
            <w:rPrChange w:id="945" w:author="AL" w:date="2021-07-23T15:13:00Z">
              <w:rPr>
                <w:lang w:val="en-US"/>
              </w:rPr>
            </w:rPrChange>
          </w:rPr>
          <w:t>]</w:t>
        </w:r>
        <w:r w:rsidR="00B018F8" w:rsidRPr="00B018F8">
          <w:rPr>
            <w:lang w:val="en-US"/>
            <w:rPrChange w:id="946" w:author="AL" w:date="2021-07-23T15:14:00Z">
              <w:rPr>
                <w:highlight w:val="yellow"/>
                <w:lang w:val="en-US"/>
              </w:rPr>
            </w:rPrChange>
          </w:rPr>
          <w:t xml:space="preserve"> </w:t>
        </w:r>
      </w:ins>
      <w:ins w:id="947" w:author="AL" w:date="2021-07-23T15:14:00Z">
        <w:r w:rsidR="00B018F8" w:rsidRPr="00B018F8">
          <w:rPr>
            <w:lang w:val="en-US"/>
            <w:rPrChange w:id="948" w:author="AL" w:date="2021-07-23T15:14:00Z">
              <w:rPr>
                <w:highlight w:val="yellow"/>
                <w:lang w:val="en-US"/>
              </w:rPr>
            </w:rPrChange>
          </w:rPr>
          <w:t>to speed up the calculations.</w:t>
        </w:r>
      </w:ins>
    </w:p>
    <w:p w14:paraId="4010E31E" w14:textId="77777777" w:rsidR="001B4873" w:rsidRDefault="00615996" w:rsidP="001B4873">
      <w:pPr>
        <w:pStyle w:val="NormalWeb"/>
        <w:keepNext/>
        <w:rPr>
          <w:ins w:id="949" w:author="AL" w:date="2021-08-06T17:35:00Z"/>
        </w:rPr>
        <w:pPrChange w:id="950" w:author="AL" w:date="2021-08-06T17:35:00Z">
          <w:pPr>
            <w:pStyle w:val="NormalWeb"/>
          </w:pPr>
        </w:pPrChange>
      </w:pPr>
      <w:ins w:id="951" w:author="AL" w:date="2021-07-30T11:35:00Z">
        <w:r>
          <w:rPr>
            <w:noProof/>
            <w:lang w:val="en-US"/>
          </w:rPr>
          <mc:AlternateContent>
            <mc:Choice Requires="wpc">
              <w:drawing>
                <wp:inline distT="0" distB="0" distL="0" distR="0" wp14:anchorId="675A61E4" wp14:editId="3EEF661E">
                  <wp:extent cx="6092825" cy="3112185"/>
                  <wp:effectExtent l="0" t="0" r="3175"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a:picLocks noChangeAspect="1"/>
                            </pic:cNvPicPr>
                          </pic:nvPicPr>
                          <pic:blipFill>
                            <a:blip r:embed="rId11"/>
                            <a:stretch>
                              <a:fillRect/>
                            </a:stretch>
                          </pic:blipFill>
                          <pic:spPr>
                            <a:xfrm>
                              <a:off x="0" y="0"/>
                              <a:ext cx="6057320" cy="3076186"/>
                            </a:xfrm>
                            <a:prstGeom prst="rect">
                              <a:avLst/>
                            </a:prstGeom>
                          </pic:spPr>
                        </pic:pic>
                      </wpc:wpc>
                    </a:graphicData>
                  </a:graphic>
                </wp:inline>
              </w:drawing>
            </mc:Choice>
            <mc:Fallback>
              <w:pict>
                <v:group w14:anchorId="43DF9166" id="Canvas 10" o:spid="_x0000_s1026" editas="canvas" style="width:479.75pt;height:245.05pt;mso-position-horizontal-relative:char;mso-position-vertical-relative:line" coordsize="60928,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928;height:31121;visibility:visible;mso-wrap-style:square">
                    <v:fill o:detectmouseclick="t"/>
                    <v:path o:connecttype="none"/>
                  </v:shape>
                  <v:shape id="Picture 59" o:spid="_x0000_s1028" type="#_x0000_t75" style="position:absolute;width:60573;height:30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">
                    <v:imagedata r:id="rId12" o:title=""/>
                  </v:shape>
                  <w10:anchorlock/>
                </v:group>
              </w:pict>
            </mc:Fallback>
          </mc:AlternateContent>
        </w:r>
      </w:ins>
    </w:p>
    <w:p w14:paraId="46F97B99" w14:textId="160B3BD8" w:rsidR="00615996" w:rsidRDefault="001B4873" w:rsidP="001B4873">
      <w:pPr>
        <w:pStyle w:val="Caption"/>
        <w:rPr>
          <w:ins w:id="952" w:author="AL" w:date="2021-07-23T15:05:00Z"/>
          <w:lang w:val="en-US"/>
        </w:rPr>
        <w:pPrChange w:id="953" w:author="AL" w:date="2021-08-06T17:35:00Z">
          <w:pPr>
            <w:pStyle w:val="NormalWeb"/>
          </w:pPr>
        </w:pPrChange>
      </w:pPr>
      <w:bookmarkStart w:id="954" w:name="_Ref79175151"/>
      <w:ins w:id="955" w:author="AL" w:date="2021-08-06T17:35:00Z">
        <w:r>
          <w:t xml:space="preserve">Figure </w:t>
        </w:r>
        <w:r>
          <w:fldChar w:fldCharType="begin"/>
        </w:r>
        <w:r>
          <w:instrText xml:space="preserve"> SEQ Figure \* ARABIC </w:instrText>
        </w:r>
      </w:ins>
      <w:r>
        <w:fldChar w:fldCharType="separate"/>
      </w:r>
      <w:ins w:id="956" w:author="AL" w:date="2021-08-06T17:35:00Z">
        <w:r>
          <w:rPr>
            <w:noProof/>
          </w:rPr>
          <w:t>1</w:t>
        </w:r>
        <w:r>
          <w:fldChar w:fldCharType="end"/>
        </w:r>
        <w:bookmarkEnd w:id="954"/>
        <w:r>
          <w:rPr>
            <w:lang w:val="en-US"/>
          </w:rPr>
          <w:t>. Examples of noise-augmented simulated data from the training set</w:t>
        </w:r>
        <w:r>
          <w:rPr>
            <w:noProof/>
            <w:lang w:val="en-US"/>
          </w:rPr>
          <w:t>. Red dots</w:t>
        </w:r>
      </w:ins>
      <w:ins w:id="957" w:author="AL" w:date="2021-08-06T20:39:00Z">
        <w:r w:rsidR="00D71062">
          <w:rPr>
            <w:noProof/>
            <w:lang w:val="en-US"/>
          </w:rPr>
          <w:t>:</w:t>
        </w:r>
      </w:ins>
      <w:ins w:id="958" w:author="AL" w:date="2021-08-06T17:35:00Z">
        <w:r>
          <w:rPr>
            <w:noProof/>
            <w:lang w:val="en-US"/>
          </w:rPr>
          <w:t xml:space="preserve"> SAXS data computed from </w:t>
        </w:r>
        <w:r w:rsidRPr="002D4494">
          <w:rPr>
            <w:noProof/>
            <w:lang w:val="en-US"/>
          </w:rPr>
          <w:t xml:space="preserve">xylose isomerase </w:t>
        </w:r>
      </w:ins>
      <w:ins w:id="959" w:author="AL" w:date="2021-08-06T20:39:00Z">
        <w:r w:rsidR="00D71062">
          <w:rPr>
            <w:noProof/>
            <w:lang w:val="en-US"/>
          </w:rPr>
          <w:t xml:space="preserve">(red </w:t>
        </w:r>
      </w:ins>
      <w:ins w:id="960" w:author="AL" w:date="2021-08-06T17:37:00Z">
        <w:r w:rsidR="00B9372C">
          <w:rPr>
            <w:noProof/>
            <w:lang w:val="en-US"/>
          </w:rPr>
          <w:t>model</w:t>
        </w:r>
      </w:ins>
      <w:ins w:id="961" w:author="AL" w:date="2021-08-06T20:39:00Z">
        <w:r w:rsidR="00D71062">
          <w:rPr>
            <w:noProof/>
            <w:lang w:val="en-US"/>
          </w:rPr>
          <w:t xml:space="preserve">, </w:t>
        </w:r>
      </w:ins>
      <w:ins w:id="962" w:author="AL" w:date="2021-08-06T17:35:00Z">
        <w:r>
          <w:rPr>
            <w:noProof/>
            <w:lang w:val="en-US"/>
          </w:rPr>
          <w:t>pdb:</w:t>
        </w:r>
        <w:r w:rsidRPr="002D4494">
          <w:rPr>
            <w:noProof/>
            <w:lang w:val="en-US"/>
          </w:rPr>
          <w:t>1a0d</w:t>
        </w:r>
      </w:ins>
      <w:ins w:id="963" w:author="AL" w:date="2021-08-06T20:42:00Z">
        <w:r w:rsidR="00D71062">
          <w:rPr>
            <w:noProof/>
            <w:lang w:val="en-US"/>
          </w:rPr>
          <w:t>, MW=198 kDa, D</w:t>
        </w:r>
        <w:r w:rsidR="00D71062" w:rsidRPr="00D71062">
          <w:rPr>
            <w:noProof/>
            <w:vertAlign w:val="subscript"/>
            <w:lang w:val="en-US"/>
            <w:rPrChange w:id="964" w:author="AL" w:date="2021-08-06T20:43:00Z">
              <w:rPr>
                <w:noProof/>
                <w:lang w:val="en-US"/>
              </w:rPr>
            </w:rPrChange>
          </w:rPr>
          <w:t>max</w:t>
        </w:r>
        <w:r w:rsidR="00D71062">
          <w:rPr>
            <w:noProof/>
            <w:lang w:val="en-US"/>
          </w:rPr>
          <w:t>=101.5</w:t>
        </w:r>
      </w:ins>
      <w:ins w:id="965" w:author="AL" w:date="2021-08-06T20:43:00Z">
        <w:r w:rsidR="00D71062">
          <w:rPr>
            <w:noProof/>
            <w:lang w:val="en-US"/>
          </w:rPr>
          <w:t> Å</w:t>
        </w:r>
      </w:ins>
      <w:ins w:id="966" w:author="AL" w:date="2021-08-06T17:35:00Z">
        <w:r>
          <w:rPr>
            <w:noProof/>
            <w:lang w:val="en-US"/>
          </w:rPr>
          <w:t>), concentration 16 mg/ml</w:t>
        </w:r>
      </w:ins>
      <w:ins w:id="967" w:author="AL" w:date="2021-08-06T20:44:00Z">
        <w:r w:rsidR="00BE1B96">
          <w:rPr>
            <w:noProof/>
            <w:lang w:val="en-US"/>
          </w:rPr>
          <w:t>.</w:t>
        </w:r>
      </w:ins>
      <w:ins w:id="968" w:author="AL" w:date="2021-08-06T17:35:00Z">
        <w:r w:rsidRPr="002D4494">
          <w:rPr>
            <w:noProof/>
            <w:lang w:val="en-US"/>
          </w:rPr>
          <w:t xml:space="preserve"> </w:t>
        </w:r>
      </w:ins>
      <w:ins w:id="969" w:author="AL" w:date="2021-08-06T20:44:00Z">
        <w:r w:rsidR="00BE1B96">
          <w:rPr>
            <w:noProof/>
            <w:lang w:val="en-US"/>
          </w:rPr>
          <w:t>B</w:t>
        </w:r>
      </w:ins>
      <w:ins w:id="970" w:author="AL" w:date="2021-08-06T17:35:00Z">
        <w:r>
          <w:rPr>
            <w:noProof/>
            <w:lang w:val="en-US"/>
          </w:rPr>
          <w:t>lue dots</w:t>
        </w:r>
      </w:ins>
      <w:ins w:id="971" w:author="AL" w:date="2021-08-06T20:39:00Z">
        <w:r w:rsidR="00D71062">
          <w:rPr>
            <w:noProof/>
            <w:lang w:val="en-US"/>
          </w:rPr>
          <w:t>:</w:t>
        </w:r>
      </w:ins>
      <w:ins w:id="972" w:author="AL" w:date="2021-08-06T17:35:00Z">
        <w:r>
          <w:rPr>
            <w:noProof/>
            <w:lang w:val="en-US"/>
          </w:rPr>
          <w:t xml:space="preserve"> data computed from oxidoreductase </w:t>
        </w:r>
      </w:ins>
      <w:ins w:id="973" w:author="AL" w:date="2021-08-06T20:39:00Z">
        <w:r w:rsidR="00D71062">
          <w:rPr>
            <w:noProof/>
            <w:lang w:val="en-US"/>
          </w:rPr>
          <w:t xml:space="preserve">(blue </w:t>
        </w:r>
      </w:ins>
      <w:ins w:id="974" w:author="AL" w:date="2021-08-06T17:37:00Z">
        <w:r w:rsidR="00B9372C">
          <w:rPr>
            <w:noProof/>
            <w:lang w:val="en-US"/>
          </w:rPr>
          <w:t>model</w:t>
        </w:r>
      </w:ins>
      <w:ins w:id="975" w:author="AL" w:date="2021-08-06T20:39:00Z">
        <w:r w:rsidR="00D71062">
          <w:rPr>
            <w:noProof/>
            <w:lang w:val="en-US"/>
          </w:rPr>
          <w:t>,</w:t>
        </w:r>
      </w:ins>
      <w:ins w:id="976" w:author="AL" w:date="2021-08-06T17:37:00Z">
        <w:r w:rsidR="00B9372C">
          <w:rPr>
            <w:noProof/>
            <w:lang w:val="en-US"/>
          </w:rPr>
          <w:t xml:space="preserve"> </w:t>
        </w:r>
      </w:ins>
      <w:ins w:id="977" w:author="AL" w:date="2021-08-06T17:35:00Z">
        <w:r>
          <w:rPr>
            <w:noProof/>
            <w:lang w:val="en-US"/>
          </w:rPr>
          <w:t xml:space="preserve">pdb: </w:t>
        </w:r>
        <w:r w:rsidRPr="002D4494">
          <w:rPr>
            <w:noProof/>
            <w:lang w:val="en-US"/>
          </w:rPr>
          <w:t>3b3r</w:t>
        </w:r>
      </w:ins>
      <w:ins w:id="978" w:author="AL" w:date="2021-08-06T20:43:00Z">
        <w:r w:rsidR="00D71062">
          <w:rPr>
            <w:noProof/>
            <w:lang w:val="en-US"/>
          </w:rPr>
          <w:t xml:space="preserve">, </w:t>
        </w:r>
        <w:r w:rsidR="00D71062">
          <w:rPr>
            <w:noProof/>
            <w:lang w:val="en-US"/>
          </w:rPr>
          <w:t>MW=</w:t>
        </w:r>
        <w:r w:rsidR="00D71062">
          <w:rPr>
            <w:noProof/>
            <w:lang w:val="en-US"/>
          </w:rPr>
          <w:t>55.7</w:t>
        </w:r>
        <w:r w:rsidR="00D71062">
          <w:rPr>
            <w:noProof/>
            <w:lang w:val="en-US"/>
          </w:rPr>
          <w:t> kDa, D</w:t>
        </w:r>
        <w:r w:rsidR="00D71062" w:rsidRPr="00861D89">
          <w:rPr>
            <w:noProof/>
            <w:vertAlign w:val="subscript"/>
            <w:lang w:val="en-US"/>
          </w:rPr>
          <w:t>max</w:t>
        </w:r>
        <w:r w:rsidR="00D71062">
          <w:rPr>
            <w:noProof/>
            <w:lang w:val="en-US"/>
          </w:rPr>
          <w:t>=</w:t>
        </w:r>
        <w:r w:rsidR="00D71062">
          <w:rPr>
            <w:noProof/>
            <w:lang w:val="en-US"/>
          </w:rPr>
          <w:t>79</w:t>
        </w:r>
        <w:r w:rsidR="00D71062">
          <w:rPr>
            <w:noProof/>
            <w:lang w:val="en-US"/>
          </w:rPr>
          <w:t>.</w:t>
        </w:r>
        <w:r w:rsidR="00D71062">
          <w:rPr>
            <w:noProof/>
            <w:lang w:val="en-US"/>
          </w:rPr>
          <w:t>1</w:t>
        </w:r>
        <w:r w:rsidR="00D71062">
          <w:rPr>
            <w:noProof/>
            <w:lang w:val="en-US"/>
          </w:rPr>
          <w:t> Å</w:t>
        </w:r>
      </w:ins>
      <w:ins w:id="979" w:author="AL" w:date="2021-08-06T17:35:00Z">
        <w:r>
          <w:rPr>
            <w:noProof/>
            <w:lang w:val="en-US"/>
          </w:rPr>
          <w:t>), light blue</w:t>
        </w:r>
      </w:ins>
      <w:ins w:id="980" w:author="AL" w:date="2021-08-06T20:40:00Z">
        <w:r w:rsidR="00D71062">
          <w:rPr>
            <w:noProof/>
            <w:lang w:val="en-US"/>
          </w:rPr>
          <w:t xml:space="preserve"> dots</w:t>
        </w:r>
      </w:ins>
      <w:ins w:id="981" w:author="AL" w:date="2021-08-06T17:35:00Z">
        <w:r>
          <w:rPr>
            <w:noProof/>
            <w:lang w:val="en-US"/>
          </w:rPr>
          <w:t xml:space="preserve"> c</w:t>
        </w:r>
        <w:r>
          <w:rPr>
            <w:noProof/>
            <w:lang w:val="en-US"/>
          </w:rPr>
          <w:t>orrespond</w:t>
        </w:r>
        <w:r>
          <w:rPr>
            <w:noProof/>
            <w:lang w:val="en-US"/>
          </w:rPr>
          <w:t xml:space="preserve"> </w:t>
        </w:r>
        <w:r>
          <w:rPr>
            <w:noProof/>
            <w:lang w:val="en-US"/>
          </w:rPr>
          <w:t xml:space="preserve">to the </w:t>
        </w:r>
        <w:r>
          <w:rPr>
            <w:noProof/>
            <w:lang w:val="en-US"/>
          </w:rPr>
          <w:t xml:space="preserve">concentration </w:t>
        </w:r>
      </w:ins>
      <w:ins w:id="982" w:author="AL" w:date="2021-08-06T17:36:00Z">
        <w:r>
          <w:rPr>
            <w:noProof/>
            <w:lang w:val="en-US"/>
          </w:rPr>
          <w:t xml:space="preserve">16 mg/ml, dark blue dots correspond to </w:t>
        </w:r>
      </w:ins>
      <w:ins w:id="983" w:author="AL" w:date="2021-08-06T17:35:00Z">
        <w:r>
          <w:rPr>
            <w:noProof/>
            <w:lang w:val="en-US"/>
          </w:rPr>
          <w:t>0.5</w:t>
        </w:r>
      </w:ins>
      <w:ins w:id="984" w:author="AL" w:date="2021-08-06T20:40:00Z">
        <w:r w:rsidR="00D71062">
          <w:rPr>
            <w:noProof/>
            <w:lang w:val="en-US"/>
          </w:rPr>
          <w:t xml:space="preserve"> </w:t>
        </w:r>
      </w:ins>
      <w:ins w:id="985" w:author="AL" w:date="2021-08-06T17:35:00Z">
        <w:r>
          <w:rPr>
            <w:noProof/>
            <w:lang w:val="en-US"/>
          </w:rPr>
          <w:t>mg/ml</w:t>
        </w:r>
      </w:ins>
      <w:ins w:id="986" w:author="AL" w:date="2021-08-06T17:36:00Z">
        <w:r>
          <w:rPr>
            <w:noProof/>
            <w:lang w:val="en-US"/>
          </w:rPr>
          <w:t>.</w:t>
        </w:r>
      </w:ins>
    </w:p>
    <w:p w14:paraId="7845DD5F" w14:textId="7383389B" w:rsidR="00B018F8" w:rsidRDefault="00B018F8" w:rsidP="00B018F8">
      <w:pPr>
        <w:pStyle w:val="NormalWeb"/>
        <w:rPr>
          <w:ins w:id="987" w:author="AL" w:date="2021-07-23T15:06:00Z"/>
          <w:lang w:val="en-US"/>
        </w:rPr>
      </w:pPr>
      <w:ins w:id="988" w:author="AL" w:date="2021-07-23T15:06:00Z">
        <w:r w:rsidRPr="00FC67F5">
          <w:rPr>
            <w:rStyle w:val="Heading2Char"/>
          </w:rPr>
          <w:t>Neural networks architecture.</w:t>
        </w:r>
        <w:r>
          <w:rPr>
            <w:lang w:val="en-US"/>
          </w:rPr>
          <w:t xml:space="preserve"> A </w:t>
        </w:r>
      </w:ins>
      <w:ins w:id="989" w:author="AL" w:date="2021-07-23T15:07:00Z">
        <w:r>
          <w:rPr>
            <w:lang w:val="en-US"/>
          </w:rPr>
          <w:t xml:space="preserve">feedforward neural network </w:t>
        </w:r>
      </w:ins>
      <w:ins w:id="990" w:author="AL" w:date="2021-07-23T15:06:00Z">
        <w:r>
          <w:rPr>
            <w:lang w:val="en-US"/>
          </w:rPr>
          <w:t xml:space="preserve">consists of </w:t>
        </w:r>
      </w:ins>
      <w:ins w:id="991" w:author="AL" w:date="2021-07-23T15:14:00Z">
        <w:r w:rsidR="00AF68E7">
          <w:rPr>
            <w:lang w:val="en-US"/>
          </w:rPr>
          <w:t xml:space="preserve">“dense” </w:t>
        </w:r>
      </w:ins>
      <w:ins w:id="992" w:author="AL" w:date="2021-07-23T15:06:00Z">
        <w:r>
          <w:rPr>
            <w:lang w:val="en-US"/>
          </w:rPr>
          <w:t>layers of interconnected units</w:t>
        </w:r>
      </w:ins>
      <w:ins w:id="993" w:author="AL" w:date="2021-07-26T11:24:00Z">
        <w:r w:rsidR="001E492F">
          <w:rPr>
            <w:lang w:val="en-US"/>
          </w:rPr>
          <w:t>,</w:t>
        </w:r>
      </w:ins>
      <w:ins w:id="994" w:author="AL" w:date="2021-07-23T15:06:00Z">
        <w:r>
          <w:rPr>
            <w:lang w:val="en-US"/>
          </w:rPr>
          <w:t xml:space="preserve"> </w:t>
        </w:r>
      </w:ins>
      <w:ins w:id="995" w:author="AL" w:date="2021-07-26T11:24:00Z">
        <w:r w:rsidR="001E492F">
          <w:rPr>
            <w:lang w:val="en-US"/>
          </w:rPr>
          <w:t>e</w:t>
        </w:r>
      </w:ins>
      <w:ins w:id="996" w:author="AL" w:date="2021-07-26T11:23:00Z">
        <w:r w:rsidR="001E492F">
          <w:rPr>
            <w:lang w:val="en-US"/>
          </w:rPr>
          <w:t>ach unit of each layer is connected to all units of the next layer</w:t>
        </w:r>
      </w:ins>
      <w:ins w:id="997" w:author="AL" w:date="2021-07-26T11:24:00Z">
        <w:r w:rsidR="001E492F">
          <w:rPr>
            <w:lang w:val="en-US"/>
          </w:rPr>
          <w:t xml:space="preserve"> (</w:t>
        </w:r>
      </w:ins>
      <w:ins w:id="998" w:author="AL" w:date="2021-08-06T20:45:00Z">
        <w:r w:rsidR="00FA52FF">
          <w:rPr>
            <w:lang w:val="en-US"/>
          </w:rPr>
          <w:fldChar w:fldCharType="begin"/>
        </w:r>
        <w:r w:rsidR="00FA52FF">
          <w:rPr>
            <w:lang w:val="en-US"/>
          </w:rPr>
          <w:instrText xml:space="preserve"> REF _Ref79175138 \h </w:instrText>
        </w:r>
        <w:r w:rsidR="00FA52FF">
          <w:rPr>
            <w:lang w:val="en-US"/>
          </w:rPr>
        </w:r>
      </w:ins>
      <w:r w:rsidR="00FA52FF">
        <w:rPr>
          <w:lang w:val="en-US"/>
        </w:rPr>
        <w:fldChar w:fldCharType="separate"/>
      </w:r>
      <w:ins w:id="999" w:author="AL" w:date="2021-08-06T20:45:00Z">
        <w:r w:rsidR="00FA52FF">
          <w:t xml:space="preserve">Figure </w:t>
        </w:r>
        <w:r w:rsidR="00FA52FF">
          <w:rPr>
            <w:noProof/>
          </w:rPr>
          <w:t>2</w:t>
        </w:r>
        <w:r w:rsidR="00FA52FF">
          <w:rPr>
            <w:lang w:val="en-US"/>
          </w:rPr>
          <w:fldChar w:fldCharType="end"/>
        </w:r>
      </w:ins>
      <w:ins w:id="1000" w:author="AL" w:date="2021-07-26T11:24:00Z">
        <w:r w:rsidR="001E492F">
          <w:rPr>
            <w:lang w:val="en-US"/>
          </w:rPr>
          <w:t>)</w:t>
        </w:r>
      </w:ins>
      <w:ins w:id="1001" w:author="AL" w:date="2021-07-26T11:23:00Z">
        <w:r w:rsidR="001E492F">
          <w:rPr>
            <w:lang w:val="en-US"/>
          </w:rPr>
          <w:t xml:space="preserve">. </w:t>
        </w:r>
      </w:ins>
      <w:ins w:id="1002" w:author="AL" w:date="2021-07-26T11:24:00Z">
        <w:r w:rsidR="001E492F">
          <w:rPr>
            <w:lang w:val="en-US"/>
          </w:rPr>
          <w:t>A</w:t>
        </w:r>
      </w:ins>
      <w:ins w:id="1003" w:author="AL" w:date="2021-07-23T15:06:00Z">
        <w:r>
          <w:rPr>
            <w:lang w:val="en-US"/>
          </w:rPr>
          <w:t xml:space="preserve"> unit essentially performs a multiple linear regression operation, then applies some activation function, and passes the result further </w:t>
        </w:r>
        <w:r w:rsidRPr="00963790">
          <w:t xml:space="preserve">to the next layer. </w:t>
        </w:r>
      </w:ins>
      <w:ins w:id="1004" w:author="AL" w:date="2021-07-23T15:16:00Z">
        <w:r w:rsidR="00AF68E7">
          <w:rPr>
            <w:lang w:val="en-US"/>
          </w:rPr>
          <w:t>Given</w:t>
        </w:r>
      </w:ins>
      <w:ins w:id="1005" w:author="AL" w:date="2021-07-23T15:06:00Z">
        <w:r>
          <w:rPr>
            <w:lang w:val="en-US"/>
          </w:rPr>
          <w:t xml:space="preserve"> an input vector </w:t>
        </w:r>
        <m:oMath>
          <m:acc>
            <m:accPr>
              <m:chr m:val="⃗"/>
              <m:ctrlPr>
                <w:rPr>
                  <w:rFonts w:ascii="Cambria Math" w:hAnsi="Cambria Math"/>
                  <w:i/>
                  <w:lang w:val="en-US"/>
                </w:rPr>
              </m:ctrlPr>
            </m:accPr>
            <m:e>
              <m:r>
                <w:rPr>
                  <w:rFonts w:ascii="Cambria Math" w:hAnsi="Cambria Math"/>
                  <w:lang w:val="en-US"/>
                </w:rPr>
                <m:t>X</m:t>
              </m:r>
            </m:e>
          </m:acc>
        </m:oMath>
        <w:r>
          <w:rPr>
            <w:lang w:val="en-US"/>
          </w:rPr>
          <w:t xml:space="preserve">, the unit does a dot multiplication of that vector with an internally stored vector of “weights” of the same dimensionality and </w:t>
        </w:r>
      </w:ins>
      <w:ins w:id="1006" w:author="AL" w:date="2021-07-23T16:45:00Z">
        <w:r w:rsidR="003941B3">
          <w:rPr>
            <w:lang w:val="en-US"/>
          </w:rPr>
          <w:t>(optio</w:t>
        </w:r>
      </w:ins>
      <w:ins w:id="1007" w:author="AL" w:date="2021-07-23T16:46:00Z">
        <w:r w:rsidR="003941B3">
          <w:rPr>
            <w:lang w:val="en-US"/>
          </w:rPr>
          <w:t xml:space="preserve">nally) </w:t>
        </w:r>
      </w:ins>
      <w:ins w:id="1008" w:author="AL" w:date="2021-07-23T15:06:00Z">
        <w:r>
          <w:rPr>
            <w:lang w:val="en-US"/>
          </w:rPr>
          <w:t>adds a</w:t>
        </w:r>
      </w:ins>
      <w:ins w:id="1009" w:author="AL" w:date="2021-07-23T16:46:00Z">
        <w:r w:rsidR="003941B3">
          <w:rPr>
            <w:lang w:val="en-US"/>
          </w:rPr>
          <w:t xml:space="preserve"> </w:t>
        </w:r>
      </w:ins>
      <w:ins w:id="1010" w:author="AL" w:date="2021-07-23T15:19:00Z">
        <w:r w:rsidR="00AF68E7">
          <w:rPr>
            <w:lang w:val="en-US"/>
          </w:rPr>
          <w:t>scalar</w:t>
        </w:r>
      </w:ins>
      <w:ins w:id="1011" w:author="AL" w:date="2021-07-23T16:46:00Z">
        <w:r w:rsidR="003941B3">
          <w:rPr>
            <w:lang w:val="en-US"/>
          </w:rPr>
          <w:t xml:space="preserve"> value</w:t>
        </w:r>
      </w:ins>
      <w:ins w:id="1012" w:author="AL" w:date="2021-07-23T15:06:00Z">
        <w:r>
          <w:rPr>
            <w:lang w:val="en-US"/>
          </w:rPr>
          <w:t>:</w:t>
        </w:r>
      </w:ins>
    </w:p>
    <w:p w14:paraId="2B4A880A" w14:textId="2591B179" w:rsidR="00B018F8" w:rsidRDefault="00C22504" w:rsidP="00B018F8">
      <w:pPr>
        <w:pStyle w:val="NormalWeb"/>
        <w:rPr>
          <w:ins w:id="1013" w:author="AL" w:date="2021-07-23T15:06:00Z"/>
          <w:lang w:val="en-US"/>
        </w:rPr>
      </w:pPr>
      <m:oMath>
        <m:r>
          <w:ins w:id="1014" w:author="AL" w:date="2021-07-23T15:50:00Z">
            <w:rPr>
              <w:rFonts w:ascii="Cambria Math" w:hAnsi="Cambria Math"/>
              <w:lang w:val="en-US"/>
            </w:rPr>
            <m:t>out</m:t>
          </w:ins>
        </m:r>
        <m:r>
          <w:ins w:id="1015" w:author="AL" w:date="2021-07-23T15:06:00Z">
            <m:rPr>
              <m:sty m:val="p"/>
            </m:rPr>
            <w:rPr>
              <w:rFonts w:ascii="Cambria Math" w:hAnsi="Cambria Math"/>
              <w:lang w:val="en-US"/>
            </w:rPr>
            <m:t>=</m:t>
          </w:ins>
        </m:r>
        <m:r>
          <w:ins w:id="1016" w:author="AL" w:date="2021-07-23T15:06:00Z">
            <w:rPr>
              <w:rFonts w:ascii="Cambria Math" w:hAnsi="Cambria Math"/>
              <w:lang w:val="en-US"/>
            </w:rPr>
            <m:t>f</m:t>
          </w:ins>
        </m:r>
        <m:r>
          <w:ins w:id="1017" w:author="AL" w:date="2021-07-23T15:06:00Z">
            <m:rPr>
              <m:sty m:val="p"/>
            </m:rPr>
            <w:rPr>
              <w:rFonts w:ascii="Cambria Math" w:hAnsi="Cambria Math"/>
              <w:lang w:val="en-US"/>
            </w:rPr>
            <m:t>(</m:t>
          </w:ins>
        </m:r>
        <m:acc>
          <m:accPr>
            <m:chr m:val="⃗"/>
            <m:ctrlPr>
              <w:ins w:id="1018" w:author="AL" w:date="2021-07-23T15:06:00Z">
                <w:rPr>
                  <w:rFonts w:ascii="Cambria Math" w:hAnsi="Cambria Math"/>
                  <w:lang w:val="en-US"/>
                </w:rPr>
              </w:ins>
            </m:ctrlPr>
          </m:accPr>
          <m:e>
            <m:r>
              <w:ins w:id="1019" w:author="AL" w:date="2021-07-23T15:06:00Z">
                <w:rPr>
                  <w:rFonts w:ascii="Cambria Math" w:hAnsi="Cambria Math"/>
                  <w:lang w:val="en-US"/>
                </w:rPr>
                <m:t>X</m:t>
              </w:ins>
            </m:r>
          </m:e>
        </m:acc>
        <m:r>
          <w:ins w:id="1020" w:author="AL" w:date="2021-07-23T15:06:00Z">
            <m:rPr>
              <m:sty m:val="p"/>
            </m:rPr>
            <w:rPr>
              <w:rFonts w:ascii="Cambria Math" w:hAnsi="Cambria Math"/>
              <w:lang w:val="en-US"/>
            </w:rPr>
            <m:t>∙</m:t>
          </w:ins>
        </m:r>
        <m:acc>
          <m:accPr>
            <m:chr m:val="⃗"/>
            <m:ctrlPr>
              <w:ins w:id="1021" w:author="AL" w:date="2021-07-23T15:06:00Z">
                <w:rPr>
                  <w:rFonts w:ascii="Cambria Math" w:hAnsi="Cambria Math"/>
                  <w:lang w:val="en-US"/>
                </w:rPr>
              </w:ins>
            </m:ctrlPr>
          </m:accPr>
          <m:e>
            <m:r>
              <w:ins w:id="1022" w:author="AL" w:date="2021-07-23T15:06:00Z">
                <w:rPr>
                  <w:rFonts w:ascii="Cambria Math" w:hAnsi="Cambria Math"/>
                  <w:lang w:val="en-US"/>
                </w:rPr>
                <m:t>w</m:t>
              </w:ins>
            </m:r>
          </m:e>
        </m:acc>
        <m:r>
          <w:ins w:id="1023" w:author="AL" w:date="2021-07-23T15:06:00Z">
            <m:rPr>
              <m:sty m:val="p"/>
            </m:rPr>
            <w:rPr>
              <w:rFonts w:ascii="Cambria Math" w:hAnsi="Cambria Math"/>
              <w:lang w:val="en-US"/>
            </w:rPr>
            <m:t>+</m:t>
          </w:ins>
        </m:r>
        <m:r>
          <w:ins w:id="1024" w:author="AL" w:date="2021-07-23T15:06:00Z">
            <w:rPr>
              <w:rFonts w:ascii="Cambria Math" w:hAnsi="Cambria Math"/>
              <w:lang w:val="en-US"/>
            </w:rPr>
            <m:t>b</m:t>
          </w:ins>
        </m:r>
        <m:r>
          <w:ins w:id="1025" w:author="AL" w:date="2021-07-23T15:06:00Z">
            <m:rPr>
              <m:sty m:val="p"/>
            </m:rPr>
            <w:rPr>
              <w:rFonts w:ascii="Cambria Math" w:hAnsi="Cambria Math"/>
              <w:lang w:val="en-US"/>
            </w:rPr>
            <m:t>)</m:t>
          </w:ins>
        </m:r>
      </m:oMath>
      <w:ins w:id="1026" w:author="AL" w:date="2021-07-23T15:06:00Z">
        <w:r w:rsidR="00B018F8">
          <w:rPr>
            <w:lang w:val="en-US"/>
          </w:rPr>
          <w:t xml:space="preserve">, </w:t>
        </w:r>
        <w:r w:rsidR="00B018F8">
          <w:rPr>
            <w:lang w:val="en-US"/>
          </w:rPr>
          <w:tab/>
        </w:r>
        <w:r w:rsidR="00B018F8">
          <w:rPr>
            <w:lang w:val="en-US"/>
          </w:rPr>
          <w:tab/>
        </w:r>
        <w:r w:rsidR="00B018F8">
          <w:rPr>
            <w:lang w:val="en-US"/>
          </w:rPr>
          <w:tab/>
        </w:r>
        <w:r w:rsidR="00B018F8">
          <w:rPr>
            <w:lang w:val="en-US"/>
          </w:rPr>
          <w:tab/>
        </w:r>
        <w:r w:rsidR="00B018F8">
          <w:rPr>
            <w:lang w:val="en-US"/>
          </w:rPr>
          <w:tab/>
          <w:t>(10)</w:t>
        </w:r>
      </w:ins>
    </w:p>
    <w:p w14:paraId="1C7865A0" w14:textId="56222C5F" w:rsidR="001E492F" w:rsidRDefault="00B018F8" w:rsidP="001E492F">
      <w:pPr>
        <w:pStyle w:val="NormalWeb"/>
        <w:rPr>
          <w:ins w:id="1027" w:author="AL" w:date="2021-07-26T11:24:00Z"/>
          <w:lang w:val="en-US"/>
        </w:rPr>
      </w:pPr>
      <w:ins w:id="1028" w:author="AL" w:date="2021-07-23T15:06:00Z">
        <w:r>
          <w:rPr>
            <w:lang w:val="en-US"/>
          </w:rPr>
          <w:t>where w is the array of weights associated with the unit</w:t>
        </w:r>
      </w:ins>
      <w:ins w:id="1029" w:author="AL" w:date="2021-07-23T15:20:00Z">
        <w:r w:rsidR="00AF68E7">
          <w:rPr>
            <w:lang w:val="en-US"/>
          </w:rPr>
          <w:t xml:space="preserve">, </w:t>
        </w:r>
      </w:ins>
      <w:ins w:id="1030" w:author="AL" w:date="2021-07-23T15:06:00Z">
        <w:r>
          <w:rPr>
            <w:lang w:val="en-US"/>
          </w:rPr>
          <w:t xml:space="preserve">b is </w:t>
        </w:r>
      </w:ins>
      <w:ins w:id="1031" w:author="AL" w:date="2021-07-23T15:49:00Z">
        <w:r w:rsidR="00C22504">
          <w:rPr>
            <w:lang w:val="en-US"/>
          </w:rPr>
          <w:t>the</w:t>
        </w:r>
      </w:ins>
      <w:ins w:id="1032" w:author="AL" w:date="2021-07-23T15:18:00Z">
        <w:r w:rsidR="00AF68E7">
          <w:rPr>
            <w:lang w:val="en-US"/>
          </w:rPr>
          <w:t xml:space="preserve"> </w:t>
        </w:r>
      </w:ins>
      <w:ins w:id="1033" w:author="AL" w:date="2021-07-23T15:19:00Z">
        <w:r w:rsidR="00AF68E7">
          <w:rPr>
            <w:lang w:val="en-US"/>
          </w:rPr>
          <w:t>scalar</w:t>
        </w:r>
      </w:ins>
      <w:ins w:id="1034" w:author="AL" w:date="2021-07-23T15:18:00Z">
        <w:r w:rsidR="00AF68E7">
          <w:rPr>
            <w:lang w:val="en-US"/>
          </w:rPr>
          <w:t xml:space="preserve"> (</w:t>
        </w:r>
      </w:ins>
      <w:ins w:id="1035" w:author="AL" w:date="2021-07-23T15:06:00Z">
        <w:r>
          <w:rPr>
            <w:lang w:val="en-US"/>
          </w:rPr>
          <w:t>“bias”</w:t>
        </w:r>
      </w:ins>
      <w:ins w:id="1036" w:author="AL" w:date="2021-07-23T15:18:00Z">
        <w:r w:rsidR="00AF68E7">
          <w:rPr>
            <w:lang w:val="en-US"/>
          </w:rPr>
          <w:t>)</w:t>
        </w:r>
      </w:ins>
      <w:ins w:id="1037" w:author="AL" w:date="2021-07-23T15:06:00Z">
        <w:r>
          <w:rPr>
            <w:lang w:val="en-US"/>
          </w:rPr>
          <w:t xml:space="preserve">, and f is </w:t>
        </w:r>
      </w:ins>
      <w:ins w:id="1038" w:author="AL" w:date="2021-07-23T15:20:00Z">
        <w:r w:rsidR="00AF68E7">
          <w:rPr>
            <w:lang w:val="en-US"/>
          </w:rPr>
          <w:t>an</w:t>
        </w:r>
      </w:ins>
      <w:ins w:id="1039" w:author="AL" w:date="2021-07-23T15:06:00Z">
        <w:r>
          <w:rPr>
            <w:lang w:val="en-US"/>
          </w:rPr>
          <w:t xml:space="preserve"> analytical activation function. </w:t>
        </w:r>
      </w:ins>
      <w:ins w:id="1040" w:author="AL" w:date="2021-07-23T15:20:00Z">
        <w:r w:rsidR="00AF68E7">
          <w:rPr>
            <w:lang w:val="en-US"/>
          </w:rPr>
          <w:t>In this study we considered two</w:t>
        </w:r>
      </w:ins>
      <w:ins w:id="1041" w:author="AL" w:date="2021-07-23T15:21:00Z">
        <w:r w:rsidR="00AF68E7">
          <w:rPr>
            <w:lang w:val="en-US"/>
          </w:rPr>
          <w:t xml:space="preserve"> activation functions: </w:t>
        </w:r>
      </w:ins>
      <w:ins w:id="1042" w:author="AL" w:date="2021-07-23T15:06:00Z">
        <w:r>
          <w:rPr>
            <w:lang w:val="en-US"/>
          </w:rPr>
          <w:t xml:space="preserve">“rectified </w:t>
        </w:r>
      </w:ins>
      <w:ins w:id="1043" w:author="AL" w:date="2021-08-06T20:47:00Z">
        <w:r w:rsidR="000B33B3">
          <w:rPr>
            <w:lang w:val="en-US"/>
          </w:rPr>
          <w:t>l</w:t>
        </w:r>
      </w:ins>
      <w:ins w:id="1044" w:author="AL" w:date="2021-07-23T15:06:00Z">
        <w:r>
          <w:rPr>
            <w:lang w:val="en-US"/>
          </w:rPr>
          <w:t xml:space="preserve">inear </w:t>
        </w:r>
      </w:ins>
      <w:ins w:id="1045" w:author="AL" w:date="2021-08-06T20:47:00Z">
        <w:r w:rsidR="000B33B3">
          <w:rPr>
            <w:lang w:val="en-US"/>
          </w:rPr>
          <w:t>u</w:t>
        </w:r>
      </w:ins>
      <w:ins w:id="1046" w:author="AL" w:date="2021-07-23T15:06:00Z">
        <w:r>
          <w:rPr>
            <w:lang w:val="en-US"/>
          </w:rPr>
          <w:t>nit” (</w:t>
        </w:r>
        <w:proofErr w:type="spellStart"/>
        <w:r>
          <w:rPr>
            <w:lang w:val="en-US"/>
          </w:rPr>
          <w:t>ReLU</w:t>
        </w:r>
        <w:proofErr w:type="spellEnd"/>
        <w:r>
          <w:rPr>
            <w:lang w:val="en-US"/>
          </w:rPr>
          <w:t xml:space="preserve">) and </w:t>
        </w:r>
      </w:ins>
      <w:ins w:id="1047" w:author="AL" w:date="2021-07-23T15:21:00Z">
        <w:r w:rsidR="00AF68E7">
          <w:rPr>
            <w:lang w:val="en-US"/>
          </w:rPr>
          <w:t>hyperbolic tangent (tanh).</w:t>
        </w:r>
      </w:ins>
      <w:ins w:id="1048" w:author="AL" w:date="2021-07-23T15:06:00Z">
        <w:r>
          <w:rPr>
            <w:lang w:val="en-US"/>
          </w:rPr>
          <w:t xml:space="preserve"> </w:t>
        </w:r>
      </w:ins>
    </w:p>
    <w:p w14:paraId="6551AB4B" w14:textId="50C4777F" w:rsidR="00B018F8" w:rsidRDefault="000B33B3">
      <w:pPr>
        <w:pStyle w:val="NormalWeb"/>
        <w:rPr>
          <w:ins w:id="1049" w:author="AL" w:date="2021-07-23T15:06:00Z"/>
          <w:lang w:val="en-US"/>
        </w:rPr>
      </w:pPr>
      <w:ins w:id="1050" w:author="AL" w:date="2021-08-06T20:47:00Z">
        <w:r>
          <w:rPr>
            <w:lang w:val="en-US"/>
          </w:rPr>
          <w:t>A neural network</w:t>
        </w:r>
      </w:ins>
      <w:ins w:id="1051" w:author="AL" w:date="2021-07-23T15:45:00Z">
        <w:r w:rsidR="00BE0B29">
          <w:rPr>
            <w:lang w:val="en-US"/>
          </w:rPr>
          <w:t xml:space="preserve"> contains </w:t>
        </w:r>
      </w:ins>
      <w:ins w:id="1052" w:author="AL" w:date="2021-07-23T15:46:00Z">
        <w:r w:rsidR="00C45A53">
          <w:rPr>
            <w:lang w:val="en-US"/>
          </w:rPr>
          <w:t xml:space="preserve">an </w:t>
        </w:r>
      </w:ins>
      <w:ins w:id="1053" w:author="AL" w:date="2021-07-23T15:45:00Z">
        <w:r w:rsidR="00BE0B29">
          <w:rPr>
            <w:lang w:val="en-US"/>
          </w:rPr>
          <w:t xml:space="preserve">input layer, </w:t>
        </w:r>
      </w:ins>
      <w:ins w:id="1054" w:author="AL" w:date="2021-07-23T15:46:00Z">
        <w:r w:rsidR="00C45A53">
          <w:rPr>
            <w:lang w:val="en-US"/>
          </w:rPr>
          <w:t xml:space="preserve">an </w:t>
        </w:r>
      </w:ins>
      <w:ins w:id="1055" w:author="AL" w:date="2021-07-23T15:45:00Z">
        <w:r w:rsidR="00BE0B29">
          <w:rPr>
            <w:lang w:val="en-US"/>
          </w:rPr>
          <w:t xml:space="preserve">output layer and </w:t>
        </w:r>
      </w:ins>
      <w:ins w:id="1056" w:author="AL" w:date="2021-07-23T15:46:00Z">
        <w:r w:rsidR="00BE0B29">
          <w:rPr>
            <w:lang w:val="en-US"/>
          </w:rPr>
          <w:t>one or more</w:t>
        </w:r>
      </w:ins>
      <w:ins w:id="1057" w:author="AL" w:date="2021-07-23T15:45:00Z">
        <w:r w:rsidR="00BE0B29">
          <w:rPr>
            <w:lang w:val="en-US"/>
          </w:rPr>
          <w:t xml:space="preserve"> hidden layers </w:t>
        </w:r>
      </w:ins>
      <w:ins w:id="1058" w:author="AL" w:date="2021-07-23T15:46:00Z">
        <w:r w:rsidR="00BE0B29">
          <w:rPr>
            <w:lang w:val="en-US"/>
          </w:rPr>
          <w:t>(</w:t>
        </w:r>
      </w:ins>
      <w:ins w:id="1059" w:author="AL" w:date="2021-08-06T20:47:00Z">
        <w:r>
          <w:rPr>
            <w:lang w:val="en-US"/>
          </w:rPr>
          <w:fldChar w:fldCharType="begin"/>
        </w:r>
        <w:r>
          <w:rPr>
            <w:lang w:val="en-US"/>
          </w:rPr>
          <w:instrText xml:space="preserve"> REF _Ref79175138 \h </w:instrText>
        </w:r>
        <w:r>
          <w:rPr>
            <w:lang w:val="en-US"/>
          </w:rPr>
        </w:r>
      </w:ins>
      <w:r>
        <w:rPr>
          <w:lang w:val="en-US"/>
        </w:rPr>
        <w:fldChar w:fldCharType="separate"/>
      </w:r>
      <w:ins w:id="1060" w:author="AL" w:date="2021-08-06T20:47:00Z">
        <w:r>
          <w:t xml:space="preserve">Figure </w:t>
        </w:r>
        <w:r>
          <w:rPr>
            <w:noProof/>
          </w:rPr>
          <w:t>2</w:t>
        </w:r>
        <w:r>
          <w:rPr>
            <w:lang w:val="en-US"/>
          </w:rPr>
          <w:fldChar w:fldCharType="end"/>
        </w:r>
      </w:ins>
      <w:ins w:id="1061" w:author="AL" w:date="2021-07-23T15:46:00Z">
        <w:r w:rsidR="00BE0B29">
          <w:rPr>
            <w:lang w:val="en-US"/>
          </w:rPr>
          <w:t xml:space="preserve">). </w:t>
        </w:r>
      </w:ins>
      <w:ins w:id="1062" w:author="AL" w:date="2021-08-06T20:48:00Z">
        <w:r>
          <w:rPr>
            <w:lang w:val="en-US"/>
          </w:rPr>
          <w:t>Here, t</w:t>
        </w:r>
      </w:ins>
      <w:ins w:id="1063" w:author="AL" w:date="2021-07-26T11:21:00Z">
        <w:r w:rsidR="001E492F">
          <w:rPr>
            <w:lang w:val="en-US"/>
          </w:rPr>
          <w:t xml:space="preserve">he number of the units of the input layer corresponds to the number of I(s) points in the training set data </w:t>
        </w:r>
      </w:ins>
      <w:ins w:id="1064" w:author="AL" w:date="2021-07-26T11:26:00Z">
        <w:r w:rsidR="001E492F">
          <w:rPr>
            <w:lang w:val="en-US"/>
          </w:rPr>
          <w:t>(i</w:t>
        </w:r>
      </w:ins>
      <w:ins w:id="1065" w:author="AL" w:date="2021-07-26T11:20:00Z">
        <w:r w:rsidR="001E492F">
          <w:rPr>
            <w:lang w:val="en-US"/>
          </w:rPr>
          <w:t>n this study the experimental uncertainties were not used for training</w:t>
        </w:r>
      </w:ins>
      <w:ins w:id="1066" w:author="AL" w:date="2021-07-26T11:26:00Z">
        <w:r w:rsidR="001E492F">
          <w:rPr>
            <w:lang w:val="en-US"/>
          </w:rPr>
          <w:t>)</w:t>
        </w:r>
      </w:ins>
      <w:ins w:id="1067" w:author="AL" w:date="2021-07-26T11:20:00Z">
        <w:r w:rsidR="001E492F">
          <w:rPr>
            <w:lang w:val="en-US"/>
          </w:rPr>
          <w:t>.</w:t>
        </w:r>
      </w:ins>
      <w:ins w:id="1068" w:author="AL" w:date="2021-07-26T11:24:00Z">
        <w:r w:rsidR="001E492F">
          <w:rPr>
            <w:lang w:val="en-US"/>
          </w:rPr>
          <w:t xml:space="preserve"> </w:t>
        </w:r>
      </w:ins>
      <w:ins w:id="1069" w:author="AL" w:date="2021-07-23T15:48:00Z">
        <w:r w:rsidR="00C22504">
          <w:rPr>
            <w:lang w:val="en-US"/>
          </w:rPr>
          <w:t xml:space="preserve">Since we expect the NN models to predict either MW or </w:t>
        </w:r>
        <w:r w:rsidR="00C22504" w:rsidRPr="00740E73">
          <w:rPr>
            <w:i/>
            <w:iCs/>
            <w:lang w:val="en-US"/>
          </w:rPr>
          <w:t>D</w:t>
        </w:r>
        <w:r w:rsidR="00C22504" w:rsidRPr="00740E73">
          <w:rPr>
            <w:i/>
            <w:iCs/>
            <w:vertAlign w:val="subscript"/>
            <w:lang w:val="en-US"/>
          </w:rPr>
          <w:t>max</w:t>
        </w:r>
        <w:r w:rsidR="00C22504">
          <w:rPr>
            <w:vertAlign w:val="subscript"/>
            <w:lang w:val="en-US"/>
          </w:rPr>
          <w:t xml:space="preserve">, </w:t>
        </w:r>
        <w:r w:rsidR="00C22504">
          <w:rPr>
            <w:lang w:val="en-US"/>
          </w:rPr>
          <w:t xml:space="preserve">the output layer </w:t>
        </w:r>
      </w:ins>
      <w:ins w:id="1070" w:author="AL" w:date="2021-08-06T20:48:00Z">
        <w:r>
          <w:rPr>
            <w:lang w:val="en-US"/>
          </w:rPr>
          <w:t>consists of</w:t>
        </w:r>
      </w:ins>
      <w:ins w:id="1071" w:author="AL" w:date="2021-07-23T15:48:00Z">
        <w:r w:rsidR="00C22504">
          <w:rPr>
            <w:lang w:val="en-US"/>
          </w:rPr>
          <w:t xml:space="preserve"> a single unit.</w:t>
        </w:r>
      </w:ins>
      <w:ins w:id="1072" w:author="AL" w:date="2021-07-23T15:49:00Z">
        <w:r w:rsidR="00C22504">
          <w:rPr>
            <w:lang w:val="en-US"/>
          </w:rPr>
          <w:t xml:space="preserve"> </w:t>
        </w:r>
      </w:ins>
      <w:ins w:id="1073" w:author="AL" w:date="2021-07-23T15:29:00Z">
        <w:r w:rsidR="00AF68E7">
          <w:rPr>
            <w:lang w:val="en-US"/>
          </w:rPr>
          <w:t>The</w:t>
        </w:r>
      </w:ins>
      <w:ins w:id="1074" w:author="AL" w:date="2021-07-23T15:51:00Z">
        <w:r w:rsidR="00C22504">
          <w:rPr>
            <w:lang w:val="en-US"/>
          </w:rPr>
          <w:t xml:space="preserve"> </w:t>
        </w:r>
      </w:ins>
      <w:ins w:id="1075" w:author="AL" w:date="2021-07-23T15:29:00Z">
        <w:r w:rsidR="00AF68E7">
          <w:rPr>
            <w:lang w:val="en-US"/>
          </w:rPr>
          <w:t xml:space="preserve">minimization algorithm optimizes the weights and biases of all units such that the output </w:t>
        </w:r>
      </w:ins>
      <w:ins w:id="1076" w:author="AL" w:date="2021-07-23T15:52:00Z">
        <w:r w:rsidR="00C22504">
          <w:rPr>
            <w:lang w:val="en-US"/>
          </w:rPr>
          <w:t xml:space="preserve">layer </w:t>
        </w:r>
      </w:ins>
      <w:ins w:id="1077" w:author="AL" w:date="2021-07-23T15:29:00Z">
        <w:r w:rsidR="00AF68E7">
          <w:rPr>
            <w:lang w:val="en-US"/>
          </w:rPr>
          <w:t xml:space="preserve">value becomes as close </w:t>
        </w:r>
      </w:ins>
      <w:ins w:id="1078" w:author="AL" w:date="2021-07-23T15:52:00Z">
        <w:r w:rsidR="00C22504">
          <w:rPr>
            <w:lang w:val="en-US"/>
          </w:rPr>
          <w:t xml:space="preserve">as possible </w:t>
        </w:r>
      </w:ins>
      <w:ins w:id="1079" w:author="AL" w:date="2021-07-23T15:29:00Z">
        <w:r w:rsidR="00AF68E7">
          <w:rPr>
            <w:lang w:val="en-US"/>
          </w:rPr>
          <w:t xml:space="preserve">to the </w:t>
        </w:r>
      </w:ins>
      <w:ins w:id="1080" w:author="AL" w:date="2021-07-23T15:52:00Z">
        <w:r w:rsidR="00C22504">
          <w:rPr>
            <w:lang w:val="en-US"/>
          </w:rPr>
          <w:t>“</w:t>
        </w:r>
      </w:ins>
      <w:ins w:id="1081" w:author="AL" w:date="2021-07-23T15:29:00Z">
        <w:r w:rsidR="00AF68E7">
          <w:rPr>
            <w:lang w:val="en-US"/>
          </w:rPr>
          <w:t>ground truth</w:t>
        </w:r>
      </w:ins>
      <w:ins w:id="1082" w:author="AL" w:date="2021-07-23T15:52:00Z">
        <w:r w:rsidR="00C22504">
          <w:rPr>
            <w:lang w:val="en-US"/>
          </w:rPr>
          <w:t>”</w:t>
        </w:r>
      </w:ins>
      <w:ins w:id="1083" w:author="AL" w:date="2021-07-23T15:29:00Z">
        <w:r w:rsidR="00AF68E7">
          <w:rPr>
            <w:lang w:val="en-US"/>
          </w:rPr>
          <w:t xml:space="preserve"> value</w:t>
        </w:r>
      </w:ins>
      <w:ins w:id="1084" w:author="AL" w:date="2021-08-06T20:49:00Z">
        <w:r>
          <w:rPr>
            <w:lang w:val="en-US"/>
          </w:rPr>
          <w:t>s</w:t>
        </w:r>
      </w:ins>
      <w:ins w:id="1085" w:author="AL" w:date="2021-07-23T15:53:00Z">
        <w:r w:rsidR="003E0D86">
          <w:rPr>
            <w:lang w:val="en-US"/>
          </w:rPr>
          <w:t xml:space="preserve"> associated with the input </w:t>
        </w:r>
        <w:r w:rsidR="003E0D86">
          <w:rPr>
            <w:lang w:val="en-US"/>
          </w:rPr>
          <w:lastRenderedPageBreak/>
          <w:t>data</w:t>
        </w:r>
      </w:ins>
      <w:ins w:id="1086" w:author="AL" w:date="2021-07-23T15:29:00Z">
        <w:r w:rsidR="00AF68E7">
          <w:rPr>
            <w:lang w:val="en-US"/>
          </w:rPr>
          <w:t xml:space="preserve">. </w:t>
        </w:r>
      </w:ins>
      <w:ins w:id="1087" w:author="AL" w:date="2021-07-23T15:30:00Z">
        <w:r w:rsidR="00AF68E7">
          <w:rPr>
            <w:lang w:val="en-US"/>
          </w:rPr>
          <w:t>Thi</w:t>
        </w:r>
      </w:ins>
      <w:ins w:id="1088" w:author="AL" w:date="2021-07-23T15:53:00Z">
        <w:r w:rsidR="003E0D86">
          <w:rPr>
            <w:lang w:val="en-US"/>
          </w:rPr>
          <w:t>s</w:t>
        </w:r>
      </w:ins>
      <w:ins w:id="1089" w:author="AL" w:date="2021-07-23T15:30:00Z">
        <w:r w:rsidR="00AF68E7">
          <w:rPr>
            <w:lang w:val="en-US"/>
          </w:rPr>
          <w:t xml:space="preserve"> </w:t>
        </w:r>
      </w:ins>
      <w:ins w:id="1090" w:author="AL" w:date="2021-07-23T15:54:00Z">
        <w:r w:rsidR="003E0D86">
          <w:rPr>
            <w:lang w:val="en-US"/>
          </w:rPr>
          <w:t xml:space="preserve">discrepancy </w:t>
        </w:r>
      </w:ins>
      <w:ins w:id="1091" w:author="AL" w:date="2021-07-23T15:30:00Z">
        <w:r w:rsidR="00AF68E7">
          <w:rPr>
            <w:lang w:val="en-US"/>
          </w:rPr>
          <w:t>is measured by a loss function</w:t>
        </w:r>
      </w:ins>
      <w:ins w:id="1092" w:author="AL" w:date="2021-07-23T15:31:00Z">
        <w:r w:rsidR="00AF68E7">
          <w:rPr>
            <w:lang w:val="en-US"/>
          </w:rPr>
          <w:t xml:space="preserve">; </w:t>
        </w:r>
      </w:ins>
      <w:ins w:id="1093" w:author="AL" w:date="2021-07-23T15:54:00Z">
        <w:r w:rsidR="003E0D86">
          <w:rPr>
            <w:lang w:val="en-US"/>
          </w:rPr>
          <w:t xml:space="preserve">in this </w:t>
        </w:r>
      </w:ins>
      <w:ins w:id="1094" w:author="AL" w:date="2021-07-23T15:55:00Z">
        <w:r w:rsidR="003E0D86">
          <w:rPr>
            <w:lang w:val="en-US"/>
          </w:rPr>
          <w:t xml:space="preserve">study </w:t>
        </w:r>
      </w:ins>
      <w:ins w:id="1095" w:author="AL" w:date="2021-07-23T15:31:00Z">
        <w:r w:rsidR="00AF68E7">
          <w:rPr>
            <w:lang w:val="en-US"/>
          </w:rPr>
          <w:t xml:space="preserve">we used </w:t>
        </w:r>
      </w:ins>
      <w:ins w:id="1096" w:author="AL" w:date="2021-07-23T15:55:00Z">
        <w:r w:rsidR="003E0D86">
          <w:rPr>
            <w:lang w:val="en-US"/>
          </w:rPr>
          <w:t xml:space="preserve">the </w:t>
        </w:r>
      </w:ins>
      <w:ins w:id="1097" w:author="AL" w:date="2021-07-23T15:31:00Z">
        <w:r w:rsidR="00AF68E7">
          <w:rPr>
            <w:lang w:val="en-US"/>
          </w:rPr>
          <w:t xml:space="preserve">mean absolute percentage error. </w:t>
        </w:r>
      </w:ins>
      <w:ins w:id="1098" w:author="AL" w:date="2021-07-23T15:29:00Z">
        <w:r w:rsidR="00AF68E7">
          <w:rPr>
            <w:lang w:val="en-US"/>
          </w:rPr>
          <w:t>Once trained, the NN can be used for predicting the desired parameters from previously unseen input data.</w:t>
        </w:r>
      </w:ins>
    </w:p>
    <w:p w14:paraId="092536EA" w14:textId="6D56CDD7" w:rsidR="00B018F8" w:rsidRDefault="00B018F8" w:rsidP="00B018F8">
      <w:pPr>
        <w:pStyle w:val="NormalWeb"/>
        <w:rPr>
          <w:ins w:id="1099" w:author="AL" w:date="2021-07-23T15:06:00Z"/>
          <w:lang w:val="en-US"/>
        </w:rPr>
      </w:pPr>
      <w:ins w:id="1100" w:author="AL" w:date="2021-07-23T15:06:00Z">
        <w:r>
          <w:rPr>
            <w:lang w:val="en-US"/>
          </w:rPr>
          <w:t xml:space="preserve"> To avoid overfitting – when a NN learns the training set too well and tries to fit specific, non-general features of the training set</w:t>
        </w:r>
      </w:ins>
      <w:ins w:id="1101" w:author="AL" w:date="2021-07-23T15:56:00Z">
        <w:r w:rsidR="003E0D86">
          <w:rPr>
            <w:lang w:val="en-US"/>
          </w:rPr>
          <w:t xml:space="preserve"> –</w:t>
        </w:r>
      </w:ins>
      <w:ins w:id="1102" w:author="AL" w:date="2021-07-23T15:06:00Z">
        <w:r>
          <w:rPr>
            <w:lang w:val="en-US"/>
          </w:rPr>
          <w:t xml:space="preserve"> </w:t>
        </w:r>
      </w:ins>
      <w:ins w:id="1103" w:author="AL" w:date="2021-07-23T15:56:00Z">
        <w:r w:rsidR="003E0D86">
          <w:rPr>
            <w:lang w:val="en-US"/>
          </w:rPr>
          <w:t>a</w:t>
        </w:r>
      </w:ins>
      <w:ins w:id="1104" w:author="AL" w:date="2021-07-23T15:06:00Z">
        <w:r>
          <w:rPr>
            <w:lang w:val="en-US"/>
          </w:rPr>
          <w:t xml:space="preserve"> separate </w:t>
        </w:r>
      </w:ins>
      <w:ins w:id="1105" w:author="AL" w:date="2021-07-23T15:59:00Z">
        <w:r w:rsidR="00CE7D89">
          <w:rPr>
            <w:lang w:val="en-US"/>
          </w:rPr>
          <w:t xml:space="preserve">validation </w:t>
        </w:r>
      </w:ins>
      <w:ins w:id="1106" w:author="AL" w:date="2021-07-23T15:06:00Z">
        <w:r>
          <w:rPr>
            <w:lang w:val="en-US"/>
          </w:rPr>
          <w:t xml:space="preserve">data </w:t>
        </w:r>
      </w:ins>
      <w:ins w:id="1107" w:author="AL" w:date="2021-07-23T15:56:00Z">
        <w:r w:rsidR="003E0D86">
          <w:rPr>
            <w:lang w:val="en-US"/>
          </w:rPr>
          <w:t>set</w:t>
        </w:r>
      </w:ins>
      <w:ins w:id="1108" w:author="AL" w:date="2021-07-23T15:06:00Z">
        <w:r>
          <w:rPr>
            <w:lang w:val="en-US"/>
          </w:rPr>
          <w:t xml:space="preserve"> is prepared. </w:t>
        </w:r>
      </w:ins>
      <w:ins w:id="1109" w:author="AL" w:date="2021-07-23T15:57:00Z">
        <w:r w:rsidR="003E0D86">
          <w:rPr>
            <w:lang w:val="en-US"/>
          </w:rPr>
          <w:t xml:space="preserve">During training the performance of NN is evaluated by applying the loss function to the validation set. </w:t>
        </w:r>
      </w:ins>
      <w:ins w:id="1110" w:author="AL" w:date="2021-07-23T15:34:00Z">
        <w:r w:rsidR="00BE0B29">
          <w:rPr>
            <w:lang w:val="en-US"/>
          </w:rPr>
          <w:t>Each</w:t>
        </w:r>
      </w:ins>
      <w:ins w:id="1111" w:author="AL" w:date="2021-07-23T15:32:00Z">
        <w:r w:rsidR="00AF68E7">
          <w:rPr>
            <w:lang w:val="en-US"/>
          </w:rPr>
          <w:t xml:space="preserve"> </w:t>
        </w:r>
      </w:ins>
      <w:ins w:id="1112" w:author="AL" w:date="2021-07-23T15:58:00Z">
        <w:r w:rsidR="003E0D86">
          <w:rPr>
            <w:lang w:val="en-US"/>
          </w:rPr>
          <w:t>simulated</w:t>
        </w:r>
      </w:ins>
      <w:ins w:id="1113" w:author="AL" w:date="2021-07-23T15:33:00Z">
        <w:r w:rsidR="00AF68E7">
          <w:rPr>
            <w:lang w:val="en-US"/>
          </w:rPr>
          <w:t xml:space="preserve"> data set was randomly split into 80% training set and 10 % validation set. The remaining 10% </w:t>
        </w:r>
      </w:ins>
      <w:ins w:id="1114" w:author="AL" w:date="2021-07-23T15:58:00Z">
        <w:r w:rsidR="003E0D86">
          <w:rPr>
            <w:lang w:val="en-US"/>
          </w:rPr>
          <w:t xml:space="preserve">(test set) </w:t>
        </w:r>
      </w:ins>
      <w:ins w:id="1115" w:author="AL" w:date="2021-07-23T15:33:00Z">
        <w:r w:rsidR="00AF68E7">
          <w:rPr>
            <w:lang w:val="en-US"/>
          </w:rPr>
          <w:t>were used t</w:t>
        </w:r>
      </w:ins>
      <w:ins w:id="1116" w:author="AL" w:date="2021-07-23T15:06:00Z">
        <w:r>
          <w:rPr>
            <w:lang w:val="en-US"/>
          </w:rPr>
          <w:t>o benchmark the results against other methods</w:t>
        </w:r>
      </w:ins>
      <w:ins w:id="1117" w:author="AL" w:date="2021-07-23T15:34:00Z">
        <w:r w:rsidR="00AF68E7">
          <w:rPr>
            <w:lang w:val="en-US"/>
          </w:rPr>
          <w:t>.</w:t>
        </w:r>
      </w:ins>
    </w:p>
    <w:p w14:paraId="0410A6C1" w14:textId="78F1B7F2" w:rsidR="003941B3" w:rsidRDefault="003941B3" w:rsidP="003941B3">
      <w:pPr>
        <w:pStyle w:val="NormalWeb"/>
        <w:rPr>
          <w:ins w:id="1118" w:author="AL" w:date="2021-07-23T16:51:00Z"/>
          <w:lang w:val="en-US"/>
        </w:rPr>
      </w:pPr>
      <w:ins w:id="1119" w:author="AL" w:date="2021-07-23T15:59:00Z">
        <w:r>
          <w:rPr>
            <w:lang w:val="en-US"/>
          </w:rPr>
          <w:t xml:space="preserve">To find the optimal architecture, we tried different numbers of units and hidden layers to </w:t>
        </w:r>
      </w:ins>
      <w:ins w:id="1120" w:author="AL" w:date="2021-07-23T16:06:00Z">
        <w:r>
          <w:rPr>
            <w:lang w:val="en-US"/>
          </w:rPr>
          <w:t>accurately</w:t>
        </w:r>
      </w:ins>
      <w:ins w:id="1121" w:author="AL" w:date="2021-07-23T15:59:00Z">
        <w:r>
          <w:rPr>
            <w:lang w:val="en-US"/>
          </w:rPr>
          <w:t xml:space="preserve"> predict MW and </w:t>
        </w:r>
        <w:r w:rsidRPr="00740E73">
          <w:rPr>
            <w:i/>
            <w:iCs/>
            <w:lang w:val="en-US"/>
          </w:rPr>
          <w:t>D</w:t>
        </w:r>
        <w:r w:rsidRPr="00740E73">
          <w:rPr>
            <w:i/>
            <w:iCs/>
            <w:vertAlign w:val="subscript"/>
            <w:lang w:val="en-US"/>
          </w:rPr>
          <w:t>max</w:t>
        </w:r>
      </w:ins>
      <w:ins w:id="1122" w:author="AL" w:date="2021-07-23T16:07:00Z">
        <w:r w:rsidRPr="003941B3">
          <w:rPr>
            <w:i/>
            <w:lang w:val="en-US"/>
            <w:rPrChange w:id="1123" w:author="AL" w:date="2021-07-23T16:07:00Z">
              <w:rPr>
                <w:lang w:val="en-US"/>
              </w:rPr>
            </w:rPrChange>
          </w:rPr>
          <w:t>.</w:t>
        </w:r>
      </w:ins>
      <w:ins w:id="1124" w:author="AL" w:date="2021-07-23T16:49:00Z">
        <w:r w:rsidR="009469F2">
          <w:rPr>
            <w:i/>
            <w:lang w:val="en-US"/>
          </w:rPr>
          <w:t xml:space="preserve"> </w:t>
        </w:r>
      </w:ins>
      <w:ins w:id="1125" w:author="AL" w:date="2021-07-23T16:09:00Z">
        <w:r>
          <w:rPr>
            <w:lang w:val="en-US"/>
          </w:rPr>
          <w:t xml:space="preserve">The </w:t>
        </w:r>
      </w:ins>
      <w:ins w:id="1126" w:author="AL" w:date="2021-07-23T16:49:00Z">
        <w:r w:rsidR="009469F2">
          <w:rPr>
            <w:lang w:val="en-US"/>
          </w:rPr>
          <w:t xml:space="preserve">minimal architecture for MW prediction was just one hidden layer with five </w:t>
        </w:r>
      </w:ins>
      <w:ins w:id="1127" w:author="AL" w:date="2021-07-23T16:50:00Z">
        <w:r w:rsidR="009469F2">
          <w:rPr>
            <w:lang w:val="en-US"/>
          </w:rPr>
          <w:t xml:space="preserve">units </w:t>
        </w:r>
      </w:ins>
      <w:ins w:id="1128" w:author="AL" w:date="2021-07-23T16:51:00Z">
        <w:r w:rsidR="009469F2">
          <w:rPr>
            <w:lang w:val="en-US"/>
          </w:rPr>
          <w:t>whereas</w:t>
        </w:r>
      </w:ins>
      <w:ins w:id="1129" w:author="AL" w:date="2021-07-23T16:50:00Z">
        <w:r w:rsidR="009469F2">
          <w:rPr>
            <w:lang w:val="en-US"/>
          </w:rPr>
          <w:t xml:space="preserve"> for D</w:t>
        </w:r>
        <w:r w:rsidR="009469F2" w:rsidRPr="009469F2">
          <w:rPr>
            <w:vertAlign w:val="subscript"/>
            <w:lang w:val="en-US"/>
            <w:rPrChange w:id="1130" w:author="AL" w:date="2021-07-23T16:51:00Z">
              <w:rPr>
                <w:lang w:val="en-US"/>
              </w:rPr>
            </w:rPrChange>
          </w:rPr>
          <w:t>max</w:t>
        </w:r>
        <w:r w:rsidR="009469F2">
          <w:rPr>
            <w:lang w:val="en-US"/>
          </w:rPr>
          <w:t xml:space="preserve"> prediction three layers with up to 80 units were necessary.</w:t>
        </w:r>
      </w:ins>
    </w:p>
    <w:p w14:paraId="152D4083" w14:textId="25FCDFC5" w:rsidR="003941B3" w:rsidRDefault="009469F2" w:rsidP="00B018F8">
      <w:pPr>
        <w:pStyle w:val="NormalWeb"/>
        <w:rPr>
          <w:ins w:id="1131" w:author="AL" w:date="2021-07-23T17:22:00Z"/>
          <w:lang w:val="en-US"/>
        </w:rPr>
      </w:pPr>
      <w:ins w:id="1132" w:author="AL" w:date="2021-07-23T16:52:00Z">
        <w:r>
          <w:rPr>
            <w:lang w:val="en-US"/>
          </w:rPr>
          <w:t>Various prep</w:t>
        </w:r>
      </w:ins>
      <w:ins w:id="1133" w:author="AL" w:date="2021-07-23T16:53:00Z">
        <w:r>
          <w:rPr>
            <w:lang w:val="en-US"/>
          </w:rPr>
          <w:t>rocessing normalizations were tested</w:t>
        </w:r>
      </w:ins>
      <w:ins w:id="1134" w:author="AL" w:date="2021-07-23T16:55:00Z">
        <w:r>
          <w:rPr>
            <w:lang w:val="en-US"/>
          </w:rPr>
          <w:t xml:space="preserve"> for input I(s) data and output MW or D</w:t>
        </w:r>
        <w:r w:rsidRPr="009469F2">
          <w:rPr>
            <w:vertAlign w:val="subscript"/>
            <w:lang w:val="en-US"/>
            <w:rPrChange w:id="1135" w:author="AL" w:date="2021-07-23T16:55:00Z">
              <w:rPr>
                <w:lang w:val="en-US"/>
              </w:rPr>
            </w:rPrChange>
          </w:rPr>
          <w:t>max</w:t>
        </w:r>
        <w:r>
          <w:rPr>
            <w:lang w:val="en-US"/>
          </w:rPr>
          <w:t xml:space="preserve"> values. </w:t>
        </w:r>
      </w:ins>
      <w:ins w:id="1136" w:author="AL" w:date="2021-07-23T16:56:00Z">
        <w:r>
          <w:rPr>
            <w:lang w:val="en-US"/>
          </w:rPr>
          <w:t xml:space="preserve">A simple </w:t>
        </w:r>
        <w:proofErr w:type="gramStart"/>
        <w:r>
          <w:rPr>
            <w:lang w:val="en-US"/>
          </w:rPr>
          <w:t>I(</w:t>
        </w:r>
        <w:proofErr w:type="gramEnd"/>
        <w:r>
          <w:rPr>
            <w:lang w:val="en-US"/>
          </w:rPr>
          <w:t>0)=1 wa</w:t>
        </w:r>
      </w:ins>
      <w:ins w:id="1137" w:author="AL" w:date="2021-07-23T16:57:00Z">
        <w:r>
          <w:rPr>
            <w:lang w:val="en-US"/>
          </w:rPr>
          <w:t>s found optimal for MW determination; additional subtraction of the mean training set SAXS profile improved the result</w:t>
        </w:r>
      </w:ins>
      <w:ins w:id="1138" w:author="AL" w:date="2021-08-06T20:51:00Z">
        <w:r w:rsidR="000B33B3">
          <w:rPr>
            <w:lang w:val="en-US"/>
          </w:rPr>
          <w:t>s</w:t>
        </w:r>
      </w:ins>
      <w:ins w:id="1139" w:author="AL" w:date="2021-07-23T16:57:00Z">
        <w:r>
          <w:rPr>
            <w:lang w:val="en-US"/>
          </w:rPr>
          <w:t xml:space="preserve"> for </w:t>
        </w:r>
        <w:proofErr w:type="spellStart"/>
        <w:r>
          <w:rPr>
            <w:lang w:val="en-US"/>
          </w:rPr>
          <w:t>D</w:t>
        </w:r>
        <w:r w:rsidRPr="009469F2">
          <w:rPr>
            <w:vertAlign w:val="subscript"/>
            <w:lang w:val="en-US"/>
            <w:rPrChange w:id="1140" w:author="AL" w:date="2021-07-23T16:58:00Z">
              <w:rPr>
                <w:lang w:val="en-US"/>
              </w:rPr>
            </w:rPrChange>
          </w:rPr>
          <w:t>max</w:t>
        </w:r>
      </w:ins>
      <w:proofErr w:type="spellEnd"/>
      <w:ins w:id="1141" w:author="AL" w:date="2021-07-23T16:58:00Z">
        <w:r>
          <w:rPr>
            <w:lang w:val="en-US"/>
          </w:rPr>
          <w:t>. In both cases the output value</w:t>
        </w:r>
      </w:ins>
      <w:ins w:id="1142" w:author="AL" w:date="2021-07-26T11:30:00Z">
        <w:r w:rsidR="00440D9A">
          <w:rPr>
            <w:lang w:val="en-US"/>
          </w:rPr>
          <w:t>s</w:t>
        </w:r>
      </w:ins>
      <w:ins w:id="1143" w:author="AL" w:date="2021-07-23T16:58:00Z">
        <w:r>
          <w:rPr>
            <w:lang w:val="en-US"/>
          </w:rPr>
          <w:t xml:space="preserve"> w</w:t>
        </w:r>
      </w:ins>
      <w:ins w:id="1144" w:author="AL" w:date="2021-07-26T11:30:00Z">
        <w:r w:rsidR="00440D9A">
          <w:rPr>
            <w:lang w:val="en-US"/>
          </w:rPr>
          <w:t>ere</w:t>
        </w:r>
      </w:ins>
      <w:ins w:id="1145" w:author="AL" w:date="2021-07-23T16:58:00Z">
        <w:r>
          <w:rPr>
            <w:lang w:val="en-US"/>
          </w:rPr>
          <w:t xml:space="preserve"> normalized by </w:t>
        </w:r>
      </w:ins>
      <w:ins w:id="1146" w:author="AL" w:date="2021-07-26T11:30:00Z">
        <w:r w:rsidR="00440D9A">
          <w:rPr>
            <w:lang w:val="en-US"/>
          </w:rPr>
          <w:t xml:space="preserve">the </w:t>
        </w:r>
      </w:ins>
      <w:ins w:id="1147" w:author="AL" w:date="2021-07-23T16:58:00Z">
        <w:r>
          <w:rPr>
            <w:lang w:val="en-US"/>
          </w:rPr>
          <w:t>maximum.</w:t>
        </w:r>
      </w:ins>
    </w:p>
    <w:p w14:paraId="147907C5" w14:textId="4CA00175" w:rsidR="00877A2F" w:rsidRDefault="00877A2F" w:rsidP="00B018F8">
      <w:pPr>
        <w:pStyle w:val="NormalWeb"/>
        <w:rPr>
          <w:ins w:id="1148" w:author="AL" w:date="2021-07-23T15:59:00Z"/>
          <w:lang w:val="en-US"/>
        </w:rPr>
      </w:pPr>
      <w:ins w:id="1149" w:author="AL" w:date="2021-07-23T17:25:00Z">
        <w:r>
          <w:rPr>
            <w:lang w:val="en-US"/>
          </w:rPr>
          <w:t xml:space="preserve">Initially, six NNs were trained </w:t>
        </w:r>
      </w:ins>
      <w:ins w:id="1150" w:author="AL" w:date="2021-07-23T17:26:00Z">
        <w:r>
          <w:rPr>
            <w:lang w:val="en-US"/>
          </w:rPr>
          <w:t>(three types of biological macromolecules</w:t>
        </w:r>
      </w:ins>
      <w:ins w:id="1151" w:author="AL" w:date="2021-08-06T20:52:00Z">
        <w:r w:rsidR="000B33B3">
          <w:rPr>
            <w:lang w:val="en-US"/>
          </w:rPr>
          <w:t>,</w:t>
        </w:r>
      </w:ins>
      <w:ins w:id="1152" w:author="AL" w:date="2021-07-23T17:27:00Z">
        <w:r>
          <w:rPr>
            <w:lang w:val="en-US"/>
          </w:rPr>
          <w:t xml:space="preserve"> for MW and</w:t>
        </w:r>
      </w:ins>
      <w:ins w:id="1153" w:author="AL" w:date="2021-08-06T20:51:00Z">
        <w:r w:rsidR="000B33B3">
          <w:rPr>
            <w:lang w:val="en-US"/>
          </w:rPr>
          <w:t xml:space="preserve"> for</w:t>
        </w:r>
      </w:ins>
      <w:ins w:id="1154" w:author="AL" w:date="2021-07-23T17:27:00Z">
        <w:r>
          <w:rPr>
            <w:lang w:val="en-US"/>
          </w:rPr>
          <w:t xml:space="preserve"> </w:t>
        </w:r>
        <w:proofErr w:type="spellStart"/>
        <w:r>
          <w:rPr>
            <w:lang w:val="en-US"/>
          </w:rPr>
          <w:t>D</w:t>
        </w:r>
        <w:r w:rsidRPr="00877A2F">
          <w:rPr>
            <w:vertAlign w:val="subscript"/>
            <w:lang w:val="en-US"/>
            <w:rPrChange w:id="1155" w:author="AL" w:date="2021-07-23T17:27:00Z">
              <w:rPr>
                <w:lang w:val="en-US"/>
              </w:rPr>
            </w:rPrChange>
          </w:rPr>
          <w:t>max</w:t>
        </w:r>
        <w:proofErr w:type="spellEnd"/>
        <w:r>
          <w:rPr>
            <w:lang w:val="en-US"/>
          </w:rPr>
          <w:t xml:space="preserve">) on the angular range up to 1.0 </w:t>
        </w:r>
      </w:ins>
      <w:ins w:id="1156" w:author="AL" w:date="2021-07-23T17:28:00Z">
        <w:r>
          <w:rPr>
            <w:lang w:val="en-US"/>
          </w:rPr>
          <w:t>Å</w:t>
        </w:r>
        <w:r w:rsidRPr="00877A2F">
          <w:rPr>
            <w:vertAlign w:val="superscript"/>
            <w:lang w:val="en-US"/>
            <w:rPrChange w:id="1157" w:author="AL" w:date="2021-07-23T17:28:00Z">
              <w:rPr>
                <w:lang w:val="en-US"/>
              </w:rPr>
            </w:rPrChange>
          </w:rPr>
          <w:t>-1</w:t>
        </w:r>
      </w:ins>
      <w:ins w:id="1158" w:author="AL" w:date="2021-07-23T17:29:00Z">
        <w:r>
          <w:rPr>
            <w:lang w:val="en-US"/>
          </w:rPr>
          <w:t xml:space="preserve"> using smooth data.</w:t>
        </w:r>
      </w:ins>
      <w:ins w:id="1159" w:author="AL" w:date="2021-07-23T17:26:00Z">
        <w:r>
          <w:rPr>
            <w:lang w:val="en-US"/>
          </w:rPr>
          <w:t xml:space="preserve"> </w:t>
        </w:r>
      </w:ins>
      <w:ins w:id="1160" w:author="AL" w:date="2021-07-23T17:22:00Z">
        <w:r>
          <w:rPr>
            <w:lang w:val="en-US"/>
          </w:rPr>
          <w:t>The accuracy and robustness of MW/D</w:t>
        </w:r>
        <w:r w:rsidRPr="00877A2F">
          <w:rPr>
            <w:vertAlign w:val="subscript"/>
            <w:lang w:val="en-US"/>
            <w:rPrChange w:id="1161" w:author="AL" w:date="2021-07-23T17:29:00Z">
              <w:rPr>
                <w:lang w:val="en-US"/>
              </w:rPr>
            </w:rPrChange>
          </w:rPr>
          <w:t>max</w:t>
        </w:r>
        <w:r>
          <w:rPr>
            <w:lang w:val="en-US"/>
          </w:rPr>
          <w:t xml:space="preserve"> prediction</w:t>
        </w:r>
      </w:ins>
      <w:ins w:id="1162" w:author="AL" w:date="2021-07-23T17:28:00Z">
        <w:r>
          <w:rPr>
            <w:lang w:val="en-US"/>
          </w:rPr>
          <w:t xml:space="preserve">s were </w:t>
        </w:r>
      </w:ins>
      <w:ins w:id="1163" w:author="AL" w:date="2021-07-23T17:29:00Z">
        <w:r>
          <w:rPr>
            <w:lang w:val="en-US"/>
          </w:rPr>
          <w:t>investigated by re-tra</w:t>
        </w:r>
      </w:ins>
      <w:ins w:id="1164" w:author="AL" w:date="2021-07-23T17:30:00Z">
        <w:r>
          <w:rPr>
            <w:lang w:val="en-US"/>
          </w:rPr>
          <w:t>ining the NNs using noisy data and different angular ranges.</w:t>
        </w:r>
      </w:ins>
    </w:p>
    <w:p w14:paraId="19CE8BE1" w14:textId="39D9F51F" w:rsidR="00BE0B29" w:rsidRPr="00271BD5" w:rsidRDefault="00B018F8" w:rsidP="00B018F8">
      <w:pPr>
        <w:pStyle w:val="NormalWeb"/>
        <w:rPr>
          <w:ins w:id="1165" w:author="AL" w:date="2021-07-23T15:43:00Z"/>
          <w:lang w:val="en-US"/>
        </w:rPr>
      </w:pPr>
      <w:ins w:id="1166" w:author="AL" w:date="2021-07-23T15:06:00Z">
        <w:r>
          <w:rPr>
            <w:lang w:val="en-US"/>
          </w:rPr>
          <w:t xml:space="preserve">In this work, we </w:t>
        </w:r>
      </w:ins>
      <w:ins w:id="1167" w:author="AL" w:date="2021-07-23T15:34:00Z">
        <w:r w:rsidR="00BE0B29">
          <w:rPr>
            <w:lang w:val="en-US"/>
          </w:rPr>
          <w:t>used</w:t>
        </w:r>
      </w:ins>
      <w:ins w:id="1168" w:author="AL" w:date="2021-07-23T15:42:00Z">
        <w:r w:rsidR="00BE0B29">
          <w:rPr>
            <w:lang w:val="en-US"/>
          </w:rPr>
          <w:t xml:space="preserve"> the</w:t>
        </w:r>
      </w:ins>
      <w:ins w:id="1169" w:author="AL" w:date="2021-07-23T15:40:00Z">
        <w:r w:rsidR="00BE0B29">
          <w:rPr>
            <w:lang w:val="en-US"/>
          </w:rPr>
          <w:t xml:space="preserve"> </w:t>
        </w:r>
      </w:ins>
      <w:proofErr w:type="spellStart"/>
      <w:ins w:id="1170" w:author="AL" w:date="2021-07-23T15:06:00Z">
        <w:r>
          <w:rPr>
            <w:lang w:val="en-US"/>
          </w:rPr>
          <w:t>Tensorflow</w:t>
        </w:r>
        <w:proofErr w:type="spellEnd"/>
        <w:r>
          <w:rPr>
            <w:lang w:val="en-US"/>
          </w:rPr>
          <w:t xml:space="preserve"> </w:t>
        </w:r>
      </w:ins>
      <w:ins w:id="1171" w:author="AL" w:date="2021-07-23T15:40:00Z">
        <w:r w:rsidR="00BE0B29">
          <w:rPr>
            <w:lang w:val="en-US"/>
          </w:rPr>
          <w:t>software library</w:t>
        </w:r>
      </w:ins>
      <w:ins w:id="1172" w:author="AL" w:date="2021-07-23T15:06:00Z">
        <w:r>
          <w:rPr>
            <w:lang w:val="en-US"/>
          </w:rPr>
          <w:t xml:space="preserve"> </w:t>
        </w:r>
      </w:ins>
      <w:ins w:id="1173" w:author="AL" w:date="2021-07-23T15:40:00Z">
        <w:r w:rsidR="00BE0B29">
          <w:rPr>
            <w:lang w:val="en-US"/>
          </w:rPr>
          <w:t xml:space="preserve">with </w:t>
        </w:r>
        <w:proofErr w:type="spellStart"/>
        <w:r w:rsidR="00BE0B29">
          <w:rPr>
            <w:lang w:val="en-US"/>
          </w:rPr>
          <w:t>Keras</w:t>
        </w:r>
        <w:proofErr w:type="spellEnd"/>
        <w:r w:rsidR="00BE0B29">
          <w:rPr>
            <w:lang w:val="en-US"/>
          </w:rPr>
          <w:t xml:space="preserve"> interface </w:t>
        </w:r>
      </w:ins>
      <w:ins w:id="1174" w:author="AL" w:date="2021-07-23T15:41:00Z">
        <w:r w:rsidR="00BE0B29" w:rsidRPr="00BE0B29">
          <w:rPr>
            <w:highlight w:val="yellow"/>
            <w:lang w:val="en-US"/>
            <w:rPrChange w:id="1175" w:author="AL" w:date="2021-07-23T15:41:00Z">
              <w:rPr>
                <w:lang w:val="en-US"/>
              </w:rPr>
            </w:rPrChange>
          </w:rPr>
          <w:t>[https://www.tensorflow.org/about/bib]</w:t>
        </w:r>
        <w:r w:rsidR="00BE0B29">
          <w:rPr>
            <w:lang w:val="en-US"/>
          </w:rPr>
          <w:t xml:space="preserve"> </w:t>
        </w:r>
      </w:ins>
      <w:ins w:id="1176" w:author="AL" w:date="2021-07-23T15:06:00Z">
        <w:r>
          <w:rPr>
            <w:lang w:val="en-US"/>
          </w:rPr>
          <w:t xml:space="preserve">in </w:t>
        </w:r>
      </w:ins>
      <w:ins w:id="1177" w:author="AL" w:date="2021-07-23T15:42:00Z">
        <w:r w:rsidR="00BE0B29">
          <w:rPr>
            <w:lang w:val="en-US"/>
          </w:rPr>
          <w:t>P</w:t>
        </w:r>
      </w:ins>
      <w:ins w:id="1178" w:author="AL" w:date="2021-07-23T15:06:00Z">
        <w:r>
          <w:rPr>
            <w:lang w:val="en-US"/>
          </w:rPr>
          <w:t>ython</w:t>
        </w:r>
      </w:ins>
      <w:ins w:id="1179" w:author="AL" w:date="2021-07-23T15:43:00Z">
        <w:r w:rsidR="00BE0B29">
          <w:rPr>
            <w:lang w:val="en-US"/>
          </w:rPr>
          <w:t xml:space="preserve">. </w:t>
        </w:r>
      </w:ins>
      <w:ins w:id="1180" w:author="AL" w:date="2021-07-23T17:33:00Z">
        <w:r w:rsidR="00271BD5">
          <w:rPr>
            <w:lang w:val="en-US"/>
          </w:rPr>
          <w:t xml:space="preserve">For benchmarking </w:t>
        </w:r>
      </w:ins>
      <w:ins w:id="1181" w:author="AL" w:date="2021-07-23T17:34:00Z">
        <w:r w:rsidR="00271BD5">
          <w:rPr>
            <w:lang w:val="en-US"/>
          </w:rPr>
          <w:t>NNs against other methods we used the</w:t>
        </w:r>
      </w:ins>
      <w:ins w:id="1182" w:author="AL" w:date="2021-07-23T17:39:00Z">
        <w:r w:rsidR="00271BD5">
          <w:rPr>
            <w:lang w:val="en-US"/>
          </w:rPr>
          <w:t xml:space="preserve"> DATMW from </w:t>
        </w:r>
      </w:ins>
      <w:ins w:id="1183" w:author="AL" w:date="2021-07-23T17:34:00Z">
        <w:r w:rsidR="00271BD5">
          <w:rPr>
            <w:lang w:val="en-US"/>
          </w:rPr>
          <w:t>ATSAS</w:t>
        </w:r>
      </w:ins>
      <w:ins w:id="1184" w:author="AL" w:date="2021-07-23T17:39:00Z">
        <w:r w:rsidR="00271BD5">
          <w:rPr>
            <w:lang w:val="en-US"/>
          </w:rPr>
          <w:t xml:space="preserve"> 3.0.3</w:t>
        </w:r>
      </w:ins>
      <w:ins w:id="1185" w:author="AL" w:date="2021-07-23T17:40:00Z">
        <w:r w:rsidR="00271BD5">
          <w:rPr>
            <w:lang w:val="en-US"/>
          </w:rPr>
          <w:t xml:space="preserve"> </w:t>
        </w:r>
        <w:r w:rsidR="00271BD5">
          <w:rPr>
            <w:lang w:val="en-US"/>
          </w:rPr>
          <w:fldChar w:fldCharType="begin" w:fldLock="1"/>
        </w:r>
        <w:r w:rsidR="00271BD5">
          <w:rPr>
            <w:lang w:val="en-US"/>
          </w:rPr>
          <w:instrText>ADDIN CSL_CITATION {"citationItems":[{"id":"ITEM-1","itemData":{"DOI":"10.1107/S0021889812015786","ISSN":"00218898","abstract":"Small-angle X-ray and neutron scattering experiments are broadly applied to study biomolecular structure and dynamics. This article presents the Small Angle Scattering ToolBox (SASTBX), which provides a wide-ranging functionality for the analysis of biological small-angle scattering data, from data reduction to model reconstruction and refinement. The SASTBX is an open-source package, which is freely available at http://sastbx.als.lbl.gov. © 2012 International Union of Crystallography Printed in Singapore-all rights reserved.","author":[{"dropping-particle":"","family":"Liu","given":"Haiguang","non-dropping-particle":"","parse-names":false,"suffix":""},{"dropping-particle":"","family":"Hexemer","given":"Alexander","non-dropping-particle":"","parse-names":false,"suffix":""},{"dropping-particle":"","family":"Zwart","given":"Peter H.","non-dropping-particle":"","parse-names":false,"suffix":""}],"container-title":"Journal of Applied Crystallography","id":"ITEM-1","issue":"3","issued":{"date-parts":[["2012","6","16"]]},"page":"587-593","publisher":"International Union of Crystallography","title":"The Small Angle Scattering ToolBox (SASTBX): An open-source software for biomolecular small-angle scattering","type":"article-journal","volume":"45"},"uris":["http://www.mendeley.com/documents/?uuid=35d10cc4-a01d-376d-be34-25778cffecbc"]},{"id":"ITEM-2","itemData":{"DOI":"10.1107/S1600576717011438","ISSN":"16005767","abstract":"BioXTAS RAW is a graphical-user-interface-based free open-source Python program for reduction and analysis of small-angle X-ray solution scattering (SAXS) data. The software is designed for biological SAXS data and enables creation and plotting of one-dimensional scattering profiles from two-dimensional detector images, standard data operations such as averaging and subtraction and analysis of radius of gyration and molecular weight, and advanced analysis such as calculation of inverse Fourier transforms and envelopes. It also allows easy processing of inline size-exclusion chromatography coupled SAXS data and data deconvolution using the evolving factor analysis method. It provides an alternative to closed-source programs such as Primus and ScÅtter for primary data analysis. Because it can calibrate, mask and integrate images it also provides an alternative to synchrotron beamline pipelines that scientists can install on their own computers and use both at home and at the beamline.BioXTAS RAW is a graphical-user-interface-based free open-source Python program for reduction and analysis of small-angle X-ray solution scattering (SAXS) data, including size-exclusion chromatography coupled SAXS data. The software is designed for biological data and enables creation and plotting of one-dimensional scattering profiles from two-dimensional detector images, standard data operations such as averaging and subtraction and analysis of radius of gyration and molecular weight, and more advanced analyses such as calculation of inverse Fourier transforms.","author":[{"dropping-particle":"","family":"Hopkins","given":"Jesse Bennett","non-dropping-particle":"","parse-names":false,"suffix":""},{"dropping-particle":"","family":"Gillilan","given":"Richard E.","non-dropping-particle":"","parse-names":false,"suffix":""},{"dropping-particle":"","family":"Skou","given":"Soren","non-dropping-particle":"","parse-names":false,"suffix":""}],"container-title":"Journal of Applied Crystallography","id":"ITEM-2","issue":"5","issued":{"date-parts":[["2017","10","1"]]},"page":"1545-1553","publisher":"International Union of Crystallography","title":"BioXTAS RAW: Improvements to a free open-source program for small-angle X-ray scattering data reduction and analysis","type":"article-journal","volume":"50"},"uris":["http://www.mendeley.com/documents/?uuid=b8e7e8fc-9e41-3fa5-95a6-396bfb08474a"]},{"id":"ITEM-3","itemData":{"DOI":"10.1107/s1600576720013412","ISSN":"1600-5767","abstract":" The ATSAS software suite encompasses a number of programs for the processing, visualization, analysis and modelling of small-angle scattering data, with a focus on the data measured from biological macromolecules. Here, new developments in the ATSAS 3.0 package are described. They include IMSIM , for simulating isotropic 2D scattering patterns; IMOP , to perform operations on 2D images and masks; DATRESAMPLE , a method for variance estimation of structural invariants through parametric resampling; DATFT , which computes the pair distance distribution function by a direct Fourier transform of the scattering data; PDDFFIT , to compute the scattering data from a pair distance distribution function, allowing comparison with the experimental data; a new module in DATMW for Bayesian consensus-based concentration-independent molecular weight estimation; DATMIF , an ab initio shape analysis method that optimizes the search model directly against the scattering data; DAMEMB , an application to set up the initial search volume for multiphase modelling of membrane proteins; ELLLIP , to perform quasi-atomistic modelling of liposomes with elliptical shapes; NMATOR , which models conformational changes in nucleic acid structures through normal mode analysis in torsion angle space; DAMMIX , which reconstructs the shape of an unknown intermediate in an evolving system; and LIPMIX and BILMIX , for modelling multilamellar and asymmetric lipid vesicles, respectively. In addition, technical updates were deployed to facilitate maintainability of the package, which include porting the PRIMUS graphical interface to Qt5, updating SASpy – a PyMOL plugin to run a subset of ATSAS tools – to be both Python 2 and 3 compatible, and adding utilities to facilitate mmCIF compatibility in future ATSAS releases. All these features are implemented in ATSAS 3.0 , freely available for academic users at https://www.embl-hamburg.de/biosaxs/software.html. ","author":[{"dropping-particle":"","family":"Manalastas-Cantos","given":"Karen","non-dropping-particle":"","parse-names":false,"suffix":""},{"dropping-particle":"V.","family":"Konarev","given":"Petr","non-dropping-particle":"","parse-names":false,"suffix":""},{"dropping-particle":"","family":"Hajizadeh","given":"Nelly R.","non-dropping-particle":"","parse-names":false,"suffix":""},{"dropping-particle":"","family":"Kikhney","given":"Alexey G.","non-dropping-particle":"","parse-names":false,"suffix":""},{"dropping-particle":"V.","family":"Petoukhov","given":"Maxim","non-dropping-particle":"","parse-names":false,"suffix":""},{"dropping-particle":"","family":"Molodenskiy","given":"Dmitry S.","non-dropping-particle":"","parse-names":false,"suffix":""},{"dropping-particle":"","family":"Panjkovich","given":"Alejandro","non-dropping-particle":"","parse-names":false,"suffix":""},{"dropping-particle":"","family":"Mertens","given":"Haydyn D. T.","non-dropping-particle":"","parse-names":false,"suffix":""},{"dropping-particle":"","family":"Gruzinov","given":"Andrey","non-dropping-particle":"","parse-names":false,"suffix":""},{"dropping-particle":"","family":"Borges","given":"Clemente","non-dropping-particle":"","parse-names":false,"suffix":""},{"dropping-particle":"","family":"Jeffries","given":"Cy M.","non-dropping-particle":"","parse-names":false,"suffix":""},{"dropping-particle":"","family":"Svergun","given":"Dmitri I.","non-dropping-particle":"","parse-names":false,"suffix":""},{"dropping-particle":"","family":"Franke","given":"Daniel","non-dropping-particle":"","parse-names":false,"suffix":""}],"container-title":"Journal of Applied Crystallography","id":"ITEM-3","issue":"1","issued":{"date-parts":[["2021","2","1"]]},"page":"343-355","publisher":"International Union of Crystallography (IUCr)","title":" ATSAS 3.0 : expanded functionality and new tools for small-angle scattering data analysis ","type":"article-journal","volume":"54"},"uris":["http://www.mendeley.com/documents/?uuid=2530f4d6-e0da-33be-8b30-fc244ff32c9f"]}],"mendeley":{"formattedCitation":"(Hopkins et al., 2017; Liu et al., 2012; Manalastas-Cantos et al., 2021)","plainTextFormattedCitation":"(Hopkins et al., 2017; Liu et al., 2012; Manalastas-Cantos et al., 2021)","previouslyFormattedCitation":"(Hopkins et al., 2017; Liu et al., 2012; Manalastas-Cantos et al., 2021)"},"properties":{"noteIndex":0},"schema":"https://github.com/citation-style-language/schema/raw/master/csl-citation.json"}</w:instrText>
        </w:r>
        <w:r w:rsidR="00271BD5">
          <w:rPr>
            <w:lang w:val="en-US"/>
          </w:rPr>
          <w:fldChar w:fldCharType="separate"/>
        </w:r>
        <w:r w:rsidR="00271BD5">
          <w:rPr>
            <w:noProof/>
            <w:lang w:val="en-US"/>
          </w:rPr>
          <w:t>(</w:t>
        </w:r>
        <w:r w:rsidR="00271BD5" w:rsidRPr="006E2D2A">
          <w:rPr>
            <w:noProof/>
            <w:lang w:val="en-US"/>
          </w:rPr>
          <w:t>Manalastas-Cantos et al., 2021)</w:t>
        </w:r>
        <w:r w:rsidR="00271BD5">
          <w:rPr>
            <w:lang w:val="en-US"/>
          </w:rPr>
          <w:fldChar w:fldCharType="end"/>
        </w:r>
      </w:ins>
      <w:ins w:id="1186" w:author="AL" w:date="2021-07-23T17:41:00Z">
        <w:r w:rsidR="00271BD5">
          <w:rPr>
            <w:lang w:val="en-US"/>
          </w:rPr>
          <w:t>.</w:t>
        </w:r>
      </w:ins>
    </w:p>
    <w:p w14:paraId="5691EC42" w14:textId="77777777" w:rsidR="00B018F8" w:rsidRDefault="00B018F8" w:rsidP="00B018F8">
      <w:pPr>
        <w:pStyle w:val="NormalWeb"/>
        <w:rPr>
          <w:ins w:id="1187" w:author="AL" w:date="2021-07-23T15:06:00Z"/>
          <w:noProof/>
          <w:lang w:val="en-US"/>
        </w:rPr>
      </w:pPr>
    </w:p>
    <w:p w14:paraId="6D39F32B" w14:textId="77777777" w:rsidR="00817D80" w:rsidRDefault="00B018F8">
      <w:pPr>
        <w:pStyle w:val="NormalWeb"/>
        <w:keepNext/>
        <w:rPr>
          <w:ins w:id="1188" w:author="AL" w:date="2021-08-04T16:37:00Z"/>
        </w:rPr>
        <w:pPrChange w:id="1189" w:author="AL" w:date="2021-08-04T16:37:00Z">
          <w:pPr>
            <w:pStyle w:val="NormalWeb"/>
          </w:pPr>
        </w:pPrChange>
      </w:pPr>
      <w:ins w:id="1190" w:author="AL" w:date="2021-07-23T15:06:00Z">
        <w:r w:rsidRPr="008F6548">
          <w:rPr>
            <w:noProof/>
            <w:lang w:val="en-US"/>
          </w:rPr>
          <mc:AlternateContent>
            <mc:Choice Requires="wps">
              <w:drawing>
                <wp:anchor distT="45720" distB="45720" distL="114300" distR="114300" simplePos="0" relativeHeight="251754496" behindDoc="0" locked="0" layoutInCell="1" allowOverlap="1" wp14:anchorId="042CDCEF" wp14:editId="48246B34">
                  <wp:simplePos x="0" y="0"/>
                  <wp:positionH relativeFrom="column">
                    <wp:posOffset>3038558</wp:posOffset>
                  </wp:positionH>
                  <wp:positionV relativeFrom="paragraph">
                    <wp:posOffset>199307</wp:posOffset>
                  </wp:positionV>
                  <wp:extent cx="770890" cy="29400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30573635" w14:textId="77777777" w:rsidR="005A78E3" w:rsidRPr="008F6548" w:rsidRDefault="005A78E3" w:rsidP="00B018F8">
                              <w:r w:rsidRPr="008F6548">
                                <w:rPr>
                                  <w:lang w:val="en-US"/>
                                </w:rPr>
                                <w:t>80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2CDCEF" id="_x0000_t202" coordsize="21600,21600" o:spt="202" path="m,l,21600r21600,l21600,xe">
                  <v:stroke joinstyle="miter"/>
                  <v:path gradientshapeok="t" o:connecttype="rect"/>
                </v:shapetype>
                <v:shape id="Text Box 2" o:spid="_x0000_s1026" type="#_x0000_t202" style="position:absolute;margin-left:239.25pt;margin-top:15.7pt;width:60.7pt;height:23.1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" filled="f" stroked="f">
                  <v:textbox>
                    <w:txbxContent>
                      <w:p w14:paraId="30573635" w14:textId="77777777" w:rsidR="005A78E3" w:rsidRPr="008F6548" w:rsidRDefault="005A78E3" w:rsidP="00B018F8">
                        <w:r w:rsidRPr="008F6548">
                          <w:rPr>
                            <w:lang w:val="en-US"/>
                          </w:rPr>
                          <w:t>80 units</w:t>
                        </w:r>
                      </w:p>
                    </w:txbxContent>
                  </v:textbox>
                </v:shape>
              </w:pict>
            </mc:Fallback>
          </mc:AlternateContent>
        </w:r>
        <w:r w:rsidRPr="008F6548">
          <w:rPr>
            <w:noProof/>
            <w:lang w:val="en-US"/>
          </w:rPr>
          <mc:AlternateContent>
            <mc:Choice Requires="wps">
              <w:drawing>
                <wp:anchor distT="45720" distB="45720" distL="114300" distR="114300" simplePos="0" relativeHeight="251755520" behindDoc="0" locked="0" layoutInCell="1" allowOverlap="1" wp14:anchorId="38319471" wp14:editId="611871C4">
                  <wp:simplePos x="0" y="0"/>
                  <wp:positionH relativeFrom="column">
                    <wp:posOffset>4359385</wp:posOffset>
                  </wp:positionH>
                  <wp:positionV relativeFrom="paragraph">
                    <wp:posOffset>724314</wp:posOffset>
                  </wp:positionV>
                  <wp:extent cx="770890" cy="29400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8D5725E" w14:textId="77777777" w:rsidR="005A78E3" w:rsidRPr="008F6548" w:rsidRDefault="005A78E3" w:rsidP="00B018F8">
                              <w:r w:rsidRPr="008F6548">
                                <w:rPr>
                                  <w:lang w:val="en-US"/>
                                </w:rPr>
                                <w:t>1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19471" id="_x0000_s1027" type="#_x0000_t202" style="position:absolute;margin-left:343.25pt;margin-top:57.05pt;width:60.7pt;height:23.1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" filled="f" stroked="f">
                  <v:textbox>
                    <w:txbxContent>
                      <w:p w14:paraId="28D5725E" w14:textId="77777777" w:rsidR="005A78E3" w:rsidRPr="008F6548" w:rsidRDefault="005A78E3" w:rsidP="00B018F8">
                        <w:r w:rsidRPr="008F6548">
                          <w:rPr>
                            <w:lang w:val="en-US"/>
                          </w:rPr>
                          <w:t>1 unit</w:t>
                        </w:r>
                      </w:p>
                    </w:txbxContent>
                  </v:textbox>
                </v:shape>
              </w:pict>
            </mc:Fallback>
          </mc:AlternateContent>
        </w:r>
        <w:r w:rsidRPr="008F6548">
          <w:rPr>
            <w:noProof/>
            <w:lang w:val="en-US"/>
          </w:rPr>
          <mc:AlternateContent>
            <mc:Choice Requires="wps">
              <w:drawing>
                <wp:anchor distT="45720" distB="45720" distL="114300" distR="114300" simplePos="0" relativeHeight="251753472" behindDoc="0" locked="0" layoutInCell="1" allowOverlap="1" wp14:anchorId="01D14752" wp14:editId="54A9C378">
                  <wp:simplePos x="0" y="0"/>
                  <wp:positionH relativeFrom="column">
                    <wp:posOffset>1797713</wp:posOffset>
                  </wp:positionH>
                  <wp:positionV relativeFrom="paragraph">
                    <wp:posOffset>333955</wp:posOffset>
                  </wp:positionV>
                  <wp:extent cx="770890" cy="294005"/>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2319D468" w14:textId="77777777" w:rsidR="005A78E3" w:rsidRPr="008F6548" w:rsidRDefault="005A78E3" w:rsidP="00B018F8">
                              <w:r w:rsidRPr="008F6548">
                                <w:rPr>
                                  <w:lang w:val="en-US"/>
                                </w:rPr>
                                <w:t>256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14752" id="_x0000_s1028" type="#_x0000_t202" style="position:absolute;margin-left:141.55pt;margin-top:26.3pt;width:60.7pt;height:23.1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" filled="f" stroked="f">
                  <v:textbox>
                    <w:txbxContent>
                      <w:p w14:paraId="2319D468" w14:textId="77777777" w:rsidR="005A78E3" w:rsidRPr="008F6548" w:rsidRDefault="005A78E3" w:rsidP="00B018F8">
                        <w:r w:rsidRPr="008F6548">
                          <w:rPr>
                            <w:lang w:val="en-US"/>
                          </w:rPr>
                          <w:t>256 units</w:t>
                        </w:r>
                      </w:p>
                    </w:txbxContent>
                  </v:textbox>
                </v:shape>
              </w:pict>
            </mc:Fallback>
          </mc:AlternateContent>
        </w:r>
        <w:commentRangeStart w:id="1191"/>
        <w:r w:rsidRPr="00D50857">
          <w:rPr>
            <w:noProof/>
            <w:lang w:val="en-US"/>
          </w:rPr>
          <w:drawing>
            <wp:inline distT="0" distB="0" distL="0" distR="0" wp14:anchorId="0FBCB2A8" wp14:editId="551E9C44">
              <wp:extent cx="5940425" cy="3166745"/>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66745"/>
                      </a:xfrm>
                      <a:prstGeom prst="rect">
                        <a:avLst/>
                      </a:prstGeom>
                    </pic:spPr>
                  </pic:pic>
                </a:graphicData>
              </a:graphic>
            </wp:inline>
          </w:drawing>
        </w:r>
      </w:ins>
      <w:commentRangeEnd w:id="1191"/>
    </w:p>
    <w:p w14:paraId="29DB3FFE" w14:textId="7C759244" w:rsidR="00817D80" w:rsidRDefault="00817D80">
      <w:pPr>
        <w:pStyle w:val="Caption"/>
        <w:rPr>
          <w:ins w:id="1192" w:author="AL" w:date="2021-08-04T16:37:00Z"/>
        </w:rPr>
      </w:pPr>
      <w:bookmarkStart w:id="1193" w:name="_Ref79175138"/>
      <w:ins w:id="1194" w:author="AL" w:date="2021-08-04T16:37:00Z">
        <w:r>
          <w:t xml:space="preserve">Figure </w:t>
        </w:r>
        <w:r>
          <w:fldChar w:fldCharType="begin"/>
        </w:r>
        <w:r>
          <w:instrText xml:space="preserve"> SEQ Figure \* ARABIC </w:instrText>
        </w:r>
      </w:ins>
      <w:r>
        <w:fldChar w:fldCharType="separate"/>
      </w:r>
      <w:ins w:id="1195" w:author="AL" w:date="2021-08-06T17:35:00Z">
        <w:r w:rsidR="001B4873">
          <w:rPr>
            <w:noProof/>
          </w:rPr>
          <w:t>2</w:t>
        </w:r>
      </w:ins>
      <w:ins w:id="1196" w:author="AL" w:date="2021-08-04T16:37:00Z">
        <w:r>
          <w:fldChar w:fldCharType="end"/>
        </w:r>
        <w:bookmarkEnd w:id="1193"/>
        <w:r>
          <w:rPr>
            <w:lang w:val="en-US"/>
          </w:rPr>
          <w:t>. Architecture</w:t>
        </w:r>
      </w:ins>
      <w:ins w:id="1197" w:author="AL" w:date="2021-08-06T20:57:00Z">
        <w:r w:rsidR="000B33B3">
          <w:rPr>
            <w:lang w:val="en-US"/>
          </w:rPr>
          <w:t xml:space="preserve"> of the </w:t>
        </w:r>
      </w:ins>
      <w:ins w:id="1198" w:author="AL" w:date="2021-08-06T20:58:00Z">
        <w:r w:rsidR="000B33B3">
          <w:rPr>
            <w:lang w:val="en-US"/>
          </w:rPr>
          <w:t>neural networks trained for MW/</w:t>
        </w:r>
        <w:proofErr w:type="spellStart"/>
        <w:r w:rsidR="000B33B3">
          <w:rPr>
            <w:lang w:val="en-US"/>
          </w:rPr>
          <w:t>Dmax</w:t>
        </w:r>
        <w:proofErr w:type="spellEnd"/>
        <w:r w:rsidR="000B33B3">
          <w:rPr>
            <w:lang w:val="en-US"/>
          </w:rPr>
          <w:t xml:space="preserve"> estimation</w:t>
        </w:r>
      </w:ins>
    </w:p>
    <w:p w14:paraId="372191B9" w14:textId="3C9CFA45" w:rsidR="00B018F8" w:rsidRDefault="00B018F8" w:rsidP="00B018F8">
      <w:pPr>
        <w:pStyle w:val="NormalWeb"/>
        <w:rPr>
          <w:ins w:id="1199" w:author="AL" w:date="2021-07-23T15:06:00Z"/>
          <w:lang w:val="en-US"/>
        </w:rPr>
      </w:pPr>
      <w:ins w:id="1200" w:author="AL" w:date="2021-07-23T15:06:00Z">
        <w:r>
          <w:rPr>
            <w:rStyle w:val="CommentReference"/>
            <w:rFonts w:eastAsiaTheme="minorHAnsi" w:cstheme="minorBidi"/>
          </w:rPr>
          <w:lastRenderedPageBreak/>
          <w:commentReference w:id="1191"/>
        </w:r>
      </w:ins>
    </w:p>
    <w:p w14:paraId="7806EE65" w14:textId="77777777" w:rsidR="00C45C9A" w:rsidRDefault="00C45C9A" w:rsidP="00B018F8">
      <w:pPr>
        <w:pStyle w:val="NormalWeb"/>
        <w:rPr>
          <w:ins w:id="1201" w:author="AL" w:date="2021-07-23T17:00:00Z"/>
          <w:lang w:val="en-US"/>
        </w:rPr>
      </w:pPr>
    </w:p>
    <w:p w14:paraId="0AC3472C" w14:textId="05B49FAC" w:rsidR="00C45C9A" w:rsidRDefault="00C45C9A">
      <w:pPr>
        <w:pStyle w:val="Heading2"/>
        <w:rPr>
          <w:ins w:id="1202" w:author="AL" w:date="2021-07-23T17:00:00Z"/>
          <w:lang w:val="en-US"/>
        </w:rPr>
        <w:pPrChange w:id="1203" w:author="AL" w:date="2021-07-23T17:00:00Z">
          <w:pPr>
            <w:pStyle w:val="NormalWeb"/>
          </w:pPr>
        </w:pPrChange>
      </w:pPr>
      <w:ins w:id="1204" w:author="AL" w:date="2021-07-23T17:00:00Z">
        <w:r>
          <w:rPr>
            <w:lang w:val="en-US"/>
          </w:rPr>
          <w:t>Application to experimental data</w:t>
        </w:r>
      </w:ins>
    </w:p>
    <w:p w14:paraId="15D1A158" w14:textId="4590AD29" w:rsidR="00C45C9A" w:rsidRDefault="00C45C9A">
      <w:pPr>
        <w:pStyle w:val="NormalWeb"/>
        <w:rPr>
          <w:ins w:id="1205" w:author="AL" w:date="2021-07-23T17:01:00Z"/>
          <w:lang w:val="en-US"/>
        </w:rPr>
      </w:pPr>
      <w:ins w:id="1206" w:author="AL" w:date="2021-07-23T17:00:00Z">
        <w:r>
          <w:rPr>
            <w:lang w:val="en-US"/>
          </w:rPr>
          <w:t>T</w:t>
        </w:r>
      </w:ins>
      <w:ins w:id="1207" w:author="AL" w:date="2021-07-23T17:01:00Z">
        <w:r>
          <w:rPr>
            <w:lang w:val="en-US"/>
          </w:rPr>
          <w:t>o prepare the input data for the format of the NNs, the further steps are required:</w:t>
        </w:r>
      </w:ins>
    </w:p>
    <w:p w14:paraId="293B013B" w14:textId="2D29F5F1" w:rsidR="00C45C9A" w:rsidRDefault="000F7744">
      <w:pPr>
        <w:pStyle w:val="NormalWeb"/>
        <w:numPr>
          <w:ilvl w:val="0"/>
          <w:numId w:val="2"/>
        </w:numPr>
        <w:rPr>
          <w:ins w:id="1208" w:author="AL" w:date="2021-07-23T17:04:00Z"/>
          <w:lang w:val="en-US"/>
        </w:rPr>
        <w:pPrChange w:id="1209" w:author="AL" w:date="2021-07-23T17:06:00Z">
          <w:pPr>
            <w:pStyle w:val="NormalWeb"/>
          </w:pPr>
        </w:pPrChange>
      </w:pPr>
      <w:ins w:id="1210" w:author="AL" w:date="2021-07-23T17:19:00Z">
        <w:r>
          <w:rPr>
            <w:lang w:val="en-US"/>
          </w:rPr>
          <w:t>e</w:t>
        </w:r>
      </w:ins>
      <w:ins w:id="1211" w:author="AL" w:date="2021-07-23T17:07:00Z">
        <w:r w:rsidR="00C45C9A">
          <w:rPr>
            <w:lang w:val="en-US"/>
          </w:rPr>
          <w:t xml:space="preserve">stimate </w:t>
        </w:r>
        <w:proofErr w:type="gramStart"/>
        <w:r w:rsidR="00C45C9A">
          <w:rPr>
            <w:lang w:val="en-US"/>
          </w:rPr>
          <w:t>I(</w:t>
        </w:r>
        <w:proofErr w:type="gramEnd"/>
        <w:r w:rsidR="00C45C9A">
          <w:rPr>
            <w:lang w:val="en-US"/>
          </w:rPr>
          <w:t>0) from the</w:t>
        </w:r>
      </w:ins>
      <w:ins w:id="1212" w:author="AL" w:date="2021-07-23T17:01:00Z">
        <w:r w:rsidR="00C45C9A">
          <w:rPr>
            <w:lang w:val="en-US"/>
          </w:rPr>
          <w:t xml:space="preserve"> Guinier approximation using AUTORG</w:t>
        </w:r>
      </w:ins>
      <w:ins w:id="1213" w:author="AL" w:date="2021-07-23T17:02:00Z">
        <w:r w:rsidR="00C45C9A">
          <w:rPr>
            <w:lang w:val="en-US"/>
          </w:rPr>
          <w:t xml:space="preserve"> (P</w:t>
        </w:r>
      </w:ins>
      <w:ins w:id="1214" w:author="AL" w:date="2021-07-23T17:04:00Z">
        <w:r w:rsidR="00C45C9A">
          <w:rPr>
            <w:lang w:val="en-US"/>
          </w:rPr>
          <w:t>e</w:t>
        </w:r>
      </w:ins>
      <w:ins w:id="1215" w:author="AL" w:date="2021-07-23T17:02:00Z">
        <w:r w:rsidR="00C45C9A">
          <w:rPr>
            <w:lang w:val="en-US"/>
          </w:rPr>
          <w:t>toukhov, 2007)</w:t>
        </w:r>
      </w:ins>
      <w:ins w:id="1216" w:author="AL" w:date="2021-07-23T17:19:00Z">
        <w:r>
          <w:rPr>
            <w:lang w:val="en-US"/>
          </w:rPr>
          <w:t>;</w:t>
        </w:r>
      </w:ins>
    </w:p>
    <w:p w14:paraId="19CE2142" w14:textId="0C037445" w:rsidR="00C45C9A" w:rsidRDefault="000F7744">
      <w:pPr>
        <w:pStyle w:val="NormalWeb"/>
        <w:numPr>
          <w:ilvl w:val="0"/>
          <w:numId w:val="2"/>
        </w:numPr>
        <w:rPr>
          <w:ins w:id="1217" w:author="AL" w:date="2021-07-23T17:04:00Z"/>
          <w:lang w:val="en-US"/>
        </w:rPr>
        <w:pPrChange w:id="1218" w:author="AL" w:date="2021-07-23T17:06:00Z">
          <w:pPr>
            <w:pStyle w:val="NormalWeb"/>
          </w:pPr>
        </w:pPrChange>
      </w:pPr>
      <w:ins w:id="1219" w:author="AL" w:date="2021-07-23T17:19:00Z">
        <w:r>
          <w:rPr>
            <w:lang w:val="en-US"/>
          </w:rPr>
          <w:t>n</w:t>
        </w:r>
      </w:ins>
      <w:ins w:id="1220" w:author="AL" w:date="2021-07-23T17:04:00Z">
        <w:r w:rsidR="00C45C9A">
          <w:rPr>
            <w:lang w:val="en-US"/>
          </w:rPr>
          <w:t xml:space="preserve">ormalize </w:t>
        </w:r>
      </w:ins>
      <w:ins w:id="1221" w:author="AL" w:date="2021-07-23T17:08:00Z">
        <w:r w:rsidR="00C45C9A">
          <w:rPr>
            <w:lang w:val="en-US"/>
          </w:rPr>
          <w:t xml:space="preserve">the data </w:t>
        </w:r>
      </w:ins>
      <w:ins w:id="1222" w:author="AL" w:date="2021-07-23T17:04:00Z">
        <w:r w:rsidR="00C45C9A">
          <w:rPr>
            <w:lang w:val="en-US"/>
          </w:rPr>
          <w:t xml:space="preserve">to </w:t>
        </w:r>
        <w:proofErr w:type="gramStart"/>
        <w:r w:rsidR="00C45C9A">
          <w:rPr>
            <w:lang w:val="en-US"/>
          </w:rPr>
          <w:t>I(</w:t>
        </w:r>
        <w:proofErr w:type="gramEnd"/>
        <w:r w:rsidR="00C45C9A">
          <w:rPr>
            <w:lang w:val="en-US"/>
          </w:rPr>
          <w:t>0) = 1</w:t>
        </w:r>
      </w:ins>
      <w:ins w:id="1223" w:author="AL" w:date="2021-07-23T17:19:00Z">
        <w:r>
          <w:rPr>
            <w:lang w:val="en-US"/>
          </w:rPr>
          <w:t>;</w:t>
        </w:r>
      </w:ins>
    </w:p>
    <w:p w14:paraId="5637F7C8" w14:textId="225F78E3" w:rsidR="00C45C9A" w:rsidRDefault="000F7744" w:rsidP="00C45C9A">
      <w:pPr>
        <w:pStyle w:val="NormalWeb"/>
        <w:numPr>
          <w:ilvl w:val="0"/>
          <w:numId w:val="2"/>
        </w:numPr>
        <w:rPr>
          <w:ins w:id="1224" w:author="AL" w:date="2021-07-23T17:10:00Z"/>
          <w:lang w:val="en-US"/>
        </w:rPr>
      </w:pPr>
      <w:ins w:id="1225" w:author="AL" w:date="2021-07-23T17:20:00Z">
        <w:r>
          <w:rPr>
            <w:lang w:val="en-US"/>
          </w:rPr>
          <w:t>c</w:t>
        </w:r>
      </w:ins>
      <w:ins w:id="1226" w:author="AL" w:date="2021-07-23T17:05:00Z">
        <w:r w:rsidR="00C45C9A">
          <w:rPr>
            <w:lang w:val="en-US"/>
          </w:rPr>
          <w:t>onvert to Å</w:t>
        </w:r>
        <w:r w:rsidR="00C45C9A" w:rsidRPr="00C45C9A">
          <w:rPr>
            <w:vertAlign w:val="superscript"/>
            <w:lang w:val="en-US"/>
            <w:rPrChange w:id="1227" w:author="AL" w:date="2021-07-23T17:05:00Z">
              <w:rPr>
                <w:lang w:val="en-US"/>
              </w:rPr>
            </w:rPrChange>
          </w:rPr>
          <w:t>-1</w:t>
        </w:r>
      </w:ins>
      <w:ins w:id="1228" w:author="AL" w:date="2021-07-23T17:08:00Z">
        <w:r w:rsidR="00C45C9A">
          <w:rPr>
            <w:vertAlign w:val="superscript"/>
            <w:lang w:val="en-US"/>
          </w:rPr>
          <w:t xml:space="preserve"> </w:t>
        </w:r>
        <w:r w:rsidR="00C45C9A" w:rsidRPr="00C45C9A">
          <w:rPr>
            <w:lang w:val="en-US"/>
            <w:rPrChange w:id="1229" w:author="AL" w:date="2021-07-23T17:08:00Z">
              <w:rPr>
                <w:vertAlign w:val="superscript"/>
                <w:lang w:val="en-US"/>
              </w:rPr>
            </w:rPrChange>
          </w:rPr>
          <w:t>if necessary</w:t>
        </w:r>
      </w:ins>
      <w:ins w:id="1230" w:author="AL" w:date="2021-07-23T17:20:00Z">
        <w:r>
          <w:rPr>
            <w:lang w:val="en-US"/>
          </w:rPr>
          <w:t>;</w:t>
        </w:r>
      </w:ins>
      <w:ins w:id="1231" w:author="AL" w:date="2021-07-23T17:05:00Z">
        <w:r w:rsidR="00C45C9A">
          <w:rPr>
            <w:lang w:val="en-US"/>
          </w:rPr>
          <w:t xml:space="preserve"> </w:t>
        </w:r>
        <w:proofErr w:type="spellStart"/>
        <w:r w:rsidR="00C45C9A">
          <w:rPr>
            <w:lang w:val="en-US"/>
          </w:rPr>
          <w:t>r</w:t>
        </w:r>
      </w:ins>
      <w:ins w:id="1232" w:author="AL" w:date="2021-07-23T17:04:00Z">
        <w:r w:rsidR="00C45C9A">
          <w:rPr>
            <w:lang w:val="en-US"/>
          </w:rPr>
          <w:t>ebin</w:t>
        </w:r>
        <w:proofErr w:type="spellEnd"/>
        <w:r w:rsidR="00C45C9A">
          <w:rPr>
            <w:lang w:val="en-US"/>
          </w:rPr>
          <w:t xml:space="preserve"> to the grid of the trai</w:t>
        </w:r>
      </w:ins>
      <w:ins w:id="1233" w:author="AL" w:date="2021-07-23T17:05:00Z">
        <w:r w:rsidR="00C45C9A">
          <w:rPr>
            <w:lang w:val="en-US"/>
          </w:rPr>
          <w:t>ning set.</w:t>
        </w:r>
      </w:ins>
    </w:p>
    <w:p w14:paraId="549F87D6" w14:textId="59903D33" w:rsidR="00C45C9A" w:rsidRDefault="00C45C9A">
      <w:pPr>
        <w:pStyle w:val="NormalWeb"/>
        <w:rPr>
          <w:ins w:id="1234" w:author="AL" w:date="2021-07-23T17:00:00Z"/>
          <w:lang w:val="en-US"/>
        </w:rPr>
      </w:pPr>
      <w:ins w:id="1235" w:author="AL" w:date="2021-07-23T17:10:00Z">
        <w:r>
          <w:rPr>
            <w:lang w:val="en-US"/>
          </w:rPr>
          <w:t>The</w:t>
        </w:r>
      </w:ins>
      <w:ins w:id="1236" w:author="AL" w:date="2021-07-23T17:11:00Z">
        <w:r>
          <w:rPr>
            <w:lang w:val="en-US"/>
          </w:rPr>
          <w:t xml:space="preserve"> angular range of </w:t>
        </w:r>
      </w:ins>
      <w:ins w:id="1237" w:author="AL" w:date="2021-07-23T17:12:00Z">
        <w:r>
          <w:rPr>
            <w:lang w:val="en-US"/>
          </w:rPr>
          <w:t xml:space="preserve">the </w:t>
        </w:r>
      </w:ins>
      <w:ins w:id="1238" w:author="AL" w:date="2021-07-23T17:13:00Z">
        <w:r>
          <w:rPr>
            <w:lang w:val="en-US"/>
          </w:rPr>
          <w:t>input</w:t>
        </w:r>
      </w:ins>
      <w:ins w:id="1239" w:author="AL" w:date="2021-07-23T17:12:00Z">
        <w:r>
          <w:rPr>
            <w:lang w:val="en-US"/>
          </w:rPr>
          <w:t xml:space="preserve"> SAXS </w:t>
        </w:r>
      </w:ins>
      <w:ins w:id="1240" w:author="AL" w:date="2021-07-23T17:13:00Z">
        <w:r>
          <w:rPr>
            <w:lang w:val="en-US"/>
          </w:rPr>
          <w:t>data</w:t>
        </w:r>
      </w:ins>
      <w:ins w:id="1241" w:author="AL" w:date="2021-07-23T17:12:00Z">
        <w:r>
          <w:rPr>
            <w:lang w:val="en-US"/>
          </w:rPr>
          <w:t xml:space="preserve"> must</w:t>
        </w:r>
      </w:ins>
      <w:ins w:id="1242" w:author="AL" w:date="2021-07-23T17:13:00Z">
        <w:r>
          <w:rPr>
            <w:lang w:val="en-US"/>
          </w:rPr>
          <w:t xml:space="preserve"> match the range used for NN training.</w:t>
        </w:r>
      </w:ins>
      <w:ins w:id="1243" w:author="AL" w:date="2021-07-23T17:23:00Z">
        <w:r w:rsidR="00877A2F">
          <w:rPr>
            <w:lang w:val="en-US"/>
          </w:rPr>
          <w:t xml:space="preserve"> The</w:t>
        </w:r>
      </w:ins>
      <w:ins w:id="1244" w:author="AL" w:date="2021-07-23T17:24:00Z">
        <w:r w:rsidR="00877A2F">
          <w:rPr>
            <w:lang w:val="en-US"/>
          </w:rPr>
          <w:t xml:space="preserve"> sample</w:t>
        </w:r>
      </w:ins>
      <w:ins w:id="1245" w:author="AL" w:date="2021-07-23T17:23:00Z">
        <w:r w:rsidR="00877A2F">
          <w:rPr>
            <w:lang w:val="en-US"/>
          </w:rPr>
          <w:t xml:space="preserve"> type (</w:t>
        </w:r>
      </w:ins>
      <w:ins w:id="1246" w:author="AL" w:date="2021-07-23T17:24:00Z">
        <w:r w:rsidR="00877A2F">
          <w:rPr>
            <w:lang w:val="en-US"/>
          </w:rPr>
          <w:t>folded protein/IDP/nucleic acid)</w:t>
        </w:r>
      </w:ins>
      <w:ins w:id="1247" w:author="AL" w:date="2021-07-23T17:25:00Z">
        <w:r w:rsidR="00877A2F">
          <w:rPr>
            <w:lang w:val="en-US"/>
          </w:rPr>
          <w:t xml:space="preserve"> must match the applied NN type.</w:t>
        </w:r>
      </w:ins>
    </w:p>
    <w:p w14:paraId="6579649E" w14:textId="77777777" w:rsidR="00C45C9A" w:rsidRDefault="00C45C9A" w:rsidP="00B018F8">
      <w:pPr>
        <w:pStyle w:val="NormalWeb"/>
        <w:rPr>
          <w:ins w:id="1248" w:author="AL" w:date="2021-07-23T17:00:00Z"/>
          <w:lang w:val="en-US"/>
        </w:rPr>
      </w:pPr>
    </w:p>
    <w:p w14:paraId="1ED45E4C" w14:textId="1EDED99D" w:rsidR="00D70407" w:rsidDel="00074F4E" w:rsidRDefault="00D70407">
      <w:pPr>
        <w:pStyle w:val="NormalWeb"/>
        <w:rPr>
          <w:del w:id="1249" w:author="AL" w:date="2021-07-23T17:44:00Z"/>
          <w:moveTo w:id="1250" w:author="AL" w:date="2021-07-23T11:23:00Z"/>
          <w:lang w:val="en-US"/>
        </w:rPr>
      </w:pPr>
      <w:moveToRangeStart w:id="1251" w:author="AL" w:date="2021-07-23T11:23:00Z" w:name="move77931826"/>
      <w:moveTo w:id="1252" w:author="AL" w:date="2021-07-23T11:23:00Z">
        <w:del w:id="1253" w:author="AL" w:date="2021-07-23T17:44:00Z">
          <w:r w:rsidDel="00074F4E">
            <w:rPr>
              <w:lang w:val="en-US"/>
            </w:rPr>
            <w:delText xml:space="preserve">To train the neural networks, we used </w:delText>
          </w:r>
          <w:commentRangeStart w:id="1254"/>
          <w:r w:rsidDel="00074F4E">
            <w:rPr>
              <w:lang w:val="en-US"/>
            </w:rPr>
            <w:delText>the models of protei</w:delText>
          </w:r>
          <w:commentRangeEnd w:id="1254"/>
          <w:r w:rsidDel="00074F4E">
            <w:rPr>
              <w:rStyle w:val="CommentReference"/>
              <w:rFonts w:eastAsiaTheme="minorHAnsi" w:cstheme="minorBidi"/>
            </w:rPr>
            <w:commentReference w:id="1254"/>
          </w:r>
          <w:r w:rsidDel="00074F4E">
            <w:rPr>
              <w:lang w:val="en-US"/>
            </w:rPr>
            <w:delText>ns deposited in the worldwide protein databank PDB</w:delText>
          </w:r>
        </w:del>
        <w:del w:id="1255" w:author="AL" w:date="2021-07-23T11:41:00Z">
          <w:r w:rsidDel="00D70407">
            <w:rPr>
              <w:lang w:val="en-US"/>
            </w:rPr>
            <w:delText xml:space="preserve"> (</w:delText>
          </w:r>
          <w:r w:rsidRPr="00D70407" w:rsidDel="00D70407">
            <w:rPr>
              <w:rPrChange w:id="1256" w:author="AL" w:date="2021-07-23T11:41:00Z">
                <w:rPr>
                  <w:rStyle w:val="Hyperlink"/>
                  <w:lang w:val="en-US"/>
                </w:rPr>
              </w:rPrChange>
            </w:rPr>
            <w:delText>www.rcsb.org</w:delText>
          </w:r>
          <w:r w:rsidDel="00D70407">
            <w:rPr>
              <w:lang w:val="en-US"/>
            </w:rPr>
            <w:delText>)</w:delText>
          </w:r>
        </w:del>
        <w:del w:id="1257" w:author="AL" w:date="2021-07-23T17:44:00Z">
          <w:r w:rsidDel="00074F4E">
            <w:rPr>
              <w:lang w:val="en-US"/>
            </w:rPr>
            <w:delText xml:space="preserve"> </w:delText>
          </w:r>
          <w:r w:rsidDel="00074F4E">
            <w:rPr>
              <w:lang w:val="en-US"/>
            </w:rPr>
            <w:fldChar w:fldCharType="begin" w:fldLock="1"/>
          </w:r>
          <w:r w:rsidDel="00074F4E">
            <w:rPr>
              <w:lang w:val="en-US"/>
            </w:rPr>
            <w:delInstrText>ADDIN CSL_CITATION {"citationItems":[{"id":"ITEM-1","itemData":{"author":[{"dropping-particle":"","family":"Berman","given":"HM","non-dropping-particle":"","parse-names":false,"suffix":""},{"dropping-particle":"","family":"Westbrook","given":"J","non-dropping-particle":"","parse-names":false,"suffix":""},{"dropping-particle":"","family":"…","given":"Z Feng - Nucleic acids","non-dropping-particle":"","parse-names":false,"suffix":""},{"dropping-particle":"","family":"2000","given":"undefined","non-dropping-particle":"","parse-names":false,"suffix":""}],"container-title":"academic.oup.com","id":"ITEM-1","issued":{"date-parts":[["0"]]},"title":"The protein data bank","type":"article-journal"},"uris":["http://www.mendeley.com/documents/?uuid=4b30914b-461e-36bd-94d9-471b0ee759be"]}],"mendeley":{"formattedCitation":"(Berman et al.)","plainTextFormattedCitation":"(Berman et al.)","previouslyFormattedCitation":"(Berman et al.)"},"properties":{"noteIndex":0},"schema":"https://github.com/citation-style-language/schema/raw/master/csl-citation.json"}</w:delInstrText>
          </w:r>
          <w:r w:rsidDel="00074F4E">
            <w:rPr>
              <w:lang w:val="en-US"/>
            </w:rPr>
            <w:fldChar w:fldCharType="separate"/>
          </w:r>
          <w:r w:rsidRPr="00132F0F" w:rsidDel="00074F4E">
            <w:rPr>
              <w:noProof/>
              <w:lang w:val="en-US"/>
            </w:rPr>
            <w:delText>(Berman et al.)</w:delText>
          </w:r>
          <w:r w:rsidDel="00074F4E">
            <w:rPr>
              <w:lang w:val="en-US"/>
            </w:rPr>
            <w:fldChar w:fldCharType="end"/>
          </w:r>
          <w:r w:rsidDel="00074F4E">
            <w:rPr>
              <w:lang w:val="en-US"/>
            </w:rPr>
            <w:delText xml:space="preserve"> for simulation. Theoretically, for better performance of NNs it is recommended to prepare a complete and unbiased training set, ideally evenly distributed over </w:delText>
          </w:r>
          <w:commentRangeStart w:id="1258"/>
          <w:r w:rsidRPr="00963790" w:rsidDel="00074F4E">
            <w:rPr>
              <w:highlight w:val="yellow"/>
              <w:lang w:val="en-US"/>
            </w:rPr>
            <w:delText>the parameters for prediction</w:delText>
          </w:r>
          <w:commentRangeEnd w:id="1258"/>
          <w:r w:rsidDel="00074F4E">
            <w:rPr>
              <w:rStyle w:val="CommentReference"/>
              <w:rFonts w:eastAsiaTheme="minorHAnsi" w:cstheme="minorBidi"/>
            </w:rPr>
            <w:commentReference w:id="1258"/>
          </w:r>
          <w:r w:rsidDel="00074F4E">
            <w:rPr>
              <w:lang w:val="en-US"/>
            </w:rPr>
            <w:delText>. In other words, the “ideal” training set shall contain an equal number of proteins of various sizes (even distribution of an MW histogram) and shapes (even distribution of a radius of gyration R</w:delText>
          </w:r>
          <w:r w:rsidRPr="00F25D42" w:rsidDel="00074F4E">
            <w:rPr>
              <w:vertAlign w:val="subscript"/>
              <w:lang w:val="en-US"/>
            </w:rPr>
            <w:delText>g</w:delText>
          </w:r>
          <w:r w:rsidDel="00074F4E">
            <w:rPr>
              <w:lang w:val="en-US"/>
            </w:rPr>
            <w:delText xml:space="preserve"> histogram ). However, the diversity of models is </w:delText>
          </w:r>
          <w:commentRangeStart w:id="1259"/>
          <w:r w:rsidDel="00074F4E">
            <w:rPr>
              <w:lang w:val="en-US"/>
            </w:rPr>
            <w:delText xml:space="preserve">limited by the database </w:delText>
          </w:r>
          <w:commentRangeEnd w:id="1259"/>
          <w:r w:rsidDel="00074F4E">
            <w:rPr>
              <w:rStyle w:val="CommentReference"/>
              <w:rFonts w:eastAsiaTheme="minorHAnsi" w:cstheme="minorBidi"/>
            </w:rPr>
            <w:commentReference w:id="1259"/>
          </w:r>
          <w:r w:rsidDel="00074F4E">
            <w:rPr>
              <w:lang w:val="en-US"/>
            </w:rPr>
            <w:delText>and as is seen from the fig.2(a), these distributions of deposited in PDB models are severely skewed towards small and globular proteins.</w:delText>
          </w:r>
        </w:del>
      </w:moveTo>
    </w:p>
    <w:moveToRangeEnd w:id="1251"/>
    <w:p w14:paraId="4E01C01C" w14:textId="6388804E" w:rsidR="00CF748F" w:rsidDel="00B018F8" w:rsidRDefault="00D50857">
      <w:pPr>
        <w:pStyle w:val="NormalWeb"/>
        <w:rPr>
          <w:del w:id="1260" w:author="AL" w:date="2021-07-23T15:06:00Z"/>
          <w:lang w:val="en-US"/>
        </w:rPr>
      </w:pPr>
      <w:del w:id="1261" w:author="AL" w:date="2021-07-23T15:06:00Z">
        <w:r w:rsidRPr="00FC67F5" w:rsidDel="00B018F8">
          <w:rPr>
            <w:rStyle w:val="Heading2Char"/>
          </w:rPr>
          <w:delText>Neural network</w:delText>
        </w:r>
        <w:r w:rsidR="00132F0F" w:rsidRPr="00FC67F5" w:rsidDel="00B018F8">
          <w:rPr>
            <w:rStyle w:val="Heading2Char"/>
          </w:rPr>
          <w:delText>s</w:delText>
        </w:r>
        <w:r w:rsidRPr="00FC67F5" w:rsidDel="00B018F8">
          <w:rPr>
            <w:rStyle w:val="Heading2Char"/>
          </w:rPr>
          <w:delText xml:space="preserve"> architecture.</w:delText>
        </w:r>
        <w:r w:rsidDel="00B018F8">
          <w:rPr>
            <w:lang w:val="en-US"/>
          </w:rPr>
          <w:delText xml:space="preserve"> </w:delText>
        </w:r>
        <w:r w:rsidR="00CF748F" w:rsidDel="00B018F8">
          <w:rPr>
            <w:lang w:val="en-US"/>
          </w:rPr>
          <w:delText>A NN consists of layers of interconnected units (fig.1). Each unit essentially performs a multiple linear regression operation</w:delText>
        </w:r>
        <w:r w:rsidR="00CD61A4" w:rsidDel="00B018F8">
          <w:rPr>
            <w:lang w:val="en-US"/>
          </w:rPr>
          <w:delText xml:space="preserve">, </w:delText>
        </w:r>
        <w:r w:rsidR="00794186" w:rsidDel="00B018F8">
          <w:rPr>
            <w:lang w:val="en-US"/>
          </w:rPr>
          <w:delText xml:space="preserve">then </w:delText>
        </w:r>
        <w:r w:rsidR="00CD61A4" w:rsidDel="00B018F8">
          <w:rPr>
            <w:lang w:val="en-US"/>
          </w:rPr>
          <w:delText>appl</w:delText>
        </w:r>
        <w:r w:rsidR="00794186" w:rsidDel="00B018F8">
          <w:rPr>
            <w:lang w:val="en-US"/>
          </w:rPr>
          <w:delText>i</w:delText>
        </w:r>
        <w:r w:rsidR="00CD61A4" w:rsidDel="00B018F8">
          <w:rPr>
            <w:lang w:val="en-US"/>
          </w:rPr>
          <w:delText>es some activation function</w:delText>
        </w:r>
        <w:r w:rsidR="00794186" w:rsidDel="00B018F8">
          <w:rPr>
            <w:lang w:val="en-US"/>
          </w:rPr>
          <w:delText>,</w:delText>
        </w:r>
        <w:r w:rsidR="00CD61A4" w:rsidDel="00B018F8">
          <w:rPr>
            <w:lang w:val="en-US"/>
          </w:rPr>
          <w:delText xml:space="preserve"> and</w:delText>
        </w:r>
        <w:r w:rsidR="00CF748F" w:rsidDel="00B018F8">
          <w:rPr>
            <w:lang w:val="en-US"/>
          </w:rPr>
          <w:delText xml:space="preserve"> passes the result </w:delText>
        </w:r>
        <w:r w:rsidR="00794186" w:rsidDel="00B018F8">
          <w:rPr>
            <w:lang w:val="en-US"/>
          </w:rPr>
          <w:delText xml:space="preserve">further </w:delText>
        </w:r>
        <w:r w:rsidR="00CD61A4" w:rsidRPr="00D70407" w:rsidDel="00B018F8">
          <w:rPr>
            <w:rPrChange w:id="1262" w:author="AL" w:date="2021-07-23T11:22:00Z">
              <w:rPr>
                <w:lang w:val="en-US"/>
              </w:rPr>
            </w:rPrChange>
          </w:rPr>
          <w:delText>to the next layer</w:delText>
        </w:r>
        <w:r w:rsidR="00CF748F" w:rsidRPr="00D70407" w:rsidDel="00B018F8">
          <w:rPr>
            <w:rPrChange w:id="1263" w:author="AL" w:date="2021-07-23T11:22:00Z">
              <w:rPr>
                <w:lang w:val="en-US"/>
              </w:rPr>
            </w:rPrChange>
          </w:rPr>
          <w:delText xml:space="preserve">. </w:delText>
        </w:r>
        <w:r w:rsidR="00BE7B2B" w:rsidRPr="00D70407" w:rsidDel="00B018F8">
          <w:rPr>
            <w:rPrChange w:id="1264" w:author="AL" w:date="2021-07-23T11:22:00Z">
              <w:rPr>
                <w:lang w:val="en-US"/>
              </w:rPr>
            </w:rPrChange>
          </w:rPr>
          <w:delText>Mathematically</w:delText>
        </w:r>
        <w:r w:rsidR="00BE7B2B" w:rsidDel="00B018F8">
          <w:rPr>
            <w:lang w:val="en-US"/>
          </w:rPr>
          <w:delText xml:space="preserve"> speaking, i</w:delText>
        </w:r>
        <w:r w:rsidR="00CF748F" w:rsidDel="00B018F8">
          <w:rPr>
            <w:lang w:val="en-US"/>
          </w:rPr>
          <w:delText>f we have an input vector</w:delText>
        </w:r>
        <w:r w:rsidR="00794186" w:rsidDel="00B018F8">
          <w:rPr>
            <w:lang w:val="en-US"/>
          </w:rPr>
          <w:delText xml:space="preserve"> </w:delText>
        </w:r>
        <m:oMath>
          <m:acc>
            <m:accPr>
              <m:chr m:val="⃗"/>
              <m:ctrlPr>
                <w:rPr>
                  <w:rFonts w:ascii="Cambria Math" w:hAnsi="Cambria Math"/>
                  <w:i/>
                  <w:lang w:val="en-US"/>
                </w:rPr>
              </m:ctrlPr>
            </m:accPr>
            <m:e>
              <m:r>
                <w:rPr>
                  <w:rFonts w:ascii="Cambria Math" w:hAnsi="Cambria Math"/>
                  <w:lang w:val="en-US"/>
                </w:rPr>
                <m:t>X</m:t>
              </m:r>
            </m:e>
          </m:acc>
        </m:oMath>
        <w:r w:rsidR="00CF748F" w:rsidDel="00B018F8">
          <w:rPr>
            <w:lang w:val="en-US"/>
          </w:rPr>
          <w:delText xml:space="preserve">, the unit does a dot multiplication of that vector with an internally stored vector of </w:delText>
        </w:r>
        <w:r w:rsidR="00794186" w:rsidDel="00B018F8">
          <w:rPr>
            <w:lang w:val="en-US"/>
          </w:rPr>
          <w:delText>“</w:delText>
        </w:r>
        <w:r w:rsidR="00CF748F" w:rsidDel="00B018F8">
          <w:rPr>
            <w:lang w:val="en-US"/>
          </w:rPr>
          <w:delText>weights</w:delText>
        </w:r>
        <w:r w:rsidR="00794186" w:rsidDel="00B018F8">
          <w:rPr>
            <w:lang w:val="en-US"/>
          </w:rPr>
          <w:delText>”</w:delText>
        </w:r>
        <w:r w:rsidR="00CF748F" w:rsidDel="00B018F8">
          <w:rPr>
            <w:lang w:val="en-US"/>
          </w:rPr>
          <w:delText xml:space="preserve"> of the same dimensionality</w:delText>
        </w:r>
        <w:r w:rsidR="00794186" w:rsidDel="00B018F8">
          <w:rPr>
            <w:lang w:val="en-US"/>
          </w:rPr>
          <w:delText xml:space="preserve"> and adds a constant (</w:delText>
        </w:r>
        <w:r w:rsidR="001555E1" w:rsidDel="00B018F8">
          <w:rPr>
            <w:lang w:val="en-US"/>
          </w:rPr>
          <w:delText xml:space="preserve">a </w:delText>
        </w:r>
        <w:r w:rsidR="00794186" w:rsidDel="00B018F8">
          <w:rPr>
            <w:lang w:val="en-US"/>
          </w:rPr>
          <w:delText>“bias”)</w:delText>
        </w:r>
        <w:r w:rsidR="00CF748F" w:rsidDel="00B018F8">
          <w:rPr>
            <w:lang w:val="en-US"/>
          </w:rPr>
          <w:delText>:</w:delText>
        </w:r>
      </w:del>
    </w:p>
    <w:p w14:paraId="43685247" w14:textId="5B1FA557" w:rsidR="00CF748F" w:rsidDel="00B018F8" w:rsidRDefault="005A78E3">
      <w:pPr>
        <w:pStyle w:val="NormalWeb"/>
        <w:rPr>
          <w:del w:id="1265" w:author="AL" w:date="2021-07-23T15:06:00Z"/>
          <w:lang w:val="en-US"/>
        </w:rPr>
        <w:pPrChange w:id="1266" w:author="AL" w:date="2021-07-23T17:44:00Z">
          <w:pPr>
            <w:pStyle w:val="NormalWeb"/>
            <w:jc w:val="right"/>
          </w:pPr>
        </w:pPrChange>
      </w:pPr>
      <m:oMath>
        <m:acc>
          <m:accPr>
            <m:chr m:val="⃗"/>
            <m:ctrlPr>
              <w:del w:id="1267" w:author="AL" w:date="2021-07-23T15:06:00Z">
                <w:rPr>
                  <w:rFonts w:ascii="Cambria Math" w:hAnsi="Cambria Math"/>
                  <w:lang w:val="en-US"/>
                </w:rPr>
              </w:del>
            </m:ctrlPr>
          </m:accPr>
          <m:e>
            <m:r>
              <w:del w:id="1268" w:author="AL" w:date="2021-07-23T15:06:00Z">
                <w:rPr>
                  <w:rFonts w:ascii="Cambria Math" w:hAnsi="Cambria Math"/>
                  <w:lang w:val="en-US"/>
                </w:rPr>
                <m:t>out</m:t>
              </w:del>
            </m:r>
          </m:e>
        </m:acc>
        <m:r>
          <w:del w:id="1269" w:author="AL" w:date="2021-07-23T15:06:00Z">
            <m:rPr>
              <m:sty m:val="p"/>
            </m:rPr>
            <w:rPr>
              <w:rFonts w:ascii="Cambria Math" w:hAnsi="Cambria Math"/>
              <w:lang w:val="en-US"/>
            </w:rPr>
            <m:t>=</m:t>
          </w:del>
        </m:r>
        <m:r>
          <w:del w:id="1270" w:author="AL" w:date="2021-07-23T15:06:00Z">
            <w:rPr>
              <w:rFonts w:ascii="Cambria Math" w:hAnsi="Cambria Math"/>
              <w:lang w:val="en-US"/>
            </w:rPr>
            <m:t>f</m:t>
          </w:del>
        </m:r>
        <m:r>
          <w:del w:id="1271" w:author="AL" w:date="2021-07-23T15:06:00Z">
            <m:rPr>
              <m:sty m:val="p"/>
            </m:rPr>
            <w:rPr>
              <w:rFonts w:ascii="Cambria Math" w:hAnsi="Cambria Math"/>
              <w:lang w:val="en-US"/>
            </w:rPr>
            <m:t>(</m:t>
          </w:del>
        </m:r>
        <m:acc>
          <m:accPr>
            <m:chr m:val="⃗"/>
            <m:ctrlPr>
              <w:del w:id="1272" w:author="AL" w:date="2021-07-23T15:06:00Z">
                <w:rPr>
                  <w:rFonts w:ascii="Cambria Math" w:hAnsi="Cambria Math"/>
                  <w:lang w:val="en-US"/>
                </w:rPr>
              </w:del>
            </m:ctrlPr>
          </m:accPr>
          <m:e>
            <m:r>
              <w:del w:id="1273" w:author="AL" w:date="2021-07-23T15:06:00Z">
                <w:rPr>
                  <w:rFonts w:ascii="Cambria Math" w:hAnsi="Cambria Math"/>
                  <w:lang w:val="en-US"/>
                </w:rPr>
                <m:t>X</m:t>
              </w:del>
            </m:r>
          </m:e>
        </m:acc>
        <m:r>
          <w:del w:id="1274" w:author="AL" w:date="2021-07-23T15:06:00Z">
            <m:rPr>
              <m:sty m:val="p"/>
            </m:rPr>
            <w:rPr>
              <w:rFonts w:ascii="Cambria Math" w:hAnsi="Cambria Math"/>
              <w:lang w:val="en-US"/>
            </w:rPr>
            <m:t>∙</m:t>
          </w:del>
        </m:r>
        <m:acc>
          <m:accPr>
            <m:chr m:val="⃗"/>
            <m:ctrlPr>
              <w:del w:id="1275" w:author="AL" w:date="2021-07-23T15:06:00Z">
                <w:rPr>
                  <w:rFonts w:ascii="Cambria Math" w:hAnsi="Cambria Math"/>
                  <w:lang w:val="en-US"/>
                </w:rPr>
              </w:del>
            </m:ctrlPr>
          </m:accPr>
          <m:e>
            <m:r>
              <w:del w:id="1276" w:author="AL" w:date="2021-07-23T15:06:00Z">
                <w:rPr>
                  <w:rFonts w:ascii="Cambria Math" w:hAnsi="Cambria Math"/>
                  <w:lang w:val="en-US"/>
                </w:rPr>
                <m:t>w</m:t>
              </w:del>
            </m:r>
          </m:e>
        </m:acc>
        <m:r>
          <w:del w:id="1277" w:author="AL" w:date="2021-07-23T15:06:00Z">
            <m:rPr>
              <m:sty m:val="p"/>
            </m:rPr>
            <w:rPr>
              <w:rFonts w:ascii="Cambria Math" w:hAnsi="Cambria Math"/>
              <w:lang w:val="en-US"/>
            </w:rPr>
            <m:t>+</m:t>
          </w:del>
        </m:r>
        <m:r>
          <w:del w:id="1278" w:author="AL" w:date="2021-07-23T15:06:00Z">
            <w:rPr>
              <w:rFonts w:ascii="Cambria Math" w:hAnsi="Cambria Math"/>
              <w:lang w:val="en-US"/>
            </w:rPr>
            <m:t>b</m:t>
          </w:del>
        </m:r>
        <m:r>
          <w:del w:id="1279" w:author="AL" w:date="2021-07-23T15:06:00Z">
            <m:rPr>
              <m:sty m:val="p"/>
            </m:rPr>
            <w:rPr>
              <w:rFonts w:ascii="Cambria Math" w:hAnsi="Cambria Math"/>
              <w:lang w:val="en-US"/>
            </w:rPr>
            <m:t>)</m:t>
          </w:del>
        </m:r>
      </m:oMath>
      <w:del w:id="1280" w:author="AL" w:date="2021-07-23T15:06:00Z">
        <w:r w:rsidR="00CF748F" w:rsidDel="00B018F8">
          <w:rPr>
            <w:lang w:val="en-US"/>
          </w:rPr>
          <w:delText xml:space="preserve">, </w:delText>
        </w:r>
        <w:r w:rsidR="00CF748F" w:rsidDel="00B018F8">
          <w:rPr>
            <w:lang w:val="en-US"/>
          </w:rPr>
          <w:tab/>
        </w:r>
        <w:r w:rsidR="00CF748F" w:rsidDel="00B018F8">
          <w:rPr>
            <w:lang w:val="en-US"/>
          </w:rPr>
          <w:tab/>
        </w:r>
        <w:r w:rsidR="00CF748F" w:rsidDel="00B018F8">
          <w:rPr>
            <w:lang w:val="en-US"/>
          </w:rPr>
          <w:tab/>
        </w:r>
        <w:r w:rsidR="00CF748F" w:rsidDel="00B018F8">
          <w:rPr>
            <w:lang w:val="en-US"/>
          </w:rPr>
          <w:tab/>
        </w:r>
        <w:r w:rsidR="00CF748F" w:rsidDel="00B018F8">
          <w:rPr>
            <w:lang w:val="en-US"/>
          </w:rPr>
          <w:tab/>
          <w:delText>(10)</w:delText>
        </w:r>
      </w:del>
    </w:p>
    <w:p w14:paraId="37C9C690" w14:textId="0A687F75" w:rsidR="0021070E" w:rsidDel="00B018F8" w:rsidRDefault="00CF748F">
      <w:pPr>
        <w:pStyle w:val="NormalWeb"/>
        <w:rPr>
          <w:del w:id="1281" w:author="AL" w:date="2021-07-23T15:06:00Z"/>
          <w:lang w:val="en-US"/>
        </w:rPr>
      </w:pPr>
      <w:del w:id="1282" w:author="AL" w:date="2021-07-23T15:06:00Z">
        <w:r w:rsidDel="00B018F8">
          <w:rPr>
            <w:lang w:val="en-US"/>
          </w:rPr>
          <w:delText>where w is the array of weights associated with the unit, b is a scalar called “</w:delText>
        </w:r>
        <w:commentRangeStart w:id="1283"/>
        <w:r w:rsidDel="00B018F8">
          <w:rPr>
            <w:lang w:val="en-US"/>
          </w:rPr>
          <w:delText>bias</w:delText>
        </w:r>
        <w:commentRangeEnd w:id="1283"/>
        <w:r w:rsidR="00326659" w:rsidDel="00B018F8">
          <w:rPr>
            <w:rStyle w:val="CommentReference"/>
            <w:rFonts w:eastAsiaTheme="minorHAnsi" w:cstheme="minorBidi"/>
          </w:rPr>
          <w:commentReference w:id="1283"/>
        </w:r>
        <w:r w:rsidDel="00B018F8">
          <w:rPr>
            <w:lang w:val="en-US"/>
          </w:rPr>
          <w:delText xml:space="preserve">”, and f is some analytical </w:delText>
        </w:r>
        <w:r w:rsidR="00BD472E" w:rsidDel="00B018F8">
          <w:rPr>
            <w:lang w:val="en-US"/>
          </w:rPr>
          <w:delText xml:space="preserve">activation </w:delText>
        </w:r>
        <w:r w:rsidDel="00B018F8">
          <w:rPr>
            <w:lang w:val="en-US"/>
          </w:rPr>
          <w:delText xml:space="preserve">function. </w:delText>
        </w:r>
        <w:r w:rsidR="004F6AFB" w:rsidDel="00B018F8">
          <w:rPr>
            <w:lang w:val="en-US"/>
          </w:rPr>
          <w:delText>For example, t</w:delText>
        </w:r>
        <w:r w:rsidDel="00B018F8">
          <w:rPr>
            <w:lang w:val="en-US"/>
          </w:rPr>
          <w:delText xml:space="preserve">he very </w:delText>
        </w:r>
        <w:r w:rsidR="008E0A9F" w:rsidDel="00B018F8">
          <w:rPr>
            <w:lang w:val="en-US"/>
          </w:rPr>
          <w:delText>simple</w:delText>
        </w:r>
        <w:r w:rsidDel="00B018F8">
          <w:rPr>
            <w:lang w:val="en-US"/>
          </w:rPr>
          <w:delText xml:space="preserve"> </w:delText>
        </w:r>
        <w:r w:rsidR="008E0A9F" w:rsidDel="00B018F8">
          <w:rPr>
            <w:lang w:val="en-US"/>
          </w:rPr>
          <w:delText>but widely</w:delText>
        </w:r>
        <w:r w:rsidDel="00B018F8">
          <w:rPr>
            <w:lang w:val="en-US"/>
          </w:rPr>
          <w:delText xml:space="preserve"> used activation function is called </w:delText>
        </w:r>
        <w:r w:rsidR="00F92892" w:rsidDel="00B018F8">
          <w:rPr>
            <w:lang w:val="en-US"/>
          </w:rPr>
          <w:delText>“</w:delText>
        </w:r>
        <w:r w:rsidDel="00B018F8">
          <w:rPr>
            <w:lang w:val="en-US"/>
          </w:rPr>
          <w:delText>rectified Linear Unit</w:delText>
        </w:r>
        <w:r w:rsidR="00F92892" w:rsidDel="00B018F8">
          <w:rPr>
            <w:lang w:val="en-US"/>
          </w:rPr>
          <w:delText>”</w:delText>
        </w:r>
        <w:r w:rsidDel="00B018F8">
          <w:rPr>
            <w:lang w:val="en-US"/>
          </w:rPr>
          <w:delText xml:space="preserve"> (ReLU) and</w:delText>
        </w:r>
        <w:r w:rsidR="00BD472E" w:rsidDel="00B018F8">
          <w:rPr>
            <w:lang w:val="en-US"/>
          </w:rPr>
          <w:delText xml:space="preserve"> it</w:delText>
        </w:r>
        <w:r w:rsidDel="00B018F8">
          <w:rPr>
            <w:lang w:val="en-US"/>
          </w:rPr>
          <w:delText xml:space="preserve"> simply passes on the positive numbers and nullifies the negative ones.</w:delText>
        </w:r>
        <w:r w:rsidR="00BD472E" w:rsidDel="00B018F8">
          <w:rPr>
            <w:lang w:val="en-US"/>
          </w:rPr>
          <w:delText xml:space="preserve"> </w:delText>
        </w:r>
        <w:r w:rsidR="0043504B" w:rsidDel="00B018F8">
          <w:rPr>
            <w:lang w:val="en-US"/>
          </w:rPr>
          <w:delText xml:space="preserve">If the units of the i-th layer are interconnected </w:delText>
        </w:r>
        <w:r w:rsidR="005B3DD0" w:rsidDel="00B018F8">
          <w:rPr>
            <w:lang w:val="en-US"/>
          </w:rPr>
          <w:delText>with</w:delText>
        </w:r>
        <w:r w:rsidR="0043504B" w:rsidDel="00B018F8">
          <w:rPr>
            <w:lang w:val="en-US"/>
          </w:rPr>
          <w:delText xml:space="preserve"> all units of the (i+1)-th layer, such architecture is called interconnected feedforward neural network, or a perceptron. </w:delText>
        </w:r>
        <w:r w:rsidR="00332B3E" w:rsidDel="00B018F8">
          <w:rPr>
            <w:lang w:val="en-US"/>
          </w:rPr>
          <w:delText xml:space="preserve">In layman’s terms, one can consider a perceptron as an algorithm that can approximate any function and map its input vector </w:delText>
        </w:r>
        <w:r w:rsidR="004653FD" w:rsidDel="00B018F8">
          <w:rPr>
            <w:lang w:val="en-US"/>
          </w:rPr>
          <w:delText xml:space="preserve"> </w:delText>
        </w:r>
        <m:oMath>
          <m:acc>
            <m:accPr>
              <m:chr m:val="⃗"/>
              <m:ctrlPr>
                <w:rPr>
                  <w:rFonts w:ascii="Cambria Math" w:hAnsi="Cambria Math"/>
                  <w:i/>
                  <w:lang w:val="en-US"/>
                </w:rPr>
              </m:ctrlPr>
            </m:accPr>
            <m:e>
              <m:r>
                <w:rPr>
                  <w:rFonts w:ascii="Cambria Math" w:hAnsi="Cambria Math"/>
                  <w:lang w:val="en-US"/>
                </w:rPr>
                <m:t>X</m:t>
              </m:r>
            </m:e>
          </m:acc>
        </m:oMath>
        <w:r w:rsidR="00332B3E" w:rsidDel="00B018F8">
          <w:rPr>
            <w:lang w:val="en-US"/>
          </w:rPr>
          <w:delText xml:space="preserve"> to </w:delText>
        </w:r>
        <w:r w:rsidR="004653FD" w:rsidDel="00B018F8">
          <w:rPr>
            <w:lang w:val="en-US"/>
          </w:rPr>
          <w:delText>the desired</w:delText>
        </w:r>
        <w:r w:rsidR="00332B3E" w:rsidDel="00B018F8">
          <w:rPr>
            <w:lang w:val="en-US"/>
          </w:rPr>
          <w:delText xml:space="preserve"> output value.</w:delText>
        </w:r>
        <w:r w:rsidR="004653FD" w:rsidDel="00B018F8">
          <w:rPr>
            <w:lang w:val="en-US"/>
          </w:rPr>
          <w:delText xml:space="preserve"> </w:delText>
        </w:r>
        <w:r w:rsidR="00BD472E" w:rsidDel="00B018F8">
          <w:rPr>
            <w:lang w:val="en-US"/>
          </w:rPr>
          <w:delText xml:space="preserve">During the training, </w:delText>
        </w:r>
        <w:r w:rsidR="005B3DD0" w:rsidDel="00B018F8">
          <w:rPr>
            <w:lang w:val="en-US"/>
          </w:rPr>
          <w:delText xml:space="preserve">perceptrons </w:delText>
        </w:r>
        <w:r w:rsidR="00BD472E" w:rsidDel="00B018F8">
          <w:rPr>
            <w:lang w:val="en-US"/>
          </w:rPr>
          <w:delText xml:space="preserve">usually </w:delText>
        </w:r>
        <w:r w:rsidR="005B3DD0" w:rsidDel="00B018F8">
          <w:rPr>
            <w:lang w:val="en-US"/>
          </w:rPr>
          <w:delText xml:space="preserve">learn </w:delText>
        </w:r>
        <w:r w:rsidR="009F1653" w:rsidDel="00B018F8">
          <w:rPr>
            <w:lang w:val="en-US"/>
          </w:rPr>
          <w:delText xml:space="preserve">how to predict output value </w:delText>
        </w:r>
        <w:r w:rsidR="005B3DD0" w:rsidDel="00B018F8">
          <w:rPr>
            <w:lang w:val="en-US"/>
          </w:rPr>
          <w:delText xml:space="preserve">on </w:delText>
        </w:r>
        <w:r w:rsidR="007E283B" w:rsidDel="00B018F8">
          <w:rPr>
            <w:lang w:val="en-US"/>
          </w:rPr>
          <w:delText xml:space="preserve">the basis of </w:delText>
        </w:r>
        <w:r w:rsidR="001E5109" w:rsidDel="00B018F8">
          <w:rPr>
            <w:lang w:val="en-US"/>
          </w:rPr>
          <w:delText xml:space="preserve">a </w:delText>
        </w:r>
        <w:r w:rsidR="00BD472E" w:rsidDel="00B018F8">
          <w:rPr>
            <w:lang w:val="en-US"/>
          </w:rPr>
          <w:delText xml:space="preserve">big </w:delText>
        </w:r>
        <w:r w:rsidR="007E283B" w:rsidDel="00B018F8">
          <w:rPr>
            <w:lang w:val="en-US"/>
          </w:rPr>
          <w:delText xml:space="preserve">enough </w:delText>
        </w:r>
        <w:r w:rsidR="00BD472E" w:rsidDel="00B018F8">
          <w:rPr>
            <w:lang w:val="en-US"/>
          </w:rPr>
          <w:delText>“training set”</w:delText>
        </w:r>
        <w:r w:rsidR="007E283B" w:rsidDel="00B018F8">
          <w:rPr>
            <w:lang w:val="en-US"/>
          </w:rPr>
          <w:delText xml:space="preserve"> -</w:delText>
        </w:r>
        <w:r w:rsidR="00BD472E" w:rsidDel="00B018F8">
          <w:rPr>
            <w:lang w:val="en-US"/>
          </w:rPr>
          <w:delText xml:space="preserve"> couples </w:delText>
        </w:r>
        <w:r w:rsidR="007E283B" w:rsidDel="00B018F8">
          <w:rPr>
            <w:lang w:val="en-US"/>
          </w:rPr>
          <w:delText>of (</w:delText>
        </w:r>
        <w:r w:rsidR="00BD472E" w:rsidDel="00B018F8">
          <w:rPr>
            <w:lang w:val="en-US"/>
          </w:rPr>
          <w:delText xml:space="preserve">input data – expected output value). The </w:delText>
        </w:r>
        <w:r w:rsidR="0021070E" w:rsidDel="00B018F8">
          <w:rPr>
            <w:lang w:val="en-US"/>
          </w:rPr>
          <w:delText xml:space="preserve">embedded </w:delText>
        </w:r>
        <w:r w:rsidR="005B3DD0" w:rsidDel="00B018F8">
          <w:rPr>
            <w:lang w:val="en-US"/>
          </w:rPr>
          <w:delText xml:space="preserve">minimization </w:delText>
        </w:r>
        <w:r w:rsidR="00BD472E" w:rsidDel="00B018F8">
          <w:rPr>
            <w:lang w:val="en-US"/>
          </w:rPr>
          <w:delText xml:space="preserve">algorithm optimizes the weights and biases of all units in such a way, that the output value becomes as close to the known ground truth value as possible. Once trained, the NN can be used for predicting the </w:delText>
        </w:r>
        <w:r w:rsidR="007826B3" w:rsidDel="00B018F8">
          <w:rPr>
            <w:lang w:val="en-US"/>
          </w:rPr>
          <w:delText xml:space="preserve">desired </w:delText>
        </w:r>
        <w:r w:rsidR="00BD472E" w:rsidDel="00B018F8">
          <w:rPr>
            <w:lang w:val="en-US"/>
          </w:rPr>
          <w:delText>parameters from previously unseen input data.</w:delText>
        </w:r>
      </w:del>
    </w:p>
    <w:p w14:paraId="4E5C46AB" w14:textId="3F4B6E1F" w:rsidR="00CF748F" w:rsidDel="00B018F8" w:rsidRDefault="00BD472E">
      <w:pPr>
        <w:pStyle w:val="NormalWeb"/>
        <w:rPr>
          <w:del w:id="1284" w:author="AL" w:date="2021-07-23T15:06:00Z"/>
          <w:lang w:val="en-US"/>
        </w:rPr>
      </w:pPr>
      <w:del w:id="1285" w:author="AL" w:date="2021-07-23T15:06:00Z">
        <w:r w:rsidDel="00B018F8">
          <w:rPr>
            <w:lang w:val="en-US"/>
          </w:rPr>
          <w:delText xml:space="preserve"> </w:delText>
        </w:r>
        <w:r w:rsidR="005B3DD0" w:rsidDel="00B018F8">
          <w:rPr>
            <w:lang w:val="en-US"/>
          </w:rPr>
          <w:delText xml:space="preserve">To avoid overfitting – when </w:delText>
        </w:r>
        <w:r w:rsidR="003624C6" w:rsidDel="00B018F8">
          <w:rPr>
            <w:lang w:val="en-US"/>
          </w:rPr>
          <w:delText>a</w:delText>
        </w:r>
        <w:r w:rsidR="005B3DD0" w:rsidDel="00B018F8">
          <w:rPr>
            <w:lang w:val="en-US"/>
          </w:rPr>
          <w:delText xml:space="preserve"> NN learns the training set too well and tries to fit specific, non-general features of the training set, the separate data called “validation set” is </w:delText>
        </w:r>
        <w:r w:rsidR="0021070E" w:rsidDel="00B018F8">
          <w:rPr>
            <w:lang w:val="en-US"/>
          </w:rPr>
          <w:delText>prepared</w:delText>
        </w:r>
        <w:r w:rsidR="005B3DD0" w:rsidDel="00B018F8">
          <w:rPr>
            <w:lang w:val="en-US"/>
          </w:rPr>
          <w:delText xml:space="preserve">. In this way, the NN learns on the training set but assesses the </w:delText>
        </w:r>
        <w:r w:rsidR="0021070E" w:rsidDel="00B018F8">
          <w:rPr>
            <w:lang w:val="en-US"/>
          </w:rPr>
          <w:delText>loss (</w:delText>
        </w:r>
        <w:r w:rsidR="005B3DD0" w:rsidDel="00B018F8">
          <w:rPr>
            <w:lang w:val="en-US"/>
          </w:rPr>
          <w:delText>discrepancy between prediction and ground truth</w:delText>
        </w:r>
        <w:r w:rsidR="0021070E" w:rsidDel="00B018F8">
          <w:rPr>
            <w:lang w:val="en-US"/>
          </w:rPr>
          <w:delText xml:space="preserve">) </w:delText>
        </w:r>
        <w:r w:rsidR="005B3DD0" w:rsidDel="00B018F8">
          <w:rPr>
            <w:lang w:val="en-US"/>
          </w:rPr>
          <w:delText xml:space="preserve">based on validation data. Finally, to benchmark the results against other methods, the third independent “test set” is </w:delText>
        </w:r>
        <w:r w:rsidR="001555E1" w:rsidDel="00B018F8">
          <w:rPr>
            <w:lang w:val="en-US"/>
          </w:rPr>
          <w:delText xml:space="preserve">usually </w:delText>
        </w:r>
        <w:r w:rsidR="005B3DD0" w:rsidDel="00B018F8">
          <w:rPr>
            <w:lang w:val="en-US"/>
          </w:rPr>
          <w:delText xml:space="preserve">used. </w:delText>
        </w:r>
        <w:r w:rsidR="008355F0" w:rsidDel="00B018F8">
          <w:rPr>
            <w:lang w:val="en-US"/>
          </w:rPr>
          <w:delText>The common distribution used in machine learning is 80% training set, 10% validation set, and 10% test set.</w:delText>
        </w:r>
      </w:del>
    </w:p>
    <w:p w14:paraId="5A9EE717" w14:textId="2CD70CED" w:rsidR="0080175D" w:rsidDel="00B018F8" w:rsidRDefault="00CF748F">
      <w:pPr>
        <w:pStyle w:val="NormalWeb"/>
        <w:rPr>
          <w:del w:id="1286" w:author="AL" w:date="2021-07-23T15:06:00Z"/>
          <w:lang w:val="en-US"/>
        </w:rPr>
      </w:pPr>
      <w:del w:id="1287" w:author="AL" w:date="2021-07-23T15:06:00Z">
        <w:r w:rsidDel="00B018F8">
          <w:rPr>
            <w:lang w:val="en-US"/>
          </w:rPr>
          <w:delText xml:space="preserve"> </w:delText>
        </w:r>
        <w:r w:rsidR="007826B3" w:rsidDel="00B018F8">
          <w:rPr>
            <w:lang w:val="en-US"/>
          </w:rPr>
          <w:delText>In this work, w</w:delText>
        </w:r>
        <w:r w:rsidR="00D746F4" w:rsidDel="00B018F8">
          <w:rPr>
            <w:lang w:val="en-US"/>
          </w:rPr>
          <w:delText>e</w:delText>
        </w:r>
        <w:r w:rsidR="007826B3" w:rsidDel="00B018F8">
          <w:rPr>
            <w:lang w:val="en-US"/>
          </w:rPr>
          <w:delText xml:space="preserve"> have</w:delText>
        </w:r>
        <w:r w:rsidR="00D746F4" w:rsidDel="00B018F8">
          <w:rPr>
            <w:lang w:val="en-US"/>
          </w:rPr>
          <w:delText xml:space="preserve"> exploited Keras and Tensorflow modules in the python framework to construct perceptrons </w:delText>
        </w:r>
        <w:r w:rsidR="00B02FA3" w:rsidDel="00B018F8">
          <w:rPr>
            <w:lang w:val="en-US"/>
          </w:rPr>
          <w:delText xml:space="preserve">capable of </w:delText>
        </w:r>
        <w:r w:rsidR="00D746F4" w:rsidDel="00B018F8">
          <w:rPr>
            <w:lang w:val="en-US"/>
          </w:rPr>
          <w:delText xml:space="preserve">predicting </w:delText>
        </w:r>
        <w:r w:rsidR="00B02FA3" w:rsidDel="00B018F8">
          <w:rPr>
            <w:lang w:val="en-US"/>
          </w:rPr>
          <w:delText xml:space="preserve">the </w:delText>
        </w:r>
        <w:r w:rsidR="00D746F4" w:rsidDel="00B018F8">
          <w:rPr>
            <w:lang w:val="en-US"/>
          </w:rPr>
          <w:delText xml:space="preserve">MW and </w:delText>
        </w:r>
        <w:r w:rsidR="00D746F4" w:rsidRPr="00740E73" w:rsidDel="00B018F8">
          <w:rPr>
            <w:i/>
            <w:iCs/>
            <w:lang w:val="en-US"/>
          </w:rPr>
          <w:delText>D</w:delText>
        </w:r>
        <w:r w:rsidR="00D746F4" w:rsidRPr="00740E73" w:rsidDel="00B018F8">
          <w:rPr>
            <w:i/>
            <w:iCs/>
            <w:vertAlign w:val="subscript"/>
            <w:lang w:val="en-US"/>
          </w:rPr>
          <w:delText>max</w:delText>
        </w:r>
        <w:r w:rsidR="0013160F" w:rsidDel="00B018F8">
          <w:rPr>
            <w:lang w:val="en-US"/>
          </w:rPr>
          <w:delText xml:space="preserve"> </w:delText>
        </w:r>
        <w:r w:rsidR="00D746F4" w:rsidDel="00B018F8">
          <w:rPr>
            <w:lang w:val="en-US"/>
          </w:rPr>
          <w:delText xml:space="preserve">The adequate choice of the NN architecture, together with the optimization of its hyperparameters, is the most crucial and typically </w:delText>
        </w:r>
        <w:r w:rsidR="00B02FA3" w:rsidDel="00B018F8">
          <w:rPr>
            <w:lang w:val="en-US"/>
          </w:rPr>
          <w:delText>the most</w:delText>
        </w:r>
        <w:r w:rsidR="00D746F4" w:rsidDel="00B018F8">
          <w:rPr>
            <w:lang w:val="en-US"/>
          </w:rPr>
          <w:delText xml:space="preserve"> time-consuming step while </w:delText>
        </w:r>
        <w:r w:rsidR="00185F5A" w:rsidDel="00B018F8">
          <w:rPr>
            <w:lang w:val="en-US"/>
          </w:rPr>
          <w:delText>designing</w:delText>
        </w:r>
        <w:r w:rsidR="00B02FA3" w:rsidDel="00B018F8">
          <w:rPr>
            <w:lang w:val="en-US"/>
          </w:rPr>
          <w:delText xml:space="preserve"> a </w:delText>
        </w:r>
        <w:r w:rsidR="00D746F4" w:rsidDel="00B018F8">
          <w:rPr>
            <w:lang w:val="en-US"/>
          </w:rPr>
          <w:delText>NN</w:delText>
        </w:r>
        <w:r w:rsidR="00142B7A" w:rsidDel="00B018F8">
          <w:rPr>
            <w:lang w:val="en-US"/>
          </w:rPr>
          <w:delText xml:space="preserve"> for a particular purpose</w:delText>
        </w:r>
        <w:r w:rsidR="00D50857" w:rsidDel="00B018F8">
          <w:rPr>
            <w:lang w:val="en-US"/>
          </w:rPr>
          <w:delText>.</w:delText>
        </w:r>
        <w:r w:rsidR="009536EA" w:rsidDel="00B018F8">
          <w:rPr>
            <w:lang w:val="en-US"/>
          </w:rPr>
          <w:delText xml:space="preserve"> Since</w:delText>
        </w:r>
        <w:r w:rsidR="00142B7A" w:rsidDel="00B018F8">
          <w:rPr>
            <w:lang w:val="en-US"/>
          </w:rPr>
          <w:delText xml:space="preserve"> we expect the NN models to predict </w:delText>
        </w:r>
        <w:r w:rsidR="00DD14CA" w:rsidDel="00B018F8">
          <w:rPr>
            <w:lang w:val="en-US"/>
          </w:rPr>
          <w:delText xml:space="preserve">either </w:delText>
        </w:r>
        <w:r w:rsidR="00142B7A" w:rsidDel="00B018F8">
          <w:rPr>
            <w:lang w:val="en-US"/>
          </w:rPr>
          <w:delText xml:space="preserve">MW or </w:delText>
        </w:r>
        <w:r w:rsidR="00142B7A" w:rsidRPr="00740E73" w:rsidDel="00B018F8">
          <w:rPr>
            <w:i/>
            <w:iCs/>
            <w:lang w:val="en-US"/>
          </w:rPr>
          <w:delText>D</w:delText>
        </w:r>
        <w:r w:rsidR="00142B7A" w:rsidRPr="00740E73" w:rsidDel="00B018F8">
          <w:rPr>
            <w:i/>
            <w:iCs/>
            <w:vertAlign w:val="subscript"/>
            <w:lang w:val="en-US"/>
          </w:rPr>
          <w:delText>max</w:delText>
        </w:r>
        <w:r w:rsidR="00142B7A" w:rsidDel="00B018F8">
          <w:rPr>
            <w:vertAlign w:val="subscript"/>
            <w:lang w:val="en-US"/>
          </w:rPr>
          <w:delText xml:space="preserve">, </w:delText>
        </w:r>
        <w:r w:rsidR="00142B7A" w:rsidDel="00B018F8">
          <w:rPr>
            <w:lang w:val="en-US"/>
          </w:rPr>
          <w:delText>it seems natural to make the output layer containing a single unit with its value representing the value of the desired parameter.</w:delText>
        </w:r>
      </w:del>
    </w:p>
    <w:p w14:paraId="0D6CC2F2" w14:textId="06EBDD5D" w:rsidR="00D50857" w:rsidDel="00B018F8" w:rsidRDefault="00142B7A">
      <w:pPr>
        <w:pStyle w:val="NormalWeb"/>
        <w:rPr>
          <w:del w:id="1288" w:author="AL" w:date="2021-07-23T15:06:00Z"/>
          <w:lang w:val="en-US"/>
        </w:rPr>
      </w:pPr>
      <w:del w:id="1289" w:author="AL" w:date="2021-07-23T15:06:00Z">
        <w:r w:rsidDel="00B018F8">
          <w:rPr>
            <w:lang w:val="en-US"/>
          </w:rPr>
          <w:delText xml:space="preserve"> </w:delText>
        </w:r>
        <w:r w:rsidR="0080175D" w:rsidDel="00B018F8">
          <w:rPr>
            <w:lang w:val="en-US"/>
          </w:rPr>
          <w:delText xml:space="preserve"> As</w:delText>
        </w:r>
        <w:r w:rsidR="00D50857" w:rsidDel="00B018F8">
          <w:rPr>
            <w:lang w:val="en-US"/>
          </w:rPr>
          <w:delText xml:space="preserve"> the expected output of the NNs is a num</w:delText>
        </w:r>
        <w:r w:rsidR="008F6548" w:rsidDel="00B018F8">
          <w:rPr>
            <w:lang w:val="en-US"/>
          </w:rPr>
          <w:delText>eric score</w:delText>
        </w:r>
        <w:r w:rsidR="00D50857" w:rsidDel="00B018F8">
          <w:rPr>
            <w:lang w:val="en-US"/>
          </w:rPr>
          <w:delText xml:space="preserve"> and not a </w:delText>
        </w:r>
        <w:r w:rsidR="008F6548" w:rsidDel="00B018F8">
          <w:rPr>
            <w:lang w:val="en-US"/>
          </w:rPr>
          <w:delText>probability</w:delText>
        </w:r>
        <w:r w:rsidR="00D50857" w:rsidDel="00B018F8">
          <w:rPr>
            <w:lang w:val="en-US"/>
          </w:rPr>
          <w:delText xml:space="preserve">, we encounter a classical regression task </w:delText>
        </w:r>
        <w:r w:rsidR="008F6548" w:rsidDel="00B018F8">
          <w:rPr>
            <w:lang w:val="en-US"/>
          </w:rPr>
          <w:delText xml:space="preserve">of </w:delText>
        </w:r>
        <w:r w:rsidR="00D746F4" w:rsidDel="00B018F8">
          <w:rPr>
            <w:lang w:val="en-US"/>
          </w:rPr>
          <w:delText xml:space="preserve">NN </w:delText>
        </w:r>
        <w:r w:rsidR="008F6548" w:rsidDel="00B018F8">
          <w:rPr>
            <w:lang w:val="en-US"/>
          </w:rPr>
          <w:delText>supervised</w:delText>
        </w:r>
        <w:r w:rsidR="00D50857" w:rsidDel="00B018F8">
          <w:rPr>
            <w:lang w:val="en-US"/>
          </w:rPr>
          <w:delText xml:space="preserve"> learning</w:delText>
        </w:r>
        <w:r w:rsidDel="00B018F8">
          <w:rPr>
            <w:lang w:val="en-US"/>
          </w:rPr>
          <w:delText xml:space="preserve">. The SAXS data </w:delText>
        </w:r>
        <w:r w:rsidR="0080175D" w:rsidDel="00B018F8">
          <w:rPr>
            <w:lang w:val="en-US"/>
          </w:rPr>
          <w:delText xml:space="preserve">used for training </w:delText>
        </w:r>
        <w:r w:rsidDel="00B018F8">
          <w:rPr>
            <w:lang w:val="en-US"/>
          </w:rPr>
          <w:delText>first undergo a normalization to I(0)</w:delText>
        </w:r>
        <w:r w:rsidR="00DD14CA" w:rsidDel="00B018F8">
          <w:rPr>
            <w:lang w:val="en-US"/>
          </w:rPr>
          <w:delText xml:space="preserve"> </w:delText>
        </w:r>
        <w:r w:rsidDel="00B018F8">
          <w:rPr>
            <w:lang w:val="en-US"/>
          </w:rPr>
          <w:delText>=</w:delText>
        </w:r>
        <w:r w:rsidR="00DD14CA" w:rsidDel="00B018F8">
          <w:rPr>
            <w:lang w:val="en-US"/>
          </w:rPr>
          <w:delText xml:space="preserve"> </w:delText>
        </w:r>
        <w:r w:rsidDel="00B018F8">
          <w:rPr>
            <w:lang w:val="en-US"/>
          </w:rPr>
          <w:delText xml:space="preserve">1, </w:delText>
        </w:r>
        <w:r w:rsidR="00DD14CA" w:rsidDel="00B018F8">
          <w:rPr>
            <w:lang w:val="en-US"/>
          </w:rPr>
          <w:delText>then</w:delText>
        </w:r>
        <w:r w:rsidDel="00B018F8">
          <w:rPr>
            <w:lang w:val="en-US"/>
          </w:rPr>
          <w:delText xml:space="preserve"> the data is rebinned to a particular common angular</w:delText>
        </w:r>
        <w:r w:rsidR="00185F5A" w:rsidDel="00B018F8">
          <w:rPr>
            <w:lang w:val="en-US"/>
          </w:rPr>
          <w:delText xml:space="preserve"> </w:delText>
        </w:r>
        <w:r w:rsidDel="00B018F8">
          <w:rPr>
            <w:lang w:val="en-US"/>
          </w:rPr>
          <w:delText>grid</w:delText>
        </w:r>
        <w:r w:rsidR="00DD14CA" w:rsidDel="00B018F8">
          <w:rPr>
            <w:lang w:val="en-US"/>
          </w:rPr>
          <w:delText xml:space="preserve"> (0 ≤ s ≤</w:delText>
        </w:r>
        <w:r w:rsidDel="00B018F8">
          <w:rPr>
            <w:lang w:val="en-US"/>
          </w:rPr>
          <w:delText xml:space="preserve"> </w:delText>
        </w:r>
        <w:r w:rsidR="00DD14CA" w:rsidDel="00B018F8">
          <w:rPr>
            <w:lang w:val="en-US"/>
          </w:rPr>
          <w:delText>10 nm</w:delText>
        </w:r>
        <w:r w:rsidR="00DD14CA" w:rsidRPr="00DD14CA" w:rsidDel="00B018F8">
          <w:rPr>
            <w:vertAlign w:val="superscript"/>
            <w:lang w:val="en-US"/>
          </w:rPr>
          <w:delText>-1</w:delText>
        </w:r>
        <w:r w:rsidR="00DD14CA" w:rsidDel="00B018F8">
          <w:rPr>
            <w:lang w:val="en-US"/>
          </w:rPr>
          <w:delText xml:space="preserve">, 256 points) </w:delText>
        </w:r>
        <w:r w:rsidDel="00B018F8">
          <w:rPr>
            <w:lang w:val="en-US"/>
          </w:rPr>
          <w:delText xml:space="preserve">and used as an input for the first layer of the NN. </w:delText>
        </w:r>
        <w:r w:rsidR="00231B4A" w:rsidDel="00B018F8">
          <w:rPr>
            <w:lang w:val="en-US"/>
          </w:rPr>
          <w:delText xml:space="preserve">Fig. </w:delText>
        </w:r>
        <w:r w:rsidR="00185F5A" w:rsidDel="00B018F8">
          <w:rPr>
            <w:lang w:val="en-US"/>
          </w:rPr>
          <w:delText>1 demonstrates</w:delText>
        </w:r>
        <w:r w:rsidR="00231254" w:rsidDel="00B018F8">
          <w:rPr>
            <w:lang w:val="en-US"/>
          </w:rPr>
          <w:delText xml:space="preserve"> </w:delText>
        </w:r>
        <w:r w:rsidDel="00B018F8">
          <w:rPr>
            <w:lang w:val="en-US"/>
          </w:rPr>
          <w:delText>an overlay of</w:delText>
        </w:r>
        <w:r w:rsidR="00185F5A" w:rsidDel="00B018F8">
          <w:rPr>
            <w:lang w:val="en-US"/>
          </w:rPr>
          <w:delText xml:space="preserve"> </w:delText>
        </w:r>
        <w:r w:rsidDel="00B018F8">
          <w:rPr>
            <w:lang w:val="en-US"/>
          </w:rPr>
          <w:delText xml:space="preserve">the </w:delText>
        </w:r>
        <w:r w:rsidR="00185F5A" w:rsidDel="00B018F8">
          <w:rPr>
            <w:lang w:val="en-US"/>
          </w:rPr>
          <w:delText>training procedure for the determination of MW</w:delText>
        </w:r>
        <w:r w:rsidR="00D50857" w:rsidDel="00B018F8">
          <w:rPr>
            <w:lang w:val="en-US"/>
          </w:rPr>
          <w:delText>.</w:delText>
        </w:r>
        <w:r w:rsidR="00A51B4D" w:rsidDel="00B018F8">
          <w:rPr>
            <w:lang w:val="en-US"/>
          </w:rPr>
          <w:delText xml:space="preserve"> </w:delText>
        </w:r>
      </w:del>
    </w:p>
    <w:p w14:paraId="207F7C8F" w14:textId="2197EC7D" w:rsidR="00D50857" w:rsidDel="00B018F8" w:rsidRDefault="00D50857">
      <w:pPr>
        <w:pStyle w:val="NormalWeb"/>
        <w:rPr>
          <w:del w:id="1290" w:author="AL" w:date="2021-07-23T15:06:00Z"/>
          <w:noProof/>
          <w:lang w:val="en-US"/>
        </w:rPr>
        <w:pPrChange w:id="1291" w:author="AL" w:date="2021-07-23T17:44:00Z">
          <w:pPr>
            <w:pStyle w:val="NormalWeb"/>
            <w:jc w:val="center"/>
          </w:pPr>
        </w:pPrChange>
      </w:pPr>
    </w:p>
    <w:p w14:paraId="55DA3619" w14:textId="603E4B5E" w:rsidR="00D50857" w:rsidDel="00B018F8" w:rsidRDefault="008F6548">
      <w:pPr>
        <w:pStyle w:val="NormalWeb"/>
        <w:rPr>
          <w:del w:id="1292" w:author="AL" w:date="2021-07-23T15:06:00Z"/>
          <w:lang w:val="en-US"/>
        </w:rPr>
        <w:pPrChange w:id="1293" w:author="AL" w:date="2021-07-23T17:44:00Z">
          <w:pPr>
            <w:pStyle w:val="NormalWeb"/>
            <w:jc w:val="center"/>
          </w:pPr>
        </w:pPrChange>
      </w:pPr>
      <w:del w:id="1294" w:author="AL" w:date="2021-07-23T15:06:00Z">
        <w:r w:rsidRPr="008F6548" w:rsidDel="00B018F8">
          <w:rPr>
            <w:noProof/>
            <w:lang w:val="en-US"/>
          </w:rPr>
          <mc:AlternateContent>
            <mc:Choice Requires="wps">
              <w:drawing>
                <wp:anchor distT="45720" distB="45720" distL="114300" distR="114300" simplePos="0" relativeHeight="251676672" behindDoc="0" locked="0" layoutInCell="1" allowOverlap="1" wp14:anchorId="06D4FD1E" wp14:editId="34FBAED3">
                  <wp:simplePos x="0" y="0"/>
                  <wp:positionH relativeFrom="column">
                    <wp:posOffset>3038558</wp:posOffset>
                  </wp:positionH>
                  <wp:positionV relativeFrom="paragraph">
                    <wp:posOffset>199307</wp:posOffset>
                  </wp:positionV>
                  <wp:extent cx="770890" cy="294005"/>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5A855E33" w14:textId="5CB6B811" w:rsidR="005A78E3" w:rsidRPr="008F6548" w:rsidRDefault="005A78E3">
                              <w:r w:rsidRPr="008F6548">
                                <w:rPr>
                                  <w:lang w:val="en-US"/>
                                </w:rPr>
                                <w:t>80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4FD1E" id="_x0000_s1029" type="#_x0000_t202" style="position:absolute;margin-left:239.25pt;margin-top:15.7pt;width:60.7pt;height:23.1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" filled="f" stroked="f">
                  <v:textbox>
                    <w:txbxContent>
                      <w:p w14:paraId="5A855E33" w14:textId="5CB6B811" w:rsidR="005A78E3" w:rsidRPr="008F6548" w:rsidRDefault="005A78E3">
                        <w:r w:rsidRPr="008F6548">
                          <w:rPr>
                            <w:lang w:val="en-US"/>
                          </w:rPr>
                          <w:t>80 units</w:t>
                        </w:r>
                      </w:p>
                    </w:txbxContent>
                  </v:textbox>
                </v:shape>
              </w:pict>
            </mc:Fallback>
          </mc:AlternateContent>
        </w:r>
        <w:r w:rsidRPr="008F6548" w:rsidDel="00B018F8">
          <w:rPr>
            <w:noProof/>
            <w:lang w:val="en-US"/>
          </w:rPr>
          <mc:AlternateContent>
            <mc:Choice Requires="wps">
              <w:drawing>
                <wp:anchor distT="45720" distB="45720" distL="114300" distR="114300" simplePos="0" relativeHeight="251678720" behindDoc="0" locked="0" layoutInCell="1" allowOverlap="1" wp14:anchorId="11FAC425" wp14:editId="5AC30F4D">
                  <wp:simplePos x="0" y="0"/>
                  <wp:positionH relativeFrom="column">
                    <wp:posOffset>4359385</wp:posOffset>
                  </wp:positionH>
                  <wp:positionV relativeFrom="paragraph">
                    <wp:posOffset>724314</wp:posOffset>
                  </wp:positionV>
                  <wp:extent cx="770890" cy="294005"/>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1364EE44" w14:textId="1E3CA8F2" w:rsidR="005A78E3" w:rsidRPr="008F6548" w:rsidRDefault="005A78E3">
                              <w:r w:rsidRPr="008F6548">
                                <w:rPr>
                                  <w:lang w:val="en-US"/>
                                </w:rPr>
                                <w:t>1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AC425" id="_x0000_s1030" type="#_x0000_t202" style="position:absolute;margin-left:343.25pt;margin-top:57.05pt;width:60.7pt;height:23.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" filled="f" stroked="f">
                  <v:textbox>
                    <w:txbxContent>
                      <w:p w14:paraId="1364EE44" w14:textId="1E3CA8F2" w:rsidR="005A78E3" w:rsidRPr="008F6548" w:rsidRDefault="005A78E3">
                        <w:r w:rsidRPr="008F6548">
                          <w:rPr>
                            <w:lang w:val="en-US"/>
                          </w:rPr>
                          <w:t>1 unit</w:t>
                        </w:r>
                      </w:p>
                    </w:txbxContent>
                  </v:textbox>
                </v:shape>
              </w:pict>
            </mc:Fallback>
          </mc:AlternateContent>
        </w:r>
        <w:r w:rsidRPr="008F6548" w:rsidDel="00B018F8">
          <w:rPr>
            <w:noProof/>
            <w:lang w:val="en-US"/>
          </w:rPr>
          <mc:AlternateContent>
            <mc:Choice Requires="wps">
              <w:drawing>
                <wp:anchor distT="45720" distB="45720" distL="114300" distR="114300" simplePos="0" relativeHeight="251674624" behindDoc="0" locked="0" layoutInCell="1" allowOverlap="1" wp14:anchorId="03ACCD8F" wp14:editId="20B0C3E0">
                  <wp:simplePos x="0" y="0"/>
                  <wp:positionH relativeFrom="column">
                    <wp:posOffset>1797713</wp:posOffset>
                  </wp:positionH>
                  <wp:positionV relativeFrom="paragraph">
                    <wp:posOffset>333955</wp:posOffset>
                  </wp:positionV>
                  <wp:extent cx="770890" cy="29400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94005"/>
                          </a:xfrm>
                          <a:prstGeom prst="rect">
                            <a:avLst/>
                          </a:prstGeom>
                          <a:noFill/>
                          <a:ln w="9525">
                            <a:noFill/>
                            <a:miter lim="800000"/>
                            <a:headEnd/>
                            <a:tailEnd/>
                          </a:ln>
                        </wps:spPr>
                        <wps:txbx>
                          <w:txbxContent>
                            <w:p w14:paraId="44D3F011" w14:textId="08E000D9" w:rsidR="005A78E3" w:rsidRPr="008F6548" w:rsidRDefault="005A78E3">
                              <w:r w:rsidRPr="008F6548">
                                <w:rPr>
                                  <w:lang w:val="en-US"/>
                                </w:rPr>
                                <w:t>256 units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CCD8F" id="_x0000_s1031" type="#_x0000_t202" style="position:absolute;margin-left:141.55pt;margin-top:26.3pt;width:60.7pt;height:23.1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" filled="f" stroked="f">
                  <v:textbox>
                    <w:txbxContent>
                      <w:p w14:paraId="44D3F011" w14:textId="08E000D9" w:rsidR="005A78E3" w:rsidRPr="008F6548" w:rsidRDefault="005A78E3">
                        <w:r w:rsidRPr="008F6548">
                          <w:rPr>
                            <w:lang w:val="en-US"/>
                          </w:rPr>
                          <w:t>256 units</w:t>
                        </w:r>
                      </w:p>
                    </w:txbxContent>
                  </v:textbox>
                </v:shape>
              </w:pict>
            </mc:Fallback>
          </mc:AlternateContent>
        </w:r>
        <w:commentRangeStart w:id="1295"/>
        <w:r w:rsidR="00D50857" w:rsidRPr="00D50857" w:rsidDel="00B018F8">
          <w:rPr>
            <w:noProof/>
            <w:lang w:val="en-US"/>
          </w:rPr>
          <w:drawing>
            <wp:inline distT="0" distB="0" distL="0" distR="0" wp14:anchorId="4C44E4B3" wp14:editId="4F1ED93F">
              <wp:extent cx="5940425" cy="316674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66745"/>
                      </a:xfrm>
                      <a:prstGeom prst="rect">
                        <a:avLst/>
                      </a:prstGeom>
                    </pic:spPr>
                  </pic:pic>
                </a:graphicData>
              </a:graphic>
            </wp:inline>
          </w:drawing>
        </w:r>
        <w:commentRangeEnd w:id="1295"/>
        <w:r w:rsidR="00326659" w:rsidDel="00B018F8">
          <w:rPr>
            <w:rStyle w:val="CommentReference"/>
            <w:rFonts w:eastAsiaTheme="minorHAnsi" w:cstheme="minorBidi"/>
          </w:rPr>
          <w:commentReference w:id="1295"/>
        </w:r>
      </w:del>
    </w:p>
    <w:p w14:paraId="2F5A3952" w14:textId="4982BE2C" w:rsidR="00D50857" w:rsidRPr="00790DB2" w:rsidDel="00B018F8" w:rsidRDefault="00D50857">
      <w:pPr>
        <w:pStyle w:val="NormalWeb"/>
        <w:rPr>
          <w:del w:id="1296" w:author="AL" w:date="2021-07-23T15:06:00Z"/>
          <w:lang w:val="en-US"/>
        </w:rPr>
        <w:pPrChange w:id="1297" w:author="AL" w:date="2021-07-23T17:44:00Z">
          <w:pPr>
            <w:pStyle w:val="NormalWeb"/>
            <w:jc w:val="center"/>
          </w:pPr>
        </w:pPrChange>
      </w:pPr>
      <w:del w:id="1298" w:author="AL" w:date="2021-07-23T15:06:00Z">
        <w:r w:rsidRPr="00790DB2" w:rsidDel="00B018F8">
          <w:rPr>
            <w:lang w:val="en-US"/>
          </w:rPr>
          <w:delText>Fig.</w:delText>
        </w:r>
        <w:r w:rsidR="00132F0F" w:rsidDel="00B018F8">
          <w:rPr>
            <w:lang w:val="en-US"/>
          </w:rPr>
          <w:delText>1</w:delText>
        </w:r>
        <w:r w:rsidRPr="00790DB2" w:rsidDel="00B018F8">
          <w:rPr>
            <w:lang w:val="en-US"/>
          </w:rPr>
          <w:delText xml:space="preserve"> </w:delText>
        </w:r>
        <w:r w:rsidR="005771CF" w:rsidDel="00B018F8">
          <w:rPr>
            <w:lang w:val="en-US"/>
          </w:rPr>
          <w:delText>On the a</w:delText>
        </w:r>
        <w:r w:rsidRPr="00790DB2" w:rsidDel="00B018F8">
          <w:rPr>
            <w:lang w:val="en-US"/>
          </w:rPr>
          <w:delText xml:space="preserve">rchitecture of neural networks </w:delText>
        </w:r>
        <w:r w:rsidDel="00B018F8">
          <w:rPr>
            <w:lang w:val="en-US"/>
          </w:rPr>
          <w:delText>used for primary SAXS data analysis.</w:delText>
        </w:r>
      </w:del>
    </w:p>
    <w:p w14:paraId="3355C945" w14:textId="25B1C8B9" w:rsidR="00D50857" w:rsidRPr="00BE7317" w:rsidDel="00B018F8" w:rsidRDefault="00A51B4D">
      <w:pPr>
        <w:pStyle w:val="NormalWeb"/>
        <w:rPr>
          <w:del w:id="1299" w:author="AL" w:date="2021-07-23T15:06:00Z"/>
          <w:lang w:val="en-US"/>
        </w:rPr>
      </w:pPr>
      <w:del w:id="1300" w:author="AL" w:date="2021-07-23T15:06:00Z">
        <w:r w:rsidDel="00B018F8">
          <w:rPr>
            <w:lang w:val="en-US"/>
          </w:rPr>
          <w:delText xml:space="preserve">  </w:delText>
        </w:r>
        <w:r w:rsidR="00877594" w:rsidDel="00B018F8">
          <w:rPr>
            <w:lang w:val="en-US"/>
          </w:rPr>
          <w:delText xml:space="preserve">It is </w:delText>
        </w:r>
        <w:r w:rsidR="00877594" w:rsidRPr="00326659" w:rsidDel="00B018F8">
          <w:rPr>
            <w:highlight w:val="yellow"/>
            <w:lang w:val="en-US"/>
            <w:rPrChange w:id="1301" w:author="AL" w:date="2021-07-21T13:44:00Z">
              <w:rPr>
                <w:lang w:val="en-US"/>
              </w:rPr>
            </w:rPrChange>
          </w:rPr>
          <w:delText xml:space="preserve">a </w:delText>
        </w:r>
        <w:commentRangeStart w:id="1302"/>
        <w:r w:rsidR="00877594" w:rsidRPr="00326659" w:rsidDel="00B018F8">
          <w:rPr>
            <w:highlight w:val="yellow"/>
            <w:lang w:val="en-US"/>
            <w:rPrChange w:id="1303" w:author="AL" w:date="2021-07-21T13:44:00Z">
              <w:rPr>
                <w:lang w:val="en-US"/>
              </w:rPr>
            </w:rPrChange>
          </w:rPr>
          <w:delText>good practice</w:delText>
        </w:r>
        <w:r w:rsidR="00877594" w:rsidDel="00B018F8">
          <w:rPr>
            <w:lang w:val="en-US"/>
          </w:rPr>
          <w:delText xml:space="preserve"> </w:delText>
        </w:r>
        <w:commentRangeEnd w:id="1302"/>
        <w:r w:rsidR="00326659" w:rsidDel="00B018F8">
          <w:rPr>
            <w:rStyle w:val="CommentReference"/>
            <w:rFonts w:eastAsiaTheme="minorHAnsi" w:cstheme="minorBidi"/>
          </w:rPr>
          <w:commentReference w:id="1302"/>
        </w:r>
        <w:r w:rsidR="00877594" w:rsidDel="00B018F8">
          <w:rPr>
            <w:lang w:val="en-US"/>
          </w:rPr>
          <w:delText xml:space="preserve">to </w:delText>
        </w:r>
        <w:r w:rsidR="00667C40" w:rsidDel="00B018F8">
          <w:rPr>
            <w:lang w:val="en-US"/>
          </w:rPr>
          <w:delText>begin</w:delText>
        </w:r>
        <w:r w:rsidR="00877594" w:rsidDel="00B018F8">
          <w:rPr>
            <w:lang w:val="en-US"/>
          </w:rPr>
          <w:delText xml:space="preserve"> a NN design with an estimation of the complexity of your problem </w:delText>
        </w:r>
        <w:r w:rsidR="00DD14CA" w:rsidDel="00B018F8">
          <w:rPr>
            <w:lang w:val="en-US"/>
          </w:rPr>
          <w:delText>to utilize</w:delText>
        </w:r>
        <w:r w:rsidR="00877594" w:rsidDel="00B018F8">
          <w:rPr>
            <w:lang w:val="en-US"/>
          </w:rPr>
          <w:delText xml:space="preserve"> an appropriate, not overloaded in terms of units and hidden layers, architecture. A</w:delText>
        </w:r>
        <w:r w:rsidR="00D50857" w:rsidDel="00B018F8">
          <w:rPr>
            <w:lang w:val="en-US"/>
          </w:rPr>
          <w:delText xml:space="preserve">ccording to the </w:delText>
        </w:r>
        <w:r w:rsidR="005724D0" w:rsidDel="00B018F8">
          <w:rPr>
            <w:lang w:val="en-US"/>
          </w:rPr>
          <w:delText>u</w:delText>
        </w:r>
        <w:r w:rsidR="00D50857" w:rsidDel="00B018F8">
          <w:rPr>
            <w:lang w:val="en-US"/>
          </w:rPr>
          <w:delText xml:space="preserve">niversal approximation theorem (see e.g. </w:delText>
        </w:r>
        <w:r w:rsidDel="00B018F8">
          <w:rPr>
            <w:lang w:val="en-US"/>
          </w:rPr>
          <w:fldChar w:fldCharType="begin" w:fldLock="1"/>
        </w:r>
        <w:r w:rsidDel="00B018F8">
          <w:rPr>
            <w:lang w:val="en-US"/>
          </w:rPr>
          <w:delInstrText>ADDIN CSL_CITATION {"citationItems":[{"id":"ITEM-1","itemData":{"DOI":"10.1007/BF02551274","ISSN":"09324194","abstract":"In this paper we demonstrate that finite linear combinations of compositions of a fixed, univariate function and a set of affine functionals can uniformly approximate any continuous function of n real variables with support in the unit hypercube; only mild conditions are imposed on the univariate function. Our results settle an open question about representability in the class of single hidden layer neural networks. In particular, we show that arbitrary decision regions can be arbitrarily well approximated by continuous feedforward neural networks with only a single internal, hidden layer and any continuous sigmoidal nonlinearity. The paper discusses approximation properties of other possible types of nonlinearities that might be implemented by artificial neural networks. © 1989 Springer-Verlag New York Inc.","author":[{"dropping-particle":"","family":"Cybenko","given":"G.","non-dropping-particle":"","parse-names":false,"suffix":""}],"container-title":"Mathematics of Control, Signals, and Systems","id":"ITEM-1","issue":"4","issued":{"date-parts":[["1989","12"]]},"page":"303-314","publisher":"Springer-Verlag","title":"Approximation by superpositions of a sigmoidal function","type":"article-journal","volume":"2"},"uris":["http://www.mendeley.com/documents/?uuid=5aa1f4ab-f79a-3a0f-a931-10c6fca7cd78"]}],"mendeley":{"formattedCitation":"(Cybenko, 1989)","plainTextFormattedCitation":"(Cybenko, 1989)","previouslyFormattedCitation":"(Cybenko, 1989)"},"properties":{"noteIndex":0},"schema":"https://github.com/citation-style-language/schema/raw/master/csl-citation.json"}</w:delInstrText>
        </w:r>
        <w:r w:rsidDel="00B018F8">
          <w:rPr>
            <w:lang w:val="en-US"/>
          </w:rPr>
          <w:fldChar w:fldCharType="separate"/>
        </w:r>
        <w:r w:rsidRPr="00A51B4D" w:rsidDel="00B018F8">
          <w:rPr>
            <w:noProof/>
            <w:lang w:val="en-US"/>
          </w:rPr>
          <w:delText>(Cybenko, 1989)</w:delText>
        </w:r>
        <w:r w:rsidDel="00B018F8">
          <w:rPr>
            <w:lang w:val="en-US"/>
          </w:rPr>
          <w:fldChar w:fldCharType="end"/>
        </w:r>
        <w:r w:rsidR="005724D0" w:rsidDel="00B018F8">
          <w:rPr>
            <w:lang w:val="en-US"/>
          </w:rPr>
          <w:delText>)</w:delText>
        </w:r>
        <w:r w:rsidR="00D50857" w:rsidDel="00B018F8">
          <w:rPr>
            <w:lang w:val="en-US"/>
          </w:rPr>
          <w:delText xml:space="preserve">, a feed-forward artificial </w:delText>
        </w:r>
        <w:r w:rsidDel="00B018F8">
          <w:rPr>
            <w:lang w:val="en-US"/>
          </w:rPr>
          <w:delText>NN</w:delText>
        </w:r>
        <w:r w:rsidR="00D50857" w:rsidDel="00B018F8">
          <w:rPr>
            <w:lang w:val="en-US"/>
          </w:rPr>
          <w:delText xml:space="preserve"> with a single hidden layer containing a finite number of </w:delText>
        </w:r>
        <w:r w:rsidR="008F1D75" w:rsidDel="00B018F8">
          <w:rPr>
            <w:lang w:val="en-US"/>
          </w:rPr>
          <w:delText>units</w:delText>
        </w:r>
        <w:r w:rsidR="00D50857" w:rsidDel="00B018F8">
          <w:rPr>
            <w:lang w:val="en-US"/>
          </w:rPr>
          <w:delText xml:space="preserve"> can approximate any continuous function, under mild assumption on the </w:delText>
        </w:r>
        <w:r w:rsidR="00CB1A60" w:rsidDel="00B018F8">
          <w:rPr>
            <w:lang w:val="en-US"/>
          </w:rPr>
          <w:delText xml:space="preserve">non-linearity of the </w:delText>
        </w:r>
        <w:r w:rsidR="00D50857" w:rsidDel="00B018F8">
          <w:rPr>
            <w:lang w:val="en-US"/>
          </w:rPr>
          <w:delText xml:space="preserve">activation function. </w:delText>
        </w:r>
        <w:commentRangeStart w:id="1304"/>
        <w:r w:rsidR="00D50857" w:rsidDel="00B018F8">
          <w:rPr>
            <w:lang w:val="en-US"/>
          </w:rPr>
          <w:delText xml:space="preserve">In particular, it was recently shown </w:delText>
        </w:r>
        <w:r w:rsidDel="00B018F8">
          <w:rPr>
            <w:lang w:val="en-US"/>
          </w:rPr>
          <w:fldChar w:fldCharType="begin" w:fldLock="1"/>
        </w:r>
        <w:r w:rsidDel="00B018F8">
          <w:rPr>
            <w:lang w:val="en-US"/>
          </w:rPr>
          <w:delInstrText>ADDIN CSL_CITATION {"citationItems":[{"id":"ITEM-1","itemData":{"abstract":"The expressive power of neural networks is important for understanding deep learning. Most existing works consider this problem from the view of the depth of a network. In this paper, we study how width affects the expressiveness of neural networks. Classical results state that depth-bounded (e.g. depth-2) networks with suitable activation functions are universal approximators. We show a universal approximation theorem for width-bounded ReLU networks: width-(n + 4) ReLU networks, where n is the input dimension, are universal approximators. Moreover, except for a measure zero set, all functions cannot be approximated by width-n ReLU networks, which exhibits a phase transition. Several recent works demonstrate the benefits of depth by proving the depth-efficiency of neural networks. That is, there are classes of deep networks which cannot be realized by any shallow network whose size is no more than an exponential bound. Here we pose the dual question on the width-efficiency of ReLU networks: Are there wide networks that cannot be realized by narrow networks whose size is not substantially larger? We show that there exist classes of wide networks which cannot be realized by any narrow network whose depth is no more than a polynomial bound. On the other hand, we demonstrate by extensive experiments that narrow networks whose size exceed the polynomial bound by a constant factor can approximate wide and shallow network with high accuracy. Our results provide more comprehensive evidence that depth may be more effective than width for the expressiveness of ReLU networks.","author":[{"dropping-particle":"","family":"Lu","given":"Zhou","non-dropping-particle":"","parse-names":false,"suffix":""},{"dropping-particle":"","family":"Pu","given":"Hongming","non-dropping-particle":"","parse-names":false,"suffix":""},{"dropping-particle":"","family":"Wang","given":"Feicheng","non-dropping-particle":"","parse-names":false,"suffix":""},{"dropping-particle":"","family":"Hu","given":"Zhiqiang","non-dropping-particle":"","parse-names":false,"suffix":""},{"dropping-particle":"","family":"Wang","given":"Liwei","non-dropping-particle":"","parse-names":false,"suffix":""}],"container-title":"papers.nips.cc","id":"ITEM-1","issued":{"date-parts":[["0"]]},"title":"The Expressive Power of Neural Networks: A View from the Width","type":"report"},"uris":["http://www.mendeley.com/documents/?uuid=e6f9c28a-76f0-3d42-bf8a-0a393f65fd61"]}],"mendeley":{"formattedCitation":"(Lu et al.)","plainTextFormattedCitation":"(Lu et al.)","previouslyFormattedCitation":"(Lu et al.)"},"properties":{"noteIndex":0},"schema":"https://github.com/citation-style-language/schema/raw/master/csl-citation.json"}</w:delInstrText>
        </w:r>
        <w:r w:rsidDel="00B018F8">
          <w:rPr>
            <w:lang w:val="en-US"/>
          </w:rPr>
          <w:fldChar w:fldCharType="separate"/>
        </w:r>
        <w:r w:rsidRPr="00A51B4D" w:rsidDel="00B018F8">
          <w:rPr>
            <w:noProof/>
            <w:lang w:val="en-US"/>
          </w:rPr>
          <w:delText>(Lu et al.)</w:delText>
        </w:r>
        <w:r w:rsidDel="00B018F8">
          <w:rPr>
            <w:lang w:val="en-US"/>
          </w:rPr>
          <w:fldChar w:fldCharType="end"/>
        </w:r>
        <w:r w:rsidDel="00B018F8">
          <w:rPr>
            <w:lang w:val="en-US"/>
          </w:rPr>
          <w:delText xml:space="preserve"> </w:delText>
        </w:r>
        <w:r w:rsidR="00D50857" w:rsidDel="00B018F8">
          <w:rPr>
            <w:lang w:val="en-US"/>
          </w:rPr>
          <w:delText>that NNs utilizing the ReLU activation function with a width (</w:delText>
        </w:r>
        <w:r w:rsidR="008F1D75" w:rsidDel="00B018F8">
          <w:rPr>
            <w:lang w:val="en-US"/>
          </w:rPr>
          <w:delText xml:space="preserve">where the width is the </w:delText>
        </w:r>
        <w:r w:rsidR="00D50857" w:rsidDel="00B018F8">
          <w:rPr>
            <w:lang w:val="en-US"/>
          </w:rPr>
          <w:delText xml:space="preserve">number of </w:delText>
        </w:r>
        <w:r w:rsidR="008F1D75" w:rsidDel="00B018F8">
          <w:rPr>
            <w:lang w:val="en-US"/>
          </w:rPr>
          <w:delText>units</w:delText>
        </w:r>
        <w:r w:rsidR="00D50857" w:rsidDel="00B018F8">
          <w:rPr>
            <w:lang w:val="en-US"/>
          </w:rPr>
          <w:delText xml:space="preserve"> in one layer) of n+1 is capable to approximate any continuous convex function of n-dimensional input variables to any desired degree of precision </w:delText>
        </w:r>
        <w:r w:rsidDel="00B018F8">
          <w:rPr>
            <w:lang w:val="en-US"/>
          </w:rPr>
          <w:fldChar w:fldCharType="begin" w:fldLock="1"/>
        </w:r>
        <w:r w:rsidDel="00B018F8">
          <w:rPr>
            <w:lang w:val="en-US"/>
          </w:rPr>
          <w:delInstrText>ADDIN CSL_CITATION {"citationItems":[{"id":"ITEM-1","itemData":{"DOI":"10.3390/MATH7100992","ISSN":"22277390","abstract":"This article concerns the expressive power of depth in neural nets with ReLU activations and a bounded width. We are particularly interested in the following questions: What is the minimal width wmin(d) so that ReLU nets of width wmin(d) (and arbitrary depth) can approximate any continuous function on the unit cube [0, 1]d arbitrarily well? For ReLU nets near this minimal width, what can one say about the depth necessary to approximate a given function? We obtain an essentially complete answer to these questions for convex functions. Our approach is based on the observation that, due to the convexity of the ReLU activation, ReLU nets are particularly well suited to represent convex functions. In particular, we prove that ReLU nets with width d + 1 can approximate any continuous convex function of d variables arbitrarily well. These results then give quantitative depth estimates for the rate of approximation of any continuous scalar function on the d-dimensional cube [0, 1]d by ReLU nets with width d + 3.","author":[{"dropping-particle":"","family":"Hanin","given":"Boris","non-dropping-particle":"","parse-names":false,"suffix":""}],"container-title":"Mathematics","id":"ITEM-1","issue":"10","issued":{"date-parts":[["2019"]]},"page":"1-9","title":"Universal function approximation by deep neural nets with bounded width and ReLU activations","type":"article-journal","volume":"7"},"uris":["http://www.mendeley.com/documents/?uuid=2236b501-6546-487e-b1fb-953cb54d6f9d"]}],"mendeley":{"formattedCitation":"(Hanin, 2019)","plainTextFormattedCitation":"(Hanin, 2019)","previouslyFormattedCitation":"(Hanin, 2019)"},"properties":{"noteIndex":0},"schema":"https://github.com/citation-style-language/schema/raw/master/csl-citation.json"}</w:delInstrText>
        </w:r>
        <w:r w:rsidDel="00B018F8">
          <w:rPr>
            <w:lang w:val="en-US"/>
          </w:rPr>
          <w:fldChar w:fldCharType="separate"/>
        </w:r>
        <w:r w:rsidRPr="00A51B4D" w:rsidDel="00B018F8">
          <w:rPr>
            <w:noProof/>
            <w:lang w:val="en-US"/>
          </w:rPr>
          <w:delText>(Hanin, 2019)</w:delText>
        </w:r>
        <w:r w:rsidDel="00B018F8">
          <w:rPr>
            <w:lang w:val="en-US"/>
          </w:rPr>
          <w:fldChar w:fldCharType="end"/>
        </w:r>
        <w:commentRangeEnd w:id="1304"/>
        <w:r w:rsidR="00326659" w:rsidDel="00B018F8">
          <w:rPr>
            <w:rStyle w:val="CommentReference"/>
            <w:rFonts w:eastAsiaTheme="minorHAnsi" w:cstheme="minorBidi"/>
          </w:rPr>
          <w:commentReference w:id="1304"/>
        </w:r>
        <w:r w:rsidR="00D50857" w:rsidDel="00B018F8">
          <w:rPr>
            <w:lang w:val="en-US"/>
          </w:rPr>
          <w:delText xml:space="preserve">. In SAXS one typically analyzes a hugely oversampled </w:delText>
        </w:r>
      </w:del>
      <w:del w:id="1305" w:author="AL" w:date="2021-07-22T17:09:00Z">
        <w:r w:rsidR="00D50857" w:rsidDel="00B4237B">
          <w:rPr>
            <w:lang w:val="en-US"/>
          </w:rPr>
          <w:delText>curve</w:delText>
        </w:r>
      </w:del>
      <w:del w:id="1306" w:author="AL" w:date="2021-07-23T15:06:00Z">
        <w:r w:rsidR="00D50857" w:rsidDel="00B018F8">
          <w:rPr>
            <w:lang w:val="en-US"/>
          </w:rPr>
          <w:delText xml:space="preserve">, that in fact contains only up to 15-35 Shannon channels </w:delText>
        </w:r>
        <w:r w:rsidR="005724D0" w:rsidDel="00B018F8">
          <w:rPr>
            <w:lang w:val="en-US"/>
          </w:rPr>
          <w:delText>(Moore</w:delText>
        </w:r>
        <w:r w:rsidDel="00B018F8">
          <w:rPr>
            <w:lang w:val="en-US"/>
          </w:rPr>
          <w:fldChar w:fldCharType="begin" w:fldLock="1"/>
        </w:r>
        <w:r w:rsidR="00132F0F" w:rsidDel="00B018F8">
          <w:rPr>
            <w:lang w:val="en-US"/>
          </w:rPr>
          <w:delInstrText>ADDIN CSL_CITATION {"citationItems":[{"id":"ITEM-1","itemData":{"author":[{"dropping-particle":"","family":"crystallography","given":"PB Moore - Journal of applied","non-dropping-particle":"","parse-names":false,"suffix":""},{"dropping-particle":"","family":"1980","given":"undefined","non-dropping-particle":"","parse-names":false,"suffix":""}],"container-title":"scripts.iucr.org","id":"ITEM-1","issued":{"date-parts":[["0"]]},"title":"Small-angle scattering. Information content and error analysis","type":"article-journal"},"uris":["http://www.mendeley.com/documents/?uuid=b32180a4-f101-304f-b19a-17cc66879212"]}],"mendeley":{"formattedCitation":"(crystallography and 1980)","plainTextFormattedCitation":"(crystallography and 1980)","previouslyFormattedCitation":"(crystallography and 1980)"},"properties":{"noteIndex":0},"schema":"https://github.com/citation-style-language/schema/raw/master/csl-citation.json"}</w:delInstrText>
        </w:r>
        <w:r w:rsidDel="00B018F8">
          <w:rPr>
            <w:lang w:val="en-US"/>
          </w:rPr>
          <w:fldChar w:fldCharType="separate"/>
        </w:r>
        <w:r w:rsidRPr="00A51B4D" w:rsidDel="00B018F8">
          <w:rPr>
            <w:noProof/>
            <w:lang w:val="en-US"/>
          </w:rPr>
          <w:delText>(crystallography and 1980)</w:delText>
        </w:r>
        <w:r w:rsidDel="00B018F8">
          <w:rPr>
            <w:lang w:val="en-US"/>
          </w:rPr>
          <w:fldChar w:fldCharType="end"/>
        </w:r>
        <w:r w:rsidR="00D50857" w:rsidDel="00B018F8">
          <w:rPr>
            <w:lang w:val="en-US"/>
          </w:rPr>
          <w:delText>. Therefore, in the context of SA</w:delText>
        </w:r>
        <w:r w:rsidR="009426AA" w:rsidDel="00B018F8">
          <w:rPr>
            <w:lang w:val="en-US"/>
          </w:rPr>
          <w:delText>X</w:delText>
        </w:r>
        <w:r w:rsidR="00D50857" w:rsidDel="00B018F8">
          <w:rPr>
            <w:lang w:val="en-US"/>
          </w:rPr>
          <w:delText xml:space="preserve">S with </w:delText>
        </w:r>
        <w:r w:rsidR="00A17528" w:rsidDel="00B018F8">
          <w:rPr>
            <w:lang w:val="en-US"/>
          </w:rPr>
          <w:delText xml:space="preserve">the </w:delText>
        </w:r>
        <w:r w:rsidR="009426AA" w:rsidDel="00B018F8">
          <w:rPr>
            <w:lang w:val="en-US"/>
          </w:rPr>
          <w:delText xml:space="preserve">typical </w:delText>
        </w:r>
        <w:r w:rsidR="00D50857" w:rsidDel="00B018F8">
          <w:rPr>
            <w:lang w:val="en-US"/>
          </w:rPr>
          <w:delText>angular range</w:delText>
        </w:r>
        <w:r w:rsidR="00A17528" w:rsidDel="00B018F8">
          <w:rPr>
            <w:lang w:val="en-US"/>
          </w:rPr>
          <w:delText xml:space="preserve"> </w:delText>
        </w:r>
        <w:r w:rsidR="009426AA" w:rsidDel="00B018F8">
          <w:rPr>
            <w:lang w:val="en-US"/>
          </w:rPr>
          <w:delText>up to</w:delText>
        </w:r>
        <w:r w:rsidR="00D50857" w:rsidDel="00B018F8">
          <w:rPr>
            <w:lang w:val="en-US"/>
          </w:rPr>
          <w:delText xml:space="preserve"> s</w:delText>
        </w:r>
        <w:r w:rsidR="00D50857" w:rsidRPr="000843D3" w:rsidDel="00B018F8">
          <w:rPr>
            <w:vertAlign w:val="subscript"/>
            <w:lang w:val="en-US"/>
          </w:rPr>
          <w:delText>max</w:delText>
        </w:r>
        <w:r w:rsidR="00D50857" w:rsidDel="00B018F8">
          <w:rPr>
            <w:lang w:val="en-US"/>
          </w:rPr>
          <w:delText xml:space="preserve"> &lt; 5 nm</w:delText>
        </w:r>
        <w:r w:rsidR="00D50857" w:rsidRPr="000843D3" w:rsidDel="00B018F8">
          <w:rPr>
            <w:vertAlign w:val="superscript"/>
            <w:lang w:val="en-US"/>
          </w:rPr>
          <w:delText>-1</w:delText>
        </w:r>
        <w:r w:rsidR="00D50857" w:rsidDel="00B018F8">
          <w:rPr>
            <w:lang w:val="en-US"/>
          </w:rPr>
          <w:delText xml:space="preserve"> it </w:delText>
        </w:r>
        <w:r w:rsidDel="00B018F8">
          <w:rPr>
            <w:lang w:val="en-US"/>
          </w:rPr>
          <w:delText>should be</w:delText>
        </w:r>
        <w:r w:rsidR="00D50857" w:rsidDel="00B018F8">
          <w:rPr>
            <w:lang w:val="en-US"/>
          </w:rPr>
          <w:delText xml:space="preserve"> sufficient to use a NN with only one hidden layer and the width of ~</w:delText>
        </w:r>
        <w:r w:rsidDel="00B018F8">
          <w:rPr>
            <w:lang w:val="en-US"/>
          </w:rPr>
          <w:delText xml:space="preserve"> 35</w:delText>
        </w:r>
        <w:r w:rsidR="00D50857" w:rsidDel="00B018F8">
          <w:rPr>
            <w:lang w:val="en-US"/>
          </w:rPr>
          <w:delText xml:space="preserve"> neurons. </w:delText>
        </w:r>
        <w:r w:rsidDel="00B018F8">
          <w:rPr>
            <w:lang w:val="en-US"/>
          </w:rPr>
          <w:delText xml:space="preserve"> </w:delText>
        </w:r>
      </w:del>
    </w:p>
    <w:p w14:paraId="5C57F588" w14:textId="6778A8A7" w:rsidR="0019658C" w:rsidDel="00B018F8" w:rsidRDefault="00A51B4D">
      <w:pPr>
        <w:pStyle w:val="NormalWeb"/>
        <w:rPr>
          <w:del w:id="1307" w:author="AL" w:date="2021-07-23T15:06:00Z"/>
          <w:lang w:val="en-US"/>
        </w:rPr>
      </w:pPr>
      <w:del w:id="1308" w:author="AL" w:date="2021-07-23T15:06:00Z">
        <w:r w:rsidDel="00B018F8">
          <w:rPr>
            <w:lang w:val="en-US"/>
          </w:rPr>
          <w:delText xml:space="preserve">  </w:delText>
        </w:r>
        <w:r w:rsidR="005724D0" w:rsidDel="00B018F8">
          <w:rPr>
            <w:lang w:val="en-US"/>
          </w:rPr>
          <w:delText>In practice</w:delText>
        </w:r>
        <w:r w:rsidDel="00B018F8">
          <w:rPr>
            <w:lang w:val="en-US"/>
          </w:rPr>
          <w:delText xml:space="preserve">, even though this model </w:delText>
        </w:r>
        <w:r w:rsidR="00EA7A42" w:rsidDel="00B018F8">
          <w:rPr>
            <w:lang w:val="en-US"/>
          </w:rPr>
          <w:delText>proved</w:delText>
        </w:r>
        <w:r w:rsidDel="00B018F8">
          <w:rPr>
            <w:lang w:val="en-US"/>
          </w:rPr>
          <w:delText xml:space="preserve"> to work quite well on our data set, we have found that using </w:delText>
        </w:r>
        <w:r w:rsidR="005724D0" w:rsidDel="00B018F8">
          <w:rPr>
            <w:lang w:val="en-US"/>
          </w:rPr>
          <w:delText>a somewhat</w:delText>
        </w:r>
        <w:r w:rsidDel="00B018F8">
          <w:rPr>
            <w:lang w:val="en-US"/>
          </w:rPr>
          <w:delText xml:space="preserve"> excessive architecture with 3 hidden layers and 80 units </w:delText>
        </w:r>
        <w:r w:rsidR="00EF60E3" w:rsidDel="00B018F8">
          <w:rPr>
            <w:lang w:val="en-US"/>
          </w:rPr>
          <w:delText>(</w:delText>
        </w:r>
        <w:commentRangeStart w:id="1309"/>
        <w:r w:rsidR="00EF60E3" w:rsidDel="00B018F8">
          <w:rPr>
            <w:lang w:val="en-US"/>
          </w:rPr>
          <w:delText>3</w:delText>
        </w:r>
        <w:r w:rsidR="00C63240" w:rsidDel="00B018F8">
          <w:rPr>
            <w:lang w:val="en-US"/>
          </w:rPr>
          <w:delText>3560</w:delText>
        </w:r>
        <w:r w:rsidR="00EF60E3" w:rsidDel="00B018F8">
          <w:rPr>
            <w:lang w:val="en-US"/>
          </w:rPr>
          <w:delText xml:space="preserve"> weights, 241 biases)</w:delText>
        </w:r>
        <w:commentRangeEnd w:id="1309"/>
        <w:r w:rsidR="00326659" w:rsidDel="00B018F8">
          <w:rPr>
            <w:rStyle w:val="CommentReference"/>
            <w:rFonts w:eastAsiaTheme="minorHAnsi" w:cstheme="minorBidi"/>
          </w:rPr>
          <w:commentReference w:id="1309"/>
        </w:r>
        <w:r w:rsidR="00EF60E3" w:rsidDel="00B018F8">
          <w:rPr>
            <w:lang w:val="en-US"/>
          </w:rPr>
          <w:delText xml:space="preserve"> </w:delText>
        </w:r>
        <w:r w:rsidDel="00B018F8">
          <w:rPr>
            <w:lang w:val="en-US"/>
          </w:rPr>
          <w:delText>le</w:delText>
        </w:r>
        <w:r w:rsidR="005724D0" w:rsidDel="00B018F8">
          <w:rPr>
            <w:lang w:val="en-US"/>
          </w:rPr>
          <w:delText>a</w:delText>
        </w:r>
        <w:r w:rsidDel="00B018F8">
          <w:rPr>
            <w:lang w:val="en-US"/>
          </w:rPr>
          <w:delText>d</w:delText>
        </w:r>
        <w:r w:rsidR="005724D0" w:rsidDel="00B018F8">
          <w:rPr>
            <w:lang w:val="en-US"/>
          </w:rPr>
          <w:delText>s</w:delText>
        </w:r>
        <w:r w:rsidDel="00B018F8">
          <w:rPr>
            <w:lang w:val="en-US"/>
          </w:rPr>
          <w:delText xml:space="preserve"> to faster convergence </w:delText>
        </w:r>
        <w:r w:rsidR="005724D0" w:rsidDel="00B018F8">
          <w:rPr>
            <w:lang w:val="en-US"/>
          </w:rPr>
          <w:delText>and more stable solutions, as well as to the</w:delText>
        </w:r>
        <w:r w:rsidDel="00B018F8">
          <w:rPr>
            <w:lang w:val="en-US"/>
          </w:rPr>
          <w:delText xml:space="preserve"> slightly better prediction results.</w:delText>
        </w:r>
        <w:r w:rsidR="00F21C69" w:rsidDel="00B018F8">
          <w:rPr>
            <w:lang w:val="en-US"/>
          </w:rPr>
          <w:delText xml:space="preserve"> </w:delText>
        </w:r>
        <w:r w:rsidR="009426AA" w:rsidRPr="009426AA" w:rsidDel="00B018F8">
          <w:rPr>
            <w:lang w:val="en-US"/>
          </w:rPr>
          <w:delText xml:space="preserve">However, the further increase of the architecture complexity only worsens the predicted results, apparently because the backpropagation algorithm struggles to find an absolute minimum </w:delText>
        </w:r>
        <w:r w:rsidR="00231B4A" w:rsidDel="00B018F8">
          <w:rPr>
            <w:lang w:val="en-US"/>
          </w:rPr>
          <w:delText xml:space="preserve">of the loss function </w:delText>
        </w:r>
        <w:r w:rsidR="009426AA" w:rsidRPr="009426AA" w:rsidDel="00B018F8">
          <w:rPr>
            <w:lang w:val="en-US"/>
          </w:rPr>
          <w:delText>among too many parameters</w:delText>
        </w:r>
        <w:r w:rsidR="00231B4A" w:rsidRPr="00231B4A" w:rsidDel="00B018F8">
          <w:rPr>
            <w:lang w:val="en-US"/>
          </w:rPr>
          <w:delText xml:space="preserve"> </w:delText>
        </w:r>
        <w:r w:rsidR="00231B4A" w:rsidDel="00B018F8">
          <w:rPr>
            <w:lang w:val="en-US"/>
          </w:rPr>
          <w:delText xml:space="preserve">to </w:delText>
        </w:r>
        <w:r w:rsidR="00231B4A" w:rsidRPr="009426AA" w:rsidDel="00B018F8">
          <w:rPr>
            <w:lang w:val="en-US"/>
          </w:rPr>
          <w:delText>optimiz</w:delText>
        </w:r>
        <w:r w:rsidR="00231B4A" w:rsidDel="00B018F8">
          <w:rPr>
            <w:lang w:val="en-US"/>
          </w:rPr>
          <w:delText>e</w:delText>
        </w:r>
        <w:r w:rsidR="009426AA" w:rsidRPr="009426AA" w:rsidDel="00B018F8">
          <w:rPr>
            <w:lang w:val="en-US"/>
          </w:rPr>
          <w:delText>.</w:delText>
        </w:r>
      </w:del>
    </w:p>
    <w:p w14:paraId="002458BC" w14:textId="0A9C7C3F" w:rsidR="00D50857" w:rsidRPr="00A26A50" w:rsidDel="00B018F8" w:rsidRDefault="009426AA">
      <w:pPr>
        <w:pStyle w:val="NormalWeb"/>
        <w:rPr>
          <w:del w:id="1310" w:author="AL" w:date="2021-07-23T15:06:00Z"/>
          <w:lang w:val="en-US"/>
        </w:rPr>
      </w:pPr>
      <w:del w:id="1311" w:author="AL" w:date="2021-07-23T15:06:00Z">
        <w:r w:rsidRPr="009426AA" w:rsidDel="00B018F8">
          <w:rPr>
            <w:lang w:val="en-US"/>
          </w:rPr>
          <w:delText xml:space="preserve"> </w:delText>
        </w:r>
        <w:r w:rsidR="00F21C69" w:rsidDel="00B018F8">
          <w:rPr>
            <w:lang w:val="en-US"/>
          </w:rPr>
          <w:delText xml:space="preserve">During extensive testing, we have also found, that using hyperbolic tangent as an activation function instead of ReLU </w:delText>
        </w:r>
        <w:commentRangeStart w:id="1312"/>
        <w:r w:rsidR="00F21C69" w:rsidDel="00B018F8">
          <w:rPr>
            <w:lang w:val="en-US"/>
          </w:rPr>
          <w:delText xml:space="preserve">marginally </w:delText>
        </w:r>
        <w:commentRangeEnd w:id="1312"/>
        <w:r w:rsidR="00326659" w:rsidDel="00B018F8">
          <w:rPr>
            <w:rStyle w:val="CommentReference"/>
            <w:rFonts w:eastAsiaTheme="minorHAnsi" w:cstheme="minorBidi"/>
          </w:rPr>
          <w:commentReference w:id="1312"/>
        </w:r>
        <w:r w:rsidR="00F21C69" w:rsidDel="00B018F8">
          <w:rPr>
            <w:lang w:val="en-US"/>
          </w:rPr>
          <w:delText>improv</w:delText>
        </w:r>
        <w:r w:rsidR="00CB1A60" w:rsidDel="00B018F8">
          <w:rPr>
            <w:lang w:val="en-US"/>
          </w:rPr>
          <w:delText>es</w:delText>
        </w:r>
        <w:r w:rsidR="00F21C69" w:rsidDel="00B018F8">
          <w:rPr>
            <w:lang w:val="en-US"/>
          </w:rPr>
          <w:delText xml:space="preserve"> the results.</w:delText>
        </w:r>
        <w:r w:rsidR="00CB1A60" w:rsidDel="00B018F8">
          <w:rPr>
            <w:lang w:val="en-US"/>
          </w:rPr>
          <w:delText xml:space="preserve"> The possible explanation for that is connected to the </w:delText>
        </w:r>
        <w:r w:rsidR="00EA7A42" w:rsidDel="00B018F8">
          <w:rPr>
            <w:lang w:val="en-US"/>
          </w:rPr>
          <w:delText xml:space="preserve">output </w:delText>
        </w:r>
        <w:r w:rsidR="00CB1A60" w:rsidDel="00B018F8">
          <w:rPr>
            <w:lang w:val="en-US"/>
          </w:rPr>
          <w:delText xml:space="preserve">range of tanh </w:delText>
        </w:r>
        <w:r w:rsidR="00EA7A42" w:rsidDel="00B018F8">
          <w:rPr>
            <w:lang w:val="en-US"/>
          </w:rPr>
          <w:delText xml:space="preserve">values </w:delText>
        </w:r>
        <w:r w:rsidR="00CB1A60" w:rsidDel="00B018F8">
          <w:rPr>
            <w:lang w:val="en-US"/>
          </w:rPr>
          <w:delText xml:space="preserve">(-1, +1), </w:delText>
        </w:r>
        <w:r w:rsidR="00EA7A42" w:rsidDel="00B018F8">
          <w:rPr>
            <w:lang w:val="en-US"/>
          </w:rPr>
          <w:delText>which</w:delText>
        </w:r>
        <w:r w:rsidR="00CB1A60" w:rsidDel="00B018F8">
          <w:rPr>
            <w:lang w:val="en-US"/>
          </w:rPr>
          <w:delText xml:space="preserve"> allow</w:delText>
        </w:r>
        <w:r w:rsidR="00EA7A42" w:rsidDel="00B018F8">
          <w:rPr>
            <w:lang w:val="en-US"/>
          </w:rPr>
          <w:delText>s</w:delText>
        </w:r>
        <w:r w:rsidR="00CB1A60" w:rsidDel="00B018F8">
          <w:rPr>
            <w:lang w:val="en-US"/>
          </w:rPr>
          <w:delText xml:space="preserve"> </w:delText>
        </w:r>
        <w:r w:rsidR="00EA7A42" w:rsidDel="00B018F8">
          <w:rPr>
            <w:lang w:val="en-US"/>
          </w:rPr>
          <w:delText>passing</w:delText>
        </w:r>
        <w:r w:rsidR="00CB1A60" w:rsidDel="00B018F8">
          <w:rPr>
            <w:lang w:val="en-US"/>
          </w:rPr>
          <w:delText xml:space="preserve"> negative signals in between the layers and </w:delText>
        </w:r>
        <w:r w:rsidR="0019658C" w:rsidDel="00B018F8">
          <w:rPr>
            <w:lang w:val="en-US"/>
          </w:rPr>
          <w:delText xml:space="preserve">thus </w:delText>
        </w:r>
        <w:r w:rsidR="00CB1A60" w:rsidDel="00B018F8">
          <w:rPr>
            <w:lang w:val="en-US"/>
          </w:rPr>
          <w:delText>push</w:delText>
        </w:r>
        <w:r w:rsidR="00EA7A42" w:rsidDel="00B018F8">
          <w:rPr>
            <w:lang w:val="en-US"/>
          </w:rPr>
          <w:delText>ing</w:delText>
        </w:r>
        <w:r w:rsidR="00CB1A60" w:rsidDel="00B018F8">
          <w:rPr>
            <w:lang w:val="en-US"/>
          </w:rPr>
          <w:delText xml:space="preserve"> more </w:delText>
        </w:r>
        <w:r w:rsidR="0019658C" w:rsidDel="00B018F8">
          <w:rPr>
            <w:lang w:val="en-US"/>
          </w:rPr>
          <w:delText>units</w:delText>
        </w:r>
        <w:r w:rsidR="00CB1A60" w:rsidDel="00B018F8">
          <w:rPr>
            <w:lang w:val="en-US"/>
          </w:rPr>
          <w:delText xml:space="preserve"> to be activated.</w:delText>
        </w:r>
        <w:r w:rsidR="00375F1D" w:rsidDel="00B018F8">
          <w:rPr>
            <w:lang w:val="en-US"/>
          </w:rPr>
          <w:delText xml:space="preserve"> The </w:delText>
        </w:r>
        <w:r w:rsidR="00CB1A60" w:rsidDel="00B018F8">
          <w:rPr>
            <w:lang w:val="en-US"/>
          </w:rPr>
          <w:delText xml:space="preserve">hidden </w:delText>
        </w:r>
        <w:r w:rsidR="00375F1D" w:rsidDel="00B018F8">
          <w:rPr>
            <w:lang w:val="en-US"/>
          </w:rPr>
          <w:delText>layers were initialized by the ‘he-uniform’ random function</w:delText>
        </w:r>
        <w:r w:rsidR="00CB1A60" w:rsidDel="00B018F8">
          <w:rPr>
            <w:lang w:val="en-US"/>
          </w:rPr>
          <w:delText xml:space="preserve"> with zero biases</w:delText>
        </w:r>
        <w:r w:rsidR="00375F1D" w:rsidDel="00B018F8">
          <w:rPr>
            <w:lang w:val="en-US"/>
          </w:rPr>
          <w:delText>,</w:delText>
        </w:r>
        <w:r w:rsidR="00CB1A60" w:rsidDel="00B018F8">
          <w:rPr>
            <w:lang w:val="en-US"/>
          </w:rPr>
          <w:delText xml:space="preserve"> whereas</w:delText>
        </w:r>
        <w:r w:rsidR="00375F1D" w:rsidDel="00B018F8">
          <w:rPr>
            <w:lang w:val="en-US"/>
          </w:rPr>
          <w:delText xml:space="preserve"> the bias</w:delText>
        </w:r>
        <w:r w:rsidR="00CB1A60" w:rsidDel="00B018F8">
          <w:rPr>
            <w:lang w:val="en-US"/>
          </w:rPr>
          <w:delText xml:space="preserve"> for</w:delText>
        </w:r>
        <w:r w:rsidR="007C1A8C" w:rsidDel="00B018F8">
          <w:rPr>
            <w:lang w:val="en-US"/>
          </w:rPr>
          <w:delText xml:space="preserve"> the</w:delText>
        </w:r>
        <w:r w:rsidR="00CB1A60" w:rsidDel="00B018F8">
          <w:rPr>
            <w:lang w:val="en-US"/>
          </w:rPr>
          <w:delText xml:space="preserve"> output layer</w:delText>
        </w:r>
        <w:r w:rsidR="00375F1D" w:rsidDel="00B018F8">
          <w:rPr>
            <w:lang w:val="en-US"/>
          </w:rPr>
          <w:delText xml:space="preserve"> was initialized as an averaged </w:delText>
        </w:r>
        <w:r w:rsidR="00CB1A60" w:rsidDel="00B018F8">
          <w:rPr>
            <w:lang w:val="en-US"/>
          </w:rPr>
          <w:delText>predicted parameter (</w:delText>
        </w:r>
        <w:r w:rsidR="00375F1D" w:rsidDel="00B018F8">
          <w:rPr>
            <w:lang w:val="en-US"/>
          </w:rPr>
          <w:delText>MW or D</w:delText>
        </w:r>
        <w:r w:rsidR="00375F1D" w:rsidRPr="00375F1D" w:rsidDel="00B018F8">
          <w:rPr>
            <w:vertAlign w:val="subscript"/>
            <w:lang w:val="en-US"/>
          </w:rPr>
          <w:delText>max</w:delText>
        </w:r>
        <w:r w:rsidR="00CB1A60" w:rsidDel="00B018F8">
          <w:rPr>
            <w:lang w:val="en-US"/>
          </w:rPr>
          <w:delText xml:space="preserve">) </w:delText>
        </w:r>
        <w:r w:rsidR="00375F1D" w:rsidDel="00B018F8">
          <w:rPr>
            <w:lang w:val="en-US"/>
          </w:rPr>
          <w:delText>over the whole training set.</w:delText>
        </w:r>
      </w:del>
    </w:p>
    <w:p w14:paraId="74A3F5F4" w14:textId="7B09A045" w:rsidR="00122AC4" w:rsidDel="00074F4E" w:rsidRDefault="00BE7317">
      <w:pPr>
        <w:pStyle w:val="NormalWeb"/>
        <w:rPr>
          <w:del w:id="1313" w:author="AL" w:date="2021-07-23T17:44:00Z"/>
          <w:lang w:val="en-US"/>
        </w:rPr>
      </w:pPr>
      <w:del w:id="1314" w:author="AL" w:date="2021-07-23T17:44:00Z">
        <w:r w:rsidRPr="00FC67F5" w:rsidDel="00074F4E">
          <w:rPr>
            <w:rStyle w:val="Heading2Char"/>
          </w:rPr>
          <w:delText>Training set.</w:delText>
        </w:r>
        <w:r w:rsidDel="00074F4E">
          <w:rPr>
            <w:lang w:val="en-US"/>
          </w:rPr>
          <w:delText xml:space="preserve"> </w:delText>
        </w:r>
        <w:r w:rsidR="00FA7701" w:rsidRPr="00FC67F5" w:rsidDel="00074F4E">
          <w:rPr>
            <w:rStyle w:val="Heading3Char"/>
          </w:rPr>
          <w:delText>Proteins.</w:delText>
        </w:r>
        <w:r w:rsidR="00FA7701" w:rsidDel="00074F4E">
          <w:rPr>
            <w:b/>
            <w:bCs/>
            <w:lang w:val="en-US"/>
          </w:rPr>
          <w:delText xml:space="preserve"> </w:delText>
        </w:r>
      </w:del>
      <w:moveFromRangeStart w:id="1315" w:author="AL" w:date="2021-07-23T11:23:00Z" w:name="move77931826"/>
      <w:moveFrom w:id="1316" w:author="AL" w:date="2021-07-23T11:23:00Z">
        <w:del w:id="1317" w:author="AL" w:date="2021-07-23T17:44:00Z">
          <w:r w:rsidR="00132F0F" w:rsidDel="00074F4E">
            <w:rPr>
              <w:lang w:val="en-US"/>
            </w:rPr>
            <w:delText>T</w:delText>
          </w:r>
          <w:r w:rsidDel="00074F4E">
            <w:rPr>
              <w:lang w:val="en-US"/>
            </w:rPr>
            <w:delText xml:space="preserve">o train the neural networks, we </w:delText>
          </w:r>
          <w:r w:rsidR="006529DA" w:rsidDel="00074F4E">
            <w:rPr>
              <w:lang w:val="en-US"/>
            </w:rPr>
            <w:delText xml:space="preserve">used </w:delText>
          </w:r>
          <w:commentRangeStart w:id="1318"/>
          <w:r w:rsidR="006529DA" w:rsidDel="00074F4E">
            <w:rPr>
              <w:lang w:val="en-US"/>
            </w:rPr>
            <w:delText xml:space="preserve">the </w:delText>
          </w:r>
          <w:r w:rsidDel="00074F4E">
            <w:rPr>
              <w:lang w:val="en-US"/>
            </w:rPr>
            <w:delText>models of protei</w:delText>
          </w:r>
          <w:commentRangeEnd w:id="1318"/>
          <w:r w:rsidR="00326659" w:rsidDel="00074F4E">
            <w:rPr>
              <w:rStyle w:val="CommentReference"/>
              <w:rFonts w:eastAsiaTheme="minorHAnsi" w:cstheme="minorBidi"/>
            </w:rPr>
            <w:commentReference w:id="1318"/>
          </w:r>
          <w:r w:rsidDel="00074F4E">
            <w:rPr>
              <w:lang w:val="en-US"/>
            </w:rPr>
            <w:delText xml:space="preserve">ns </w:delText>
          </w:r>
          <w:r w:rsidR="00616D13" w:rsidDel="00074F4E">
            <w:rPr>
              <w:lang w:val="en-US"/>
            </w:rPr>
            <w:delText xml:space="preserve">deposited in </w:delText>
          </w:r>
          <w:r w:rsidR="006529DA" w:rsidDel="00074F4E">
            <w:rPr>
              <w:lang w:val="en-US"/>
            </w:rPr>
            <w:delText xml:space="preserve">the </w:delText>
          </w:r>
          <w:r w:rsidDel="00074F4E">
            <w:rPr>
              <w:lang w:val="en-US"/>
            </w:rPr>
            <w:delText xml:space="preserve">worldwide protein databank </w:delText>
          </w:r>
          <w:r w:rsidR="006529DA" w:rsidDel="00074F4E">
            <w:rPr>
              <w:lang w:val="en-US"/>
            </w:rPr>
            <w:delText>PDB</w:delText>
          </w:r>
          <w:r w:rsidDel="00074F4E">
            <w:rPr>
              <w:lang w:val="en-US"/>
            </w:rPr>
            <w:delText xml:space="preserve"> (</w:delText>
          </w:r>
          <w:r w:rsidR="005B2D26" w:rsidDel="00074F4E">
            <w:fldChar w:fldCharType="begin"/>
          </w:r>
          <w:r w:rsidR="005B2D26" w:rsidDel="00074F4E">
            <w:delInstrText xml:space="preserve"> HYPERLINK "http://www.rcsb.org" </w:delInstrText>
          </w:r>
          <w:r w:rsidR="005B2D26" w:rsidDel="00074F4E">
            <w:fldChar w:fldCharType="separate"/>
          </w:r>
          <w:r w:rsidRPr="00894CDC" w:rsidDel="00074F4E">
            <w:rPr>
              <w:rStyle w:val="Hyperlink"/>
              <w:lang w:val="en-US"/>
            </w:rPr>
            <w:delText>www.rcsb.org</w:delText>
          </w:r>
          <w:r w:rsidR="005B2D26" w:rsidDel="00074F4E">
            <w:rPr>
              <w:rStyle w:val="Hyperlink"/>
              <w:lang w:val="en-US"/>
            </w:rPr>
            <w:fldChar w:fldCharType="end"/>
          </w:r>
          <w:r w:rsidDel="00074F4E">
            <w:rPr>
              <w:lang w:val="en-US"/>
            </w:rPr>
            <w:delText>)</w:delText>
          </w:r>
          <w:r w:rsidR="00DF68F4" w:rsidDel="00074F4E">
            <w:rPr>
              <w:lang w:val="en-US"/>
            </w:rPr>
            <w:delText xml:space="preserve"> </w:delText>
          </w:r>
          <w:r w:rsidR="00132F0F" w:rsidDel="00074F4E">
            <w:rPr>
              <w:lang w:val="en-US"/>
            </w:rPr>
            <w:fldChar w:fldCharType="begin" w:fldLock="1"/>
          </w:r>
          <w:r w:rsidR="00B9008E" w:rsidDel="00074F4E">
            <w:rPr>
              <w:lang w:val="en-US"/>
            </w:rPr>
            <w:delInstrText>ADDIN CSL_CITATION {"citationItems":[{"id":"ITEM-1","itemData":{"author":[{"dropping-particle":"","family":"Berman","given":"HM","non-dropping-particle":"","parse-names":false,"suffix":""},{"dropping-particle":"","family":"Westbrook","given":"J","non-dropping-particle":"","parse-names":false,"suffix":""},{"dropping-particle":"","family":"…","given":"Z Feng - Nucleic acids","non-dropping-particle":"","parse-names":false,"suffix":""},{"dropping-particle":"","family":"2000","given":"undefined","non-dropping-particle":"","parse-names":false,"suffix":""}],"container-title":"academic.oup.com","id":"ITEM-1","issued":{"date-parts":[["0"]]},"title":"The protein data bank","type":"article-journal"},"uris":["http://www.mendeley.com/documents/?uuid=4b30914b-461e-36bd-94d9-471b0ee759be"]}],"mendeley":{"formattedCitation":"(Berman et al.)","plainTextFormattedCitation":"(Berman et al.)","previouslyFormattedCitation":"(Berman et al.)"},"properties":{"noteIndex":0},"schema":"https://github.com/citation-style-language/schema/raw/master/csl-citation.json"}</w:delInstrText>
          </w:r>
          <w:r w:rsidR="00132F0F" w:rsidDel="00074F4E">
            <w:rPr>
              <w:lang w:val="en-US"/>
            </w:rPr>
            <w:fldChar w:fldCharType="separate"/>
          </w:r>
          <w:r w:rsidR="00132F0F" w:rsidRPr="00132F0F" w:rsidDel="00074F4E">
            <w:rPr>
              <w:noProof/>
              <w:lang w:val="en-US"/>
            </w:rPr>
            <w:delText>(Berman et al.)</w:delText>
          </w:r>
          <w:r w:rsidR="00132F0F" w:rsidDel="00074F4E">
            <w:rPr>
              <w:lang w:val="en-US"/>
            </w:rPr>
            <w:fldChar w:fldCharType="end"/>
          </w:r>
          <w:r w:rsidR="00616D13" w:rsidDel="00074F4E">
            <w:rPr>
              <w:lang w:val="en-US"/>
            </w:rPr>
            <w:delText xml:space="preserve"> for simulation</w:delText>
          </w:r>
          <w:r w:rsidDel="00074F4E">
            <w:rPr>
              <w:lang w:val="en-US"/>
            </w:rPr>
            <w:delText xml:space="preserve">. </w:delText>
          </w:r>
          <w:r w:rsidR="001030D8" w:rsidDel="00074F4E">
            <w:rPr>
              <w:lang w:val="en-US"/>
            </w:rPr>
            <w:delText>Theoretically</w:delText>
          </w:r>
          <w:r w:rsidR="00DF68F4" w:rsidDel="00074F4E">
            <w:rPr>
              <w:lang w:val="en-US"/>
            </w:rPr>
            <w:delText>, f</w:delText>
          </w:r>
          <w:r w:rsidR="006529DA" w:rsidDel="00074F4E">
            <w:rPr>
              <w:lang w:val="en-US"/>
            </w:rPr>
            <w:delText xml:space="preserve">or better performance </w:delText>
          </w:r>
          <w:r w:rsidR="00DF68F4" w:rsidDel="00074F4E">
            <w:rPr>
              <w:lang w:val="en-US"/>
            </w:rPr>
            <w:delText>of NN</w:delText>
          </w:r>
          <w:r w:rsidR="008624BF" w:rsidDel="00074F4E">
            <w:rPr>
              <w:lang w:val="en-US"/>
            </w:rPr>
            <w:delText>s</w:delText>
          </w:r>
          <w:r w:rsidR="00DF68F4" w:rsidDel="00074F4E">
            <w:rPr>
              <w:lang w:val="en-US"/>
            </w:rPr>
            <w:delText xml:space="preserve"> </w:delText>
          </w:r>
          <w:r w:rsidR="006529DA" w:rsidDel="00074F4E">
            <w:rPr>
              <w:lang w:val="en-US"/>
            </w:rPr>
            <w:delText xml:space="preserve">it is recommended to prepare </w:delText>
          </w:r>
          <w:r w:rsidR="002B12DB" w:rsidDel="00074F4E">
            <w:rPr>
              <w:lang w:val="en-US"/>
            </w:rPr>
            <w:delText xml:space="preserve">a </w:delText>
          </w:r>
          <w:r w:rsidR="008A1717" w:rsidDel="00074F4E">
            <w:rPr>
              <w:lang w:val="en-US"/>
            </w:rPr>
            <w:delText xml:space="preserve">complete and </w:delText>
          </w:r>
          <w:r w:rsidR="006529DA" w:rsidDel="00074F4E">
            <w:rPr>
              <w:lang w:val="en-US"/>
            </w:rPr>
            <w:delText xml:space="preserve">unbiased training set, ideally evenly distributed over </w:delText>
          </w:r>
          <w:commentRangeStart w:id="1319"/>
          <w:r w:rsidR="006529DA" w:rsidRPr="00326659" w:rsidDel="00074F4E">
            <w:rPr>
              <w:highlight w:val="yellow"/>
              <w:lang w:val="en-US"/>
              <w:rPrChange w:id="1320" w:author="AL" w:date="2021-07-21T13:52:00Z">
                <w:rPr>
                  <w:lang w:val="en-US"/>
                </w:rPr>
              </w:rPrChange>
            </w:rPr>
            <w:delText>the parameter</w:delText>
          </w:r>
          <w:r w:rsidR="008624BF" w:rsidRPr="00326659" w:rsidDel="00074F4E">
            <w:rPr>
              <w:highlight w:val="yellow"/>
              <w:lang w:val="en-US"/>
              <w:rPrChange w:id="1321" w:author="AL" w:date="2021-07-21T13:52:00Z">
                <w:rPr>
                  <w:lang w:val="en-US"/>
                </w:rPr>
              </w:rPrChange>
            </w:rPr>
            <w:delText>s</w:delText>
          </w:r>
          <w:r w:rsidR="006529DA" w:rsidRPr="00326659" w:rsidDel="00074F4E">
            <w:rPr>
              <w:highlight w:val="yellow"/>
              <w:lang w:val="en-US"/>
              <w:rPrChange w:id="1322" w:author="AL" w:date="2021-07-21T13:52:00Z">
                <w:rPr>
                  <w:lang w:val="en-US"/>
                </w:rPr>
              </w:rPrChange>
            </w:rPr>
            <w:delText xml:space="preserve"> for prediction</w:delText>
          </w:r>
          <w:commentRangeEnd w:id="1319"/>
          <w:r w:rsidR="00326659" w:rsidDel="00074F4E">
            <w:rPr>
              <w:rStyle w:val="CommentReference"/>
              <w:rFonts w:eastAsiaTheme="minorHAnsi" w:cstheme="minorBidi"/>
            </w:rPr>
            <w:commentReference w:id="1319"/>
          </w:r>
          <w:r w:rsidR="006529DA" w:rsidDel="00074F4E">
            <w:rPr>
              <w:lang w:val="en-US"/>
            </w:rPr>
            <w:delText xml:space="preserve">. </w:delText>
          </w:r>
          <w:r w:rsidR="00C65AC7" w:rsidDel="00074F4E">
            <w:rPr>
              <w:lang w:val="en-US"/>
            </w:rPr>
            <w:delText>In other words, the</w:delText>
          </w:r>
          <w:r w:rsidR="00136B96" w:rsidDel="00074F4E">
            <w:rPr>
              <w:lang w:val="en-US"/>
            </w:rPr>
            <w:delText xml:space="preserve"> “ideal”</w:delText>
          </w:r>
          <w:r w:rsidR="00C65AC7" w:rsidDel="00074F4E">
            <w:rPr>
              <w:lang w:val="en-US"/>
            </w:rPr>
            <w:delText xml:space="preserve"> training set shall contain </w:delText>
          </w:r>
          <w:r w:rsidR="00A10FC2" w:rsidDel="00074F4E">
            <w:rPr>
              <w:lang w:val="en-US"/>
            </w:rPr>
            <w:delText xml:space="preserve">an equal </w:delText>
          </w:r>
          <w:r w:rsidR="00136B96" w:rsidDel="00074F4E">
            <w:rPr>
              <w:lang w:val="en-US"/>
            </w:rPr>
            <w:delText>number</w:delText>
          </w:r>
          <w:r w:rsidR="00A10FC2" w:rsidDel="00074F4E">
            <w:rPr>
              <w:lang w:val="en-US"/>
            </w:rPr>
            <w:delText xml:space="preserve"> of </w:delText>
          </w:r>
          <w:r w:rsidR="00C65AC7" w:rsidDel="00074F4E">
            <w:rPr>
              <w:lang w:val="en-US"/>
            </w:rPr>
            <w:delText xml:space="preserve">proteins of </w:delText>
          </w:r>
          <w:r w:rsidR="00F25D42" w:rsidDel="00074F4E">
            <w:rPr>
              <w:lang w:val="en-US"/>
            </w:rPr>
            <w:delText>various</w:delText>
          </w:r>
          <w:r w:rsidR="00C65AC7" w:rsidDel="00074F4E">
            <w:rPr>
              <w:lang w:val="en-US"/>
            </w:rPr>
            <w:delText xml:space="preserve"> sizes (even distribution </w:delText>
          </w:r>
          <w:r w:rsidR="0019658C" w:rsidDel="00074F4E">
            <w:rPr>
              <w:lang w:val="en-US"/>
            </w:rPr>
            <w:delText>of a</w:delText>
          </w:r>
          <w:r w:rsidR="00231B4A" w:rsidDel="00074F4E">
            <w:rPr>
              <w:lang w:val="en-US"/>
            </w:rPr>
            <w:delText>n</w:delText>
          </w:r>
          <w:r w:rsidR="0019658C" w:rsidDel="00074F4E">
            <w:rPr>
              <w:lang w:val="en-US"/>
            </w:rPr>
            <w:delText xml:space="preserve"> </w:delText>
          </w:r>
          <w:r w:rsidR="00231B4A" w:rsidDel="00074F4E">
            <w:rPr>
              <w:lang w:val="en-US"/>
            </w:rPr>
            <w:delText xml:space="preserve">MW </w:delText>
          </w:r>
          <w:r w:rsidR="0019658C" w:rsidDel="00074F4E">
            <w:rPr>
              <w:lang w:val="en-US"/>
            </w:rPr>
            <w:delText>histogram</w:delText>
          </w:r>
          <w:r w:rsidR="00C65AC7" w:rsidDel="00074F4E">
            <w:rPr>
              <w:lang w:val="en-US"/>
            </w:rPr>
            <w:delText xml:space="preserve">) and shapes (even distribution </w:delText>
          </w:r>
          <w:r w:rsidR="0019658C" w:rsidDel="00074F4E">
            <w:rPr>
              <w:lang w:val="en-US"/>
            </w:rPr>
            <w:delText xml:space="preserve">of a </w:delText>
          </w:r>
          <w:r w:rsidR="00231B4A" w:rsidDel="00074F4E">
            <w:rPr>
              <w:lang w:val="en-US"/>
            </w:rPr>
            <w:delText>radius of gyration R</w:delText>
          </w:r>
          <w:r w:rsidR="00231B4A" w:rsidRPr="00F25D42" w:rsidDel="00074F4E">
            <w:rPr>
              <w:vertAlign w:val="subscript"/>
              <w:lang w:val="en-US"/>
            </w:rPr>
            <w:delText>g</w:delText>
          </w:r>
          <w:r w:rsidR="00231B4A" w:rsidDel="00074F4E">
            <w:rPr>
              <w:lang w:val="en-US"/>
            </w:rPr>
            <w:delText xml:space="preserve"> </w:delText>
          </w:r>
          <w:r w:rsidR="0019658C" w:rsidDel="00074F4E">
            <w:rPr>
              <w:lang w:val="en-US"/>
            </w:rPr>
            <w:delText xml:space="preserve">histogram </w:delText>
          </w:r>
          <w:r w:rsidR="00C65AC7" w:rsidDel="00074F4E">
            <w:rPr>
              <w:lang w:val="en-US"/>
            </w:rPr>
            <w:delText xml:space="preserve">). </w:delText>
          </w:r>
          <w:r w:rsidR="00132F0F" w:rsidDel="00074F4E">
            <w:rPr>
              <w:lang w:val="en-US"/>
            </w:rPr>
            <w:delText xml:space="preserve">However, </w:delText>
          </w:r>
          <w:r w:rsidR="00C26256" w:rsidDel="00074F4E">
            <w:rPr>
              <w:lang w:val="en-US"/>
            </w:rPr>
            <w:delText xml:space="preserve">the diversity of models is </w:delText>
          </w:r>
          <w:commentRangeStart w:id="1323"/>
          <w:r w:rsidR="00C26256" w:rsidDel="00074F4E">
            <w:rPr>
              <w:lang w:val="en-US"/>
            </w:rPr>
            <w:delText xml:space="preserve">limited by the database </w:delText>
          </w:r>
          <w:commentRangeEnd w:id="1323"/>
          <w:r w:rsidR="00326659" w:rsidDel="00074F4E">
            <w:rPr>
              <w:rStyle w:val="CommentReference"/>
              <w:rFonts w:eastAsiaTheme="minorHAnsi" w:cstheme="minorBidi"/>
            </w:rPr>
            <w:commentReference w:id="1323"/>
          </w:r>
          <w:r w:rsidR="00C26256" w:rsidDel="00074F4E">
            <w:rPr>
              <w:lang w:val="en-US"/>
            </w:rPr>
            <w:delText xml:space="preserve">and </w:delText>
          </w:r>
          <w:r w:rsidR="00132F0F" w:rsidDel="00074F4E">
            <w:rPr>
              <w:lang w:val="en-US"/>
            </w:rPr>
            <w:delText>a</w:delText>
          </w:r>
          <w:r w:rsidR="00122AC4" w:rsidDel="00074F4E">
            <w:rPr>
              <w:lang w:val="en-US"/>
            </w:rPr>
            <w:delText xml:space="preserve">s is seen from the </w:delText>
          </w:r>
          <w:r w:rsidR="00AE3C79" w:rsidDel="00074F4E">
            <w:rPr>
              <w:lang w:val="en-US"/>
            </w:rPr>
            <w:delText>f</w:delText>
          </w:r>
          <w:r w:rsidR="00122AC4" w:rsidDel="00074F4E">
            <w:rPr>
              <w:lang w:val="en-US"/>
            </w:rPr>
            <w:delText>ig.</w:delText>
          </w:r>
          <w:r w:rsidR="00132F0F" w:rsidDel="00074F4E">
            <w:rPr>
              <w:lang w:val="en-US"/>
            </w:rPr>
            <w:delText>2</w:delText>
          </w:r>
          <w:r w:rsidR="00231B4A" w:rsidDel="00074F4E">
            <w:rPr>
              <w:lang w:val="en-US"/>
            </w:rPr>
            <w:delText>(a)</w:delText>
          </w:r>
          <w:r w:rsidR="00122AC4" w:rsidDel="00074F4E">
            <w:rPr>
              <w:lang w:val="en-US"/>
            </w:rPr>
            <w:delText xml:space="preserve">, </w:delText>
          </w:r>
          <w:r w:rsidR="008624BF" w:rsidDel="00074F4E">
            <w:rPr>
              <w:lang w:val="en-US"/>
            </w:rPr>
            <w:delText>the</w:delText>
          </w:r>
          <w:r w:rsidR="00231B4A" w:rsidDel="00074F4E">
            <w:rPr>
              <w:lang w:val="en-US"/>
            </w:rPr>
            <w:delText>se</w:delText>
          </w:r>
          <w:r w:rsidR="00122AC4" w:rsidDel="00074F4E">
            <w:rPr>
              <w:lang w:val="en-US"/>
            </w:rPr>
            <w:delText xml:space="preserve"> </w:delText>
          </w:r>
          <w:r w:rsidR="00136B96" w:rsidDel="00074F4E">
            <w:rPr>
              <w:lang w:val="en-US"/>
            </w:rPr>
            <w:delText>distribution</w:delText>
          </w:r>
          <w:r w:rsidR="00D62E6C" w:rsidDel="00074F4E">
            <w:rPr>
              <w:lang w:val="en-US"/>
            </w:rPr>
            <w:delText>s</w:delText>
          </w:r>
          <w:r w:rsidR="00136B96" w:rsidDel="00074F4E">
            <w:rPr>
              <w:lang w:val="en-US"/>
            </w:rPr>
            <w:delText xml:space="preserve"> of </w:delText>
          </w:r>
          <w:r w:rsidR="008624BF" w:rsidDel="00074F4E">
            <w:rPr>
              <w:lang w:val="en-US"/>
            </w:rPr>
            <w:delText xml:space="preserve">deposited </w:delText>
          </w:r>
          <w:r w:rsidR="00136B96" w:rsidDel="00074F4E">
            <w:rPr>
              <w:lang w:val="en-US"/>
            </w:rPr>
            <w:delText xml:space="preserve">in </w:delText>
          </w:r>
          <w:r w:rsidR="00122AC4" w:rsidDel="00074F4E">
            <w:rPr>
              <w:lang w:val="en-US"/>
            </w:rPr>
            <w:delText xml:space="preserve">PDB </w:delText>
          </w:r>
          <w:r w:rsidR="00136B96" w:rsidDel="00074F4E">
            <w:rPr>
              <w:lang w:val="en-US"/>
            </w:rPr>
            <w:delText>models</w:delText>
          </w:r>
          <w:r w:rsidR="00122AC4" w:rsidDel="00074F4E">
            <w:rPr>
              <w:lang w:val="en-US"/>
            </w:rPr>
            <w:delText xml:space="preserve"> </w:delText>
          </w:r>
          <w:r w:rsidR="00D62E6C" w:rsidDel="00074F4E">
            <w:rPr>
              <w:lang w:val="en-US"/>
            </w:rPr>
            <w:delText>are</w:delText>
          </w:r>
          <w:r w:rsidR="00122AC4" w:rsidDel="00074F4E">
            <w:rPr>
              <w:lang w:val="en-US"/>
            </w:rPr>
            <w:delText xml:space="preserve"> </w:delText>
          </w:r>
          <w:r w:rsidR="002B12DB" w:rsidDel="00074F4E">
            <w:rPr>
              <w:lang w:val="en-US"/>
            </w:rPr>
            <w:delText xml:space="preserve">severely </w:delText>
          </w:r>
          <w:r w:rsidR="008624BF" w:rsidDel="00074F4E">
            <w:rPr>
              <w:lang w:val="en-US"/>
            </w:rPr>
            <w:delText>skewed</w:delText>
          </w:r>
          <w:r w:rsidR="00122AC4" w:rsidDel="00074F4E">
            <w:rPr>
              <w:lang w:val="en-US"/>
            </w:rPr>
            <w:delText xml:space="preserve"> towards small and globular proteins.</w:delText>
          </w:r>
        </w:del>
      </w:moveFrom>
      <w:moveFromRangeEnd w:id="1315"/>
    </w:p>
    <w:p w14:paraId="0A5D7A76" w14:textId="005DF60E" w:rsidR="00122AC4" w:rsidDel="00074F4E" w:rsidRDefault="00122AC4">
      <w:pPr>
        <w:pStyle w:val="NormalWeb"/>
        <w:rPr>
          <w:del w:id="1324" w:author="AL" w:date="2021-07-23T17:44:00Z"/>
          <w:lang w:val="en-US"/>
        </w:rPr>
      </w:pPr>
      <w:del w:id="1325" w:author="AL" w:date="2021-07-23T17:44:00Z">
        <w:r w:rsidDel="00074F4E">
          <w:rPr>
            <w:lang w:val="en-US"/>
          </w:rPr>
          <w:delText xml:space="preserve"> </w:delText>
        </w:r>
      </w:del>
    </w:p>
    <w:p w14:paraId="5FED0A8C" w14:textId="52186B6B" w:rsidR="005409E5" w:rsidDel="00074F4E" w:rsidRDefault="002B12DB">
      <w:pPr>
        <w:pStyle w:val="NormalWeb"/>
        <w:rPr>
          <w:del w:id="1326" w:author="AL" w:date="2021-07-23T17:44:00Z"/>
          <w:lang w:val="en-US"/>
        </w:rPr>
      </w:pPr>
      <w:del w:id="1327" w:author="AL" w:date="2021-07-23T17:44:00Z">
        <w:r w:rsidRPr="002B12DB" w:rsidDel="00074F4E">
          <w:rPr>
            <w:noProof/>
            <w:lang w:val="en-US"/>
          </w:rPr>
          <mc:AlternateContent>
            <mc:Choice Requires="wps">
              <w:drawing>
                <wp:anchor distT="45720" distB="45720" distL="114300" distR="114300" simplePos="0" relativeHeight="251682816" behindDoc="0" locked="0" layoutInCell="1" allowOverlap="1" wp14:anchorId="5BC4A9EC" wp14:editId="3C981F99">
                  <wp:simplePos x="0" y="0"/>
                  <wp:positionH relativeFrom="column">
                    <wp:posOffset>2313305</wp:posOffset>
                  </wp:positionH>
                  <wp:positionV relativeFrom="paragraph">
                    <wp:posOffset>1849755</wp:posOffset>
                  </wp:positionV>
                  <wp:extent cx="387350" cy="292100"/>
                  <wp:effectExtent l="0" t="0" r="12700" b="1270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92100"/>
                          </a:xfrm>
                          <a:prstGeom prst="rect">
                            <a:avLst/>
                          </a:prstGeom>
                          <a:noFill/>
                          <a:ln w="9525">
                            <a:solidFill>
                              <a:schemeClr val="bg1"/>
                            </a:solidFill>
                            <a:miter lim="800000"/>
                            <a:headEnd/>
                            <a:tailEnd/>
                          </a:ln>
                        </wps:spPr>
                        <wps:txbx>
                          <w:txbxContent>
                            <w:p w14:paraId="04EFBDEA" w14:textId="77777777" w:rsidR="005A78E3" w:rsidRDefault="005A78E3">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4A9EC" id="_x0000_s1032" type="#_x0000_t202" style="position:absolute;margin-left:182.15pt;margin-top:145.65pt;width:30.5pt;height:23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" filled="f" strokecolor="white [3212]">
                  <v:textbox>
                    <w:txbxContent>
                      <w:p w14:paraId="04EFBDEA" w14:textId="77777777" w:rsidR="005A78E3" w:rsidRDefault="005A78E3">
                        <w:r>
                          <w:rPr>
                            <w:lang w:val="en-US"/>
                          </w:rPr>
                          <w:t>(a)</w:t>
                        </w:r>
                      </w:p>
                    </w:txbxContent>
                  </v:textbox>
                </v:shape>
              </w:pict>
            </mc:Fallback>
          </mc:AlternateContent>
        </w:r>
        <w:r w:rsidRPr="002B12DB" w:rsidDel="00074F4E">
          <w:rPr>
            <w:noProof/>
            <w:lang w:val="en-US"/>
          </w:rPr>
          <mc:AlternateContent>
            <mc:Choice Requires="wps">
              <w:drawing>
                <wp:anchor distT="45720" distB="45720" distL="114300" distR="114300" simplePos="0" relativeHeight="251683840" behindDoc="0" locked="0" layoutInCell="1" allowOverlap="1" wp14:anchorId="7B5A29EA" wp14:editId="3C484BFE">
                  <wp:simplePos x="0" y="0"/>
                  <wp:positionH relativeFrom="column">
                    <wp:posOffset>5393580</wp:posOffset>
                  </wp:positionH>
                  <wp:positionV relativeFrom="paragraph">
                    <wp:posOffset>1850031</wp:posOffset>
                  </wp:positionV>
                  <wp:extent cx="387350" cy="292100"/>
                  <wp:effectExtent l="0" t="0" r="12700" b="1270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92100"/>
                          </a:xfrm>
                          <a:prstGeom prst="rect">
                            <a:avLst/>
                          </a:prstGeom>
                          <a:noFill/>
                          <a:ln w="9525">
                            <a:solidFill>
                              <a:schemeClr val="bg1"/>
                            </a:solidFill>
                            <a:miter lim="800000"/>
                            <a:headEnd/>
                            <a:tailEnd/>
                          </a:ln>
                        </wps:spPr>
                        <wps:txbx>
                          <w:txbxContent>
                            <w:p w14:paraId="7447A05D" w14:textId="77777777" w:rsidR="005A78E3" w:rsidRDefault="005A78E3">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A29EA" id="Text Box 23" o:spid="_x0000_s1033" type="#_x0000_t202" style="position:absolute;margin-left:424.7pt;margin-top:145.65pt;width:30.5pt;height:2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" filled="f" strokecolor="white [3212]">
                  <v:textbox>
                    <w:txbxContent>
                      <w:p w14:paraId="7447A05D" w14:textId="77777777" w:rsidR="005A78E3" w:rsidRDefault="005A78E3">
                        <w:r>
                          <w:rPr>
                            <w:lang w:val="en-US"/>
                          </w:rPr>
                          <w:t>(b)</w:t>
                        </w:r>
                      </w:p>
                    </w:txbxContent>
                  </v:textbox>
                </v:shape>
              </w:pict>
            </mc:Fallback>
          </mc:AlternateContent>
        </w:r>
        <w:r w:rsidR="008624BF" w:rsidRPr="008624BF" w:rsidDel="00074F4E">
          <w:rPr>
            <w:noProof/>
            <w:lang w:val="en-US"/>
          </w:rPr>
          <mc:AlternateContent>
            <mc:Choice Requires="wps">
              <w:drawing>
                <wp:anchor distT="45720" distB="45720" distL="114300" distR="114300" simplePos="0" relativeHeight="251663360" behindDoc="0" locked="0" layoutInCell="1" allowOverlap="1" wp14:anchorId="55FC730B" wp14:editId="6ED353B4">
                  <wp:simplePos x="0" y="0"/>
                  <wp:positionH relativeFrom="column">
                    <wp:posOffset>2298065</wp:posOffset>
                  </wp:positionH>
                  <wp:positionV relativeFrom="paragraph">
                    <wp:posOffset>243205</wp:posOffset>
                  </wp:positionV>
                  <wp:extent cx="387350" cy="292100"/>
                  <wp:effectExtent l="0" t="0" r="12700"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92100"/>
                          </a:xfrm>
                          <a:prstGeom prst="rect">
                            <a:avLst/>
                          </a:prstGeom>
                          <a:noFill/>
                          <a:ln w="9525">
                            <a:solidFill>
                              <a:schemeClr val="bg1"/>
                            </a:solidFill>
                            <a:miter lim="800000"/>
                            <a:headEnd/>
                            <a:tailEnd/>
                          </a:ln>
                        </wps:spPr>
                        <wps:txbx>
                          <w:txbxContent>
                            <w:p w14:paraId="6AEA8ED6" w14:textId="0FFBE4A4" w:rsidR="005A78E3" w:rsidRDefault="005A78E3">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C730B" id="_x0000_s1034" type="#_x0000_t202" style="position:absolute;margin-left:180.95pt;margin-top:19.15pt;width:30.5pt;height:2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" filled="f" strokecolor="white [3212]">
                  <v:textbox>
                    <w:txbxContent>
                      <w:p w14:paraId="6AEA8ED6" w14:textId="0FFBE4A4" w:rsidR="005A78E3" w:rsidRDefault="005A78E3">
                        <w:r>
                          <w:rPr>
                            <w:lang w:val="en-US"/>
                          </w:rPr>
                          <w:t>(a)</w:t>
                        </w:r>
                      </w:p>
                    </w:txbxContent>
                  </v:textbox>
                </v:shape>
              </w:pict>
            </mc:Fallback>
          </mc:AlternateContent>
        </w:r>
        <w:r w:rsidR="008624BF" w:rsidRPr="008624BF" w:rsidDel="00074F4E">
          <w:rPr>
            <w:noProof/>
            <w:lang w:val="en-US"/>
          </w:rPr>
          <mc:AlternateContent>
            <mc:Choice Requires="wps">
              <w:drawing>
                <wp:anchor distT="45720" distB="45720" distL="114300" distR="114300" simplePos="0" relativeHeight="251665408" behindDoc="0" locked="0" layoutInCell="1" allowOverlap="1" wp14:anchorId="25F4D9B3" wp14:editId="5D61D9B4">
                  <wp:simplePos x="0" y="0"/>
                  <wp:positionH relativeFrom="column">
                    <wp:posOffset>5377815</wp:posOffset>
                  </wp:positionH>
                  <wp:positionV relativeFrom="paragraph">
                    <wp:posOffset>243205</wp:posOffset>
                  </wp:positionV>
                  <wp:extent cx="387350" cy="292100"/>
                  <wp:effectExtent l="0" t="0" r="12700" b="1270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92100"/>
                          </a:xfrm>
                          <a:prstGeom prst="rect">
                            <a:avLst/>
                          </a:prstGeom>
                          <a:noFill/>
                          <a:ln w="9525">
                            <a:solidFill>
                              <a:schemeClr val="bg1"/>
                            </a:solidFill>
                            <a:miter lim="800000"/>
                            <a:headEnd/>
                            <a:tailEnd/>
                          </a:ln>
                        </wps:spPr>
                        <wps:txbx>
                          <w:txbxContent>
                            <w:p w14:paraId="42E2F486" w14:textId="4779354E" w:rsidR="005A78E3" w:rsidRDefault="005A78E3">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4D9B3" id="_x0000_s1035" type="#_x0000_t202" style="position:absolute;margin-left:423.45pt;margin-top:19.15pt;width:30.5pt;height:2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" filled="f" strokecolor="white [3212]">
                  <v:textbox>
                    <w:txbxContent>
                      <w:p w14:paraId="42E2F486" w14:textId="4779354E" w:rsidR="005A78E3" w:rsidRDefault="005A78E3">
                        <w:r>
                          <w:rPr>
                            <w:lang w:val="en-US"/>
                          </w:rPr>
                          <w:t>(b)</w:t>
                        </w:r>
                      </w:p>
                    </w:txbxContent>
                  </v:textbox>
                </v:shape>
              </w:pict>
            </mc:Fallback>
          </mc:AlternateContent>
        </w:r>
        <w:r w:rsidR="002D69D6" w:rsidDel="00074F4E">
          <w:rPr>
            <w:noProof/>
          </w:rPr>
          <mc:AlternateContent>
            <mc:Choice Requires="wps">
              <w:drawing>
                <wp:anchor distT="0" distB="0" distL="114300" distR="114300" simplePos="0" relativeHeight="251661312" behindDoc="0" locked="0" layoutInCell="1" allowOverlap="1" wp14:anchorId="3CCE7B3E" wp14:editId="42DA13E7">
                  <wp:simplePos x="0" y="0"/>
                  <wp:positionH relativeFrom="column">
                    <wp:posOffset>-483907</wp:posOffset>
                  </wp:positionH>
                  <wp:positionV relativeFrom="paragraph">
                    <wp:posOffset>1800225</wp:posOffset>
                  </wp:positionV>
                  <wp:extent cx="864974" cy="283492"/>
                  <wp:effectExtent l="0" t="0" r="0" b="0"/>
                  <wp:wrapNone/>
                  <wp:docPr id="18" name="TextBox 11"/>
                  <wp:cNvGraphicFramePr/>
                  <a:graphic xmlns:a="http://schemas.openxmlformats.org/drawingml/2006/main">
                    <a:graphicData uri="http://schemas.microsoft.com/office/word/2010/wordprocessingShape">
                      <wps:wsp>
                        <wps:cNvSpPr txBox="1"/>
                        <wps:spPr bwMode="auto">
                          <a:xfrm rot="16200000">
                            <a:off x="0" y="0"/>
                            <a:ext cx="864974" cy="283492"/>
                          </a:xfrm>
                          <a:prstGeom prst="rect">
                            <a:avLst/>
                          </a:prstGeom>
                          <a:noFill/>
                        </wps:spPr>
                        <wps:txbx>
                          <w:txbxContent>
                            <w:p w14:paraId="391626AD" w14:textId="77777777" w:rsidR="005A78E3" w:rsidRPr="00A727C9" w:rsidRDefault="005A78E3">
                              <w:r>
                                <w:rPr>
                                  <w:lang w:val="en-US"/>
                                </w:rPr>
                                <w:t>numbers</w:t>
                              </w:r>
                            </w:p>
                          </w:txbxContent>
                        </wps:txbx>
                        <wps:bodyPr wrap="square">
                          <a:noAutofit/>
                        </wps:bodyPr>
                      </wps:wsp>
                    </a:graphicData>
                  </a:graphic>
                </wp:anchor>
              </w:drawing>
            </mc:Choice>
            <mc:Fallback>
              <w:pict>
                <v:shape w14:anchorId="3CCE7B3E" id="TextBox 11" o:spid="_x0000_s1036" type="#_x0000_t202" style="position:absolute;margin-left:-38.1pt;margin-top:141.75pt;width:68.1pt;height:22.3pt;rotation:-9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" filled="f" stroked="f">
                  <v:textbox>
                    <w:txbxContent>
                      <w:p w14:paraId="391626AD" w14:textId="77777777" w:rsidR="005A78E3" w:rsidRPr="00A727C9" w:rsidRDefault="005A78E3">
                        <w:r>
                          <w:rPr>
                            <w:lang w:val="en-US"/>
                          </w:rPr>
                          <w:t>numbers</w:t>
                        </w:r>
                      </w:p>
                    </w:txbxContent>
                  </v:textbox>
                </v:shape>
              </w:pict>
            </mc:Fallback>
          </mc:AlternateContent>
        </w:r>
        <w:r w:rsidR="00A727C9" w:rsidDel="00074F4E">
          <w:rPr>
            <w:noProof/>
          </w:rPr>
          <mc:AlternateContent>
            <mc:Choice Requires="wps">
              <w:drawing>
                <wp:anchor distT="0" distB="0" distL="114300" distR="114300" simplePos="0" relativeHeight="251659264" behindDoc="0" locked="0" layoutInCell="1" allowOverlap="1" wp14:anchorId="63D2F985" wp14:editId="39767AFB">
                  <wp:simplePos x="0" y="0"/>
                  <wp:positionH relativeFrom="column">
                    <wp:posOffset>-481965</wp:posOffset>
                  </wp:positionH>
                  <wp:positionV relativeFrom="paragraph">
                    <wp:posOffset>291466</wp:posOffset>
                  </wp:positionV>
                  <wp:extent cx="864974" cy="283492"/>
                  <wp:effectExtent l="0" t="0" r="0" b="0"/>
                  <wp:wrapNone/>
                  <wp:docPr id="1" name="TextBox 11"/>
                  <wp:cNvGraphicFramePr/>
                  <a:graphic xmlns:a="http://schemas.openxmlformats.org/drawingml/2006/main">
                    <a:graphicData uri="http://schemas.microsoft.com/office/word/2010/wordprocessingShape">
                      <wps:wsp>
                        <wps:cNvSpPr txBox="1"/>
                        <wps:spPr bwMode="auto">
                          <a:xfrm rot="16200000">
                            <a:off x="0" y="0"/>
                            <a:ext cx="864974" cy="283492"/>
                          </a:xfrm>
                          <a:prstGeom prst="rect">
                            <a:avLst/>
                          </a:prstGeom>
                          <a:noFill/>
                        </wps:spPr>
                        <wps:txbx>
                          <w:txbxContent>
                            <w:p w14:paraId="64554272" w14:textId="00B98A2B" w:rsidR="005A78E3" w:rsidRPr="00A727C9" w:rsidRDefault="005A78E3">
                              <w:r>
                                <w:rPr>
                                  <w:lang w:val="en-US"/>
                                </w:rPr>
                                <w:t>numbers</w:t>
                              </w:r>
                            </w:p>
                          </w:txbxContent>
                        </wps:txbx>
                        <wps:bodyPr wrap="square">
                          <a:noAutofit/>
                        </wps:bodyPr>
                      </wps:wsp>
                    </a:graphicData>
                  </a:graphic>
                </wp:anchor>
              </w:drawing>
            </mc:Choice>
            <mc:Fallback>
              <w:pict>
                <v:shape w14:anchorId="63D2F985" id="_x0000_s1037" type="#_x0000_t202" style="position:absolute;margin-left:-37.95pt;margin-top:22.95pt;width:68.1pt;height:22.3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" filled="f" stroked="f">
                  <v:textbox>
                    <w:txbxContent>
                      <w:p w14:paraId="64554272" w14:textId="00B98A2B" w:rsidR="005A78E3" w:rsidRPr="00A727C9" w:rsidRDefault="005A78E3">
                        <w:r>
                          <w:rPr>
                            <w:lang w:val="en-US"/>
                          </w:rPr>
                          <w:t>numbers</w:t>
                        </w:r>
                      </w:p>
                    </w:txbxContent>
                  </v:textbox>
                </v:shape>
              </w:pict>
            </mc:Fallback>
          </mc:AlternateContent>
        </w:r>
        <w:commentRangeStart w:id="1328"/>
        <w:r w:rsidR="002F1D2A" w:rsidDel="00074F4E">
          <w:rPr>
            <w:noProof/>
          </w:rPr>
          <w:drawing>
            <wp:inline distT="0" distB="0" distL="0" distR="0" wp14:anchorId="6B69C8DA" wp14:editId="2E19E630">
              <wp:extent cx="5940425" cy="3133725"/>
              <wp:effectExtent l="0" t="0" r="317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33725"/>
                      </a:xfrm>
                      <a:prstGeom prst="rect">
                        <a:avLst/>
                      </a:prstGeom>
                    </pic:spPr>
                  </pic:pic>
                </a:graphicData>
              </a:graphic>
            </wp:inline>
          </w:drawing>
        </w:r>
        <w:commentRangeEnd w:id="1328"/>
        <w:r w:rsidR="00326659" w:rsidDel="00074F4E">
          <w:rPr>
            <w:rStyle w:val="CommentReference"/>
            <w:rFonts w:eastAsiaTheme="minorHAnsi" w:cstheme="minorBidi"/>
          </w:rPr>
          <w:commentReference w:id="1328"/>
        </w:r>
      </w:del>
    </w:p>
    <w:p w14:paraId="751A947E" w14:textId="0DDDD233" w:rsidR="009464C8" w:rsidDel="00074F4E" w:rsidRDefault="009464C8">
      <w:pPr>
        <w:pStyle w:val="NormalWeb"/>
        <w:rPr>
          <w:del w:id="1329" w:author="AL" w:date="2021-07-23T17:44:00Z"/>
          <w:noProof/>
          <w:lang w:val="en-US"/>
        </w:rPr>
      </w:pPr>
    </w:p>
    <w:p w14:paraId="72D4D56C" w14:textId="65BE2FF7" w:rsidR="00902697" w:rsidDel="00074F4E" w:rsidRDefault="009464C8">
      <w:pPr>
        <w:pStyle w:val="NormalWeb"/>
        <w:rPr>
          <w:del w:id="1330" w:author="AL" w:date="2021-07-23T17:44:00Z"/>
          <w:lang w:val="en-US"/>
        </w:rPr>
      </w:pPr>
      <w:del w:id="1331" w:author="AL" w:date="2021-07-23T17:44:00Z">
        <w:r w:rsidRPr="009464C8" w:rsidDel="00074F4E">
          <w:rPr>
            <w:noProof/>
            <w:lang w:val="en-US"/>
          </w:rPr>
          <mc:AlternateContent>
            <mc:Choice Requires="wps">
              <w:drawing>
                <wp:anchor distT="45720" distB="45720" distL="114300" distR="114300" simplePos="0" relativeHeight="251711488" behindDoc="0" locked="0" layoutInCell="1" allowOverlap="1" wp14:anchorId="528C2F99" wp14:editId="5A281BF6">
                  <wp:simplePos x="0" y="0"/>
                  <wp:positionH relativeFrom="column">
                    <wp:posOffset>4183380</wp:posOffset>
                  </wp:positionH>
                  <wp:positionV relativeFrom="paragraph">
                    <wp:posOffset>2375866</wp:posOffset>
                  </wp:positionV>
                  <wp:extent cx="643890" cy="333375"/>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333375"/>
                          </a:xfrm>
                          <a:prstGeom prst="rect">
                            <a:avLst/>
                          </a:prstGeom>
                          <a:noFill/>
                          <a:ln w="9525">
                            <a:noFill/>
                            <a:miter lim="800000"/>
                            <a:headEnd/>
                            <a:tailEnd/>
                          </a:ln>
                        </wps:spPr>
                        <wps:txbx>
                          <w:txbxContent>
                            <w:p w14:paraId="0EDEAE8A" w14:textId="77777777" w:rsidR="005A78E3" w:rsidRPr="009464C8" w:rsidRDefault="005A78E3">
                              <w:pPr>
                                <w:rPr>
                                  <w:lang w:val="en-US"/>
                                </w:rPr>
                              </w:pPr>
                              <w:r>
                                <w:rPr>
                                  <w:lang w:val="en-US"/>
                                </w:rPr>
                                <w:t>R</w:t>
                              </w:r>
                              <w:r w:rsidRPr="009464C8">
                                <w:rPr>
                                  <w:vertAlign w:val="subscript"/>
                                  <w:lang w:val="en-US"/>
                                </w:rPr>
                                <w:t>g</w:t>
                              </w:r>
                              <w:r w:rsidRPr="009464C8">
                                <w:rPr>
                                  <w:lang w:val="en-US"/>
                                </w:rPr>
                                <w:t>,</w:t>
                              </w:r>
                              <w:r>
                                <w:rPr>
                                  <w:lang w:val="en-US"/>
                                </w:rPr>
                                <w:t xml:space="preserve"> 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C2F99" id="_x0000_s1038" type="#_x0000_t202" style="position:absolute;margin-left:329.4pt;margin-top:187.1pt;width:50.7pt;height:26.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" filled="f" stroked="f">
                  <v:textbox>
                    <w:txbxContent>
                      <w:p w14:paraId="0EDEAE8A" w14:textId="77777777" w:rsidR="005A78E3" w:rsidRPr="009464C8" w:rsidRDefault="005A78E3">
                        <w:pPr>
                          <w:rPr>
                            <w:lang w:val="en-US"/>
                          </w:rPr>
                        </w:pPr>
                        <w:r>
                          <w:rPr>
                            <w:lang w:val="en-US"/>
                          </w:rPr>
                          <w:t>R</w:t>
                        </w:r>
                        <w:r w:rsidRPr="009464C8">
                          <w:rPr>
                            <w:vertAlign w:val="subscript"/>
                            <w:lang w:val="en-US"/>
                          </w:rPr>
                          <w:t>g</w:t>
                        </w:r>
                        <w:r w:rsidRPr="009464C8">
                          <w:rPr>
                            <w:lang w:val="en-US"/>
                          </w:rPr>
                          <w:t>,</w:t>
                        </w:r>
                        <w:r>
                          <w:rPr>
                            <w:lang w:val="en-US"/>
                          </w:rPr>
                          <w:t xml:space="preserve"> Ȧ</w:t>
                        </w:r>
                      </w:p>
                    </w:txbxContent>
                  </v:textbox>
                </v:shape>
              </w:pict>
            </mc:Fallback>
          </mc:AlternateContent>
        </w:r>
        <w:r w:rsidRPr="009464C8" w:rsidDel="00074F4E">
          <w:rPr>
            <w:noProof/>
            <w:lang w:val="en-US"/>
          </w:rPr>
          <mc:AlternateContent>
            <mc:Choice Requires="wps">
              <w:drawing>
                <wp:anchor distT="45720" distB="45720" distL="114300" distR="114300" simplePos="0" relativeHeight="251719680" behindDoc="0" locked="0" layoutInCell="1" allowOverlap="1" wp14:anchorId="1E10C6AC" wp14:editId="20AFCA15">
                  <wp:simplePos x="0" y="0"/>
                  <wp:positionH relativeFrom="leftMargin">
                    <wp:posOffset>580582</wp:posOffset>
                  </wp:positionH>
                  <wp:positionV relativeFrom="paragraph">
                    <wp:posOffset>246904</wp:posOffset>
                  </wp:positionV>
                  <wp:extent cx="945986" cy="46863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45986" cy="468630"/>
                          </a:xfrm>
                          <a:prstGeom prst="rect">
                            <a:avLst/>
                          </a:prstGeom>
                          <a:noFill/>
                          <a:ln w="9525">
                            <a:noFill/>
                            <a:miter lim="800000"/>
                            <a:headEnd/>
                            <a:tailEnd/>
                          </a:ln>
                        </wps:spPr>
                        <wps:txbx>
                          <w:txbxContent>
                            <w:p w14:paraId="0657CD45" w14:textId="70F3ED7D" w:rsidR="005A78E3" w:rsidRPr="009464C8" w:rsidRDefault="005A78E3">
                              <w:pPr>
                                <w:rPr>
                                  <w:lang w:val="en-US"/>
                                </w:rPr>
                              </w:pPr>
                              <w:r>
                                <w:rPr>
                                  <w:lang w:val="en-US"/>
                                </w:rPr>
                                <w:t>MW</w:t>
                              </w:r>
                              <w:r w:rsidRPr="009464C8">
                                <w:rPr>
                                  <w:lang w:val="en-US"/>
                                </w:rPr>
                                <w:t>,</w:t>
                              </w:r>
                              <w:r>
                                <w:rPr>
                                  <w:lang w:val="en-US"/>
                                </w:rPr>
                                <w:t xml:space="preserve">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0C6AC" id="_x0000_s1039" type="#_x0000_t202" style="position:absolute;margin-left:45.7pt;margin-top:19.45pt;width:74.5pt;height:36.9pt;rotation:-90;z-index:2517196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" filled="f" stroked="f">
                  <v:textbox>
                    <w:txbxContent>
                      <w:p w14:paraId="0657CD45" w14:textId="70F3ED7D" w:rsidR="005A78E3" w:rsidRPr="009464C8" w:rsidRDefault="005A78E3">
                        <w:pPr>
                          <w:rPr>
                            <w:lang w:val="en-US"/>
                          </w:rPr>
                        </w:pPr>
                        <w:r>
                          <w:rPr>
                            <w:lang w:val="en-US"/>
                          </w:rPr>
                          <w:t>MW</w:t>
                        </w:r>
                        <w:r w:rsidRPr="009464C8">
                          <w:rPr>
                            <w:lang w:val="en-US"/>
                          </w:rPr>
                          <w:t>,</w:t>
                        </w:r>
                        <w:r>
                          <w:rPr>
                            <w:lang w:val="en-US"/>
                          </w:rPr>
                          <w:t xml:space="preserve"> kDa</w:t>
                        </w:r>
                      </w:p>
                    </w:txbxContent>
                  </v:textbox>
                  <w10:wrap anchorx="margin"/>
                </v:shape>
              </w:pict>
            </mc:Fallback>
          </mc:AlternateContent>
        </w:r>
        <w:r w:rsidRPr="002B12DB" w:rsidDel="00074F4E">
          <w:rPr>
            <w:rStyle w:val="TitleChar"/>
            <w:noProof/>
          </w:rPr>
          <mc:AlternateContent>
            <mc:Choice Requires="wps">
              <w:drawing>
                <wp:anchor distT="45720" distB="45720" distL="114300" distR="114300" simplePos="0" relativeHeight="251685888" behindDoc="0" locked="0" layoutInCell="1" allowOverlap="1" wp14:anchorId="690EC7E6" wp14:editId="4B1FC044">
                  <wp:simplePos x="0" y="0"/>
                  <wp:positionH relativeFrom="column">
                    <wp:posOffset>293067</wp:posOffset>
                  </wp:positionH>
                  <wp:positionV relativeFrom="paragraph">
                    <wp:posOffset>175536</wp:posOffset>
                  </wp:positionV>
                  <wp:extent cx="628015" cy="357505"/>
                  <wp:effectExtent l="0" t="0" r="0" b="444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57505"/>
                          </a:xfrm>
                          <a:prstGeom prst="rect">
                            <a:avLst/>
                          </a:prstGeom>
                          <a:noFill/>
                          <a:ln w="9525">
                            <a:noFill/>
                            <a:miter lim="800000"/>
                            <a:headEnd/>
                            <a:tailEnd/>
                          </a:ln>
                        </wps:spPr>
                        <wps:txbx>
                          <w:txbxContent>
                            <w:p w14:paraId="029BFBAE" w14:textId="7AC3D258" w:rsidR="005A78E3" w:rsidRPr="002B12DB" w:rsidRDefault="005A78E3">
                              <w:pPr>
                                <w:rPr>
                                  <w:lang w:val="en-US"/>
                                </w:rPr>
                              </w:pPr>
                              <w:r w:rsidRPr="002B12DB">
                                <w:rPr>
                                  <w:lang w:val="en-US"/>
                                </w:rPr>
                                <w:t>(</w:t>
                              </w:r>
                              <w:r>
                                <w:rPr>
                                  <w:lang w:val="en-US"/>
                                </w:rPr>
                                <w:t>c</w:t>
                              </w:r>
                              <w:r w:rsidRPr="002B12D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EC7E6" id="_x0000_s1040" type="#_x0000_t202" style="position:absolute;margin-left:23.1pt;margin-top:13.8pt;width:49.45pt;height:28.1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" filled="f" stroked="f">
                  <v:textbox>
                    <w:txbxContent>
                      <w:p w14:paraId="029BFBAE" w14:textId="7AC3D258" w:rsidR="005A78E3" w:rsidRPr="002B12DB" w:rsidRDefault="005A78E3">
                        <w:pPr>
                          <w:rPr>
                            <w:lang w:val="en-US"/>
                          </w:rPr>
                        </w:pPr>
                        <w:r w:rsidRPr="002B12DB">
                          <w:rPr>
                            <w:lang w:val="en-US"/>
                          </w:rPr>
                          <w:t>(</w:t>
                        </w:r>
                        <w:r>
                          <w:rPr>
                            <w:lang w:val="en-US"/>
                          </w:rPr>
                          <w:t>c</w:t>
                        </w:r>
                        <w:r w:rsidRPr="002B12DB">
                          <w:rPr>
                            <w:lang w:val="en-US"/>
                          </w:rPr>
                          <w:t>)</w:t>
                        </w:r>
                      </w:p>
                    </w:txbxContent>
                  </v:textbox>
                </v:shape>
              </w:pict>
            </mc:Fallback>
          </mc:AlternateContent>
        </w:r>
        <w:r w:rsidR="00902697" w:rsidDel="00074F4E">
          <w:rPr>
            <w:noProof/>
            <w:lang w:val="en-US"/>
          </w:rPr>
          <w:drawing>
            <wp:inline distT="0" distB="0" distL="0" distR="0" wp14:anchorId="246EA3DE" wp14:editId="351BF342">
              <wp:extent cx="4958416" cy="25279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l-pdb-mw-rg2.png"/>
                      <pic:cNvPicPr/>
                    </pic:nvPicPr>
                    <pic:blipFill rotWithShape="1">
                      <a:blip r:embed="rId15">
                        <a:extLst>
                          <a:ext uri="{28A0092B-C50C-407E-A947-70E740481C1C}">
                            <a14:useLocalDpi xmlns:a14="http://schemas.microsoft.com/office/drawing/2010/main" val="0"/>
                          </a:ext>
                        </a:extLst>
                      </a:blip>
                      <a:srcRect l="10498" t="46036" r="43494" b="8143"/>
                      <a:stretch/>
                    </pic:blipFill>
                    <pic:spPr bwMode="auto">
                      <a:xfrm>
                        <a:off x="0" y="0"/>
                        <a:ext cx="5026478" cy="2562635"/>
                      </a:xfrm>
                      <a:prstGeom prst="rect">
                        <a:avLst/>
                      </a:prstGeom>
                      <a:ln>
                        <a:noFill/>
                      </a:ln>
                      <a:extLst>
                        <a:ext uri="{53640926-AAD7-44D8-BBD7-CCE9431645EC}">
                          <a14:shadowObscured xmlns:a14="http://schemas.microsoft.com/office/drawing/2010/main"/>
                        </a:ext>
                      </a:extLst>
                    </pic:spPr>
                  </pic:pic>
                </a:graphicData>
              </a:graphic>
            </wp:inline>
          </w:drawing>
        </w:r>
      </w:del>
    </w:p>
    <w:p w14:paraId="61C5F67C" w14:textId="4C42FEBB" w:rsidR="009464C8" w:rsidDel="00074F4E" w:rsidRDefault="009464C8">
      <w:pPr>
        <w:pStyle w:val="NormalWeb"/>
        <w:rPr>
          <w:del w:id="1332" w:author="AL" w:date="2021-07-23T17:44:00Z"/>
          <w:noProof/>
        </w:rPr>
      </w:pPr>
    </w:p>
    <w:p w14:paraId="3DC7DB34" w14:textId="2794A8C9" w:rsidR="00132F0F" w:rsidDel="00074F4E" w:rsidRDefault="009464C8">
      <w:pPr>
        <w:pStyle w:val="NormalWeb"/>
        <w:rPr>
          <w:del w:id="1333" w:author="AL" w:date="2021-07-23T17:44:00Z"/>
          <w:lang w:val="en-US"/>
        </w:rPr>
      </w:pPr>
      <w:del w:id="1334" w:author="AL" w:date="2021-07-23T17:44:00Z">
        <w:r w:rsidRPr="009464C8" w:rsidDel="00074F4E">
          <w:rPr>
            <w:noProof/>
            <w:lang w:val="en-US"/>
          </w:rPr>
          <mc:AlternateContent>
            <mc:Choice Requires="wps">
              <w:drawing>
                <wp:anchor distT="45720" distB="45720" distL="114300" distR="114300" simplePos="0" relativeHeight="251721728" behindDoc="0" locked="0" layoutInCell="1" allowOverlap="1" wp14:anchorId="1BE8C130" wp14:editId="6DBFA090">
                  <wp:simplePos x="0" y="0"/>
                  <wp:positionH relativeFrom="leftMargin">
                    <wp:posOffset>581397</wp:posOffset>
                  </wp:positionH>
                  <wp:positionV relativeFrom="paragraph">
                    <wp:posOffset>243441</wp:posOffset>
                  </wp:positionV>
                  <wp:extent cx="945986" cy="468630"/>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45986" cy="468630"/>
                          </a:xfrm>
                          <a:prstGeom prst="rect">
                            <a:avLst/>
                          </a:prstGeom>
                          <a:noFill/>
                          <a:ln w="9525">
                            <a:noFill/>
                            <a:miter lim="800000"/>
                            <a:headEnd/>
                            <a:tailEnd/>
                          </a:ln>
                        </wps:spPr>
                        <wps:txbx>
                          <w:txbxContent>
                            <w:p w14:paraId="56C71348" w14:textId="77777777" w:rsidR="005A78E3" w:rsidRPr="009464C8" w:rsidRDefault="005A78E3">
                              <w:pPr>
                                <w:rPr>
                                  <w:lang w:val="en-US"/>
                                </w:rPr>
                              </w:pPr>
                              <w:r>
                                <w:rPr>
                                  <w:lang w:val="en-US"/>
                                </w:rPr>
                                <w:t>MW</w:t>
                              </w:r>
                              <w:r w:rsidRPr="009464C8">
                                <w:rPr>
                                  <w:lang w:val="en-US"/>
                                </w:rPr>
                                <w:t>,</w:t>
                              </w:r>
                              <w:r>
                                <w:rPr>
                                  <w:lang w:val="en-US"/>
                                </w:rPr>
                                <w:t xml:space="preserve">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8C130" id="_x0000_s1041" type="#_x0000_t202" style="position:absolute;margin-left:45.8pt;margin-top:19.15pt;width:74.5pt;height:36.9pt;rotation:-90;z-index:2517217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" filled="f" stroked="f">
                  <v:textbox>
                    <w:txbxContent>
                      <w:p w14:paraId="56C71348" w14:textId="77777777" w:rsidR="005A78E3" w:rsidRPr="009464C8" w:rsidRDefault="005A78E3">
                        <w:pPr>
                          <w:rPr>
                            <w:lang w:val="en-US"/>
                          </w:rPr>
                        </w:pPr>
                        <w:r>
                          <w:rPr>
                            <w:lang w:val="en-US"/>
                          </w:rPr>
                          <w:t>MW</w:t>
                        </w:r>
                        <w:r w:rsidRPr="009464C8">
                          <w:rPr>
                            <w:lang w:val="en-US"/>
                          </w:rPr>
                          <w:t>,</w:t>
                        </w:r>
                        <w:r>
                          <w:rPr>
                            <w:lang w:val="en-US"/>
                          </w:rPr>
                          <w:t xml:space="preserve"> kDa</w:t>
                        </w:r>
                      </w:p>
                    </w:txbxContent>
                  </v:textbox>
                  <w10:wrap anchorx="margin"/>
                </v:shape>
              </w:pict>
            </mc:Fallback>
          </mc:AlternateContent>
        </w:r>
        <w:r w:rsidRPr="002B12DB" w:rsidDel="00074F4E">
          <w:rPr>
            <w:rStyle w:val="Heading2Char"/>
            <w:noProof/>
          </w:rPr>
          <mc:AlternateContent>
            <mc:Choice Requires="wps">
              <w:drawing>
                <wp:anchor distT="45720" distB="45720" distL="114300" distR="114300" simplePos="0" relativeHeight="251680768" behindDoc="0" locked="0" layoutInCell="1" allowOverlap="1" wp14:anchorId="417D4821" wp14:editId="2886B674">
                  <wp:simplePos x="0" y="0"/>
                  <wp:positionH relativeFrom="column">
                    <wp:posOffset>294447</wp:posOffset>
                  </wp:positionH>
                  <wp:positionV relativeFrom="paragraph">
                    <wp:posOffset>221864</wp:posOffset>
                  </wp:positionV>
                  <wp:extent cx="628015" cy="357505"/>
                  <wp:effectExtent l="0" t="0" r="0" b="444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57505"/>
                          </a:xfrm>
                          <a:prstGeom prst="rect">
                            <a:avLst/>
                          </a:prstGeom>
                          <a:noFill/>
                          <a:ln w="9525">
                            <a:noFill/>
                            <a:miter lim="800000"/>
                            <a:headEnd/>
                            <a:tailEnd/>
                          </a:ln>
                        </wps:spPr>
                        <wps:txbx>
                          <w:txbxContent>
                            <w:p w14:paraId="161BA85E" w14:textId="6257022F" w:rsidR="005A78E3" w:rsidRPr="002B12DB" w:rsidRDefault="005A78E3">
                              <w:pPr>
                                <w:rPr>
                                  <w:lang w:val="en-US"/>
                                </w:rPr>
                              </w:pPr>
                              <w:r w:rsidRPr="002B12DB">
                                <w:rPr>
                                  <w:lang w:val="en-US"/>
                                </w:rPr>
                                <w:t>(</w:t>
                              </w:r>
                              <w:r>
                                <w:rPr>
                                  <w:lang w:val="en-US"/>
                                </w:rPr>
                                <w:t>d</w:t>
                              </w:r>
                              <w:r w:rsidRPr="002B12D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D4821" id="_x0000_s1042" type="#_x0000_t202" style="position:absolute;margin-left:23.2pt;margin-top:17.45pt;width:49.45pt;height:28.1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" filled="f" stroked="f">
                  <v:textbox>
                    <w:txbxContent>
                      <w:p w14:paraId="161BA85E" w14:textId="6257022F" w:rsidR="005A78E3" w:rsidRPr="002B12DB" w:rsidRDefault="005A78E3">
                        <w:pPr>
                          <w:rPr>
                            <w:lang w:val="en-US"/>
                          </w:rPr>
                        </w:pPr>
                        <w:r w:rsidRPr="002B12DB">
                          <w:rPr>
                            <w:lang w:val="en-US"/>
                          </w:rPr>
                          <w:t>(</w:t>
                        </w:r>
                        <w:r>
                          <w:rPr>
                            <w:lang w:val="en-US"/>
                          </w:rPr>
                          <w:t>d</w:t>
                        </w:r>
                        <w:r w:rsidRPr="002B12DB">
                          <w:rPr>
                            <w:lang w:val="en-US"/>
                          </w:rPr>
                          <w:t>)</w:t>
                        </w:r>
                      </w:p>
                    </w:txbxContent>
                  </v:textbox>
                </v:shape>
              </w:pict>
            </mc:Fallback>
          </mc:AlternateContent>
        </w:r>
        <w:r w:rsidRPr="009464C8" w:rsidDel="00074F4E">
          <w:rPr>
            <w:noProof/>
            <w:lang w:val="en-US"/>
          </w:rPr>
          <mc:AlternateContent>
            <mc:Choice Requires="wps">
              <w:drawing>
                <wp:anchor distT="45720" distB="45720" distL="114300" distR="114300" simplePos="0" relativeHeight="251713536" behindDoc="0" locked="0" layoutInCell="1" allowOverlap="1" wp14:anchorId="2DEAFE07" wp14:editId="7CEDA0D2">
                  <wp:simplePos x="0" y="0"/>
                  <wp:positionH relativeFrom="column">
                    <wp:posOffset>4315128</wp:posOffset>
                  </wp:positionH>
                  <wp:positionV relativeFrom="paragraph">
                    <wp:posOffset>2629563</wp:posOffset>
                  </wp:positionV>
                  <wp:extent cx="643890" cy="326003"/>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326003"/>
                          </a:xfrm>
                          <a:prstGeom prst="rect">
                            <a:avLst/>
                          </a:prstGeom>
                          <a:noFill/>
                          <a:ln w="9525">
                            <a:noFill/>
                            <a:miter lim="800000"/>
                            <a:headEnd/>
                            <a:tailEnd/>
                          </a:ln>
                        </wps:spPr>
                        <wps:txbx>
                          <w:txbxContent>
                            <w:p w14:paraId="69B1CEAF" w14:textId="77777777" w:rsidR="005A78E3" w:rsidRPr="009464C8" w:rsidRDefault="005A78E3">
                              <w:pPr>
                                <w:rPr>
                                  <w:lang w:val="en-US"/>
                                </w:rPr>
                              </w:pPr>
                              <w:r>
                                <w:rPr>
                                  <w:lang w:val="en-US"/>
                                </w:rPr>
                                <w:t>R</w:t>
                              </w:r>
                              <w:r w:rsidRPr="009464C8">
                                <w:rPr>
                                  <w:vertAlign w:val="subscript"/>
                                  <w:lang w:val="en-US"/>
                                </w:rPr>
                                <w:t>g</w:t>
                              </w:r>
                              <w:r w:rsidRPr="009464C8">
                                <w:rPr>
                                  <w:lang w:val="en-US"/>
                                </w:rPr>
                                <w:t>,</w:t>
                              </w:r>
                              <w:r>
                                <w:rPr>
                                  <w:lang w:val="en-US"/>
                                </w:rPr>
                                <w:t xml:space="preserve"> 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AFE07" id="_x0000_s1043" type="#_x0000_t202" style="position:absolute;margin-left:339.75pt;margin-top:207.05pt;width:50.7pt;height:25.6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" filled="f" stroked="f">
                  <v:textbox>
                    <w:txbxContent>
                      <w:p w14:paraId="69B1CEAF" w14:textId="77777777" w:rsidR="005A78E3" w:rsidRPr="009464C8" w:rsidRDefault="005A78E3">
                        <w:pPr>
                          <w:rPr>
                            <w:lang w:val="en-US"/>
                          </w:rPr>
                        </w:pPr>
                        <w:r>
                          <w:rPr>
                            <w:lang w:val="en-US"/>
                          </w:rPr>
                          <w:t>R</w:t>
                        </w:r>
                        <w:r w:rsidRPr="009464C8">
                          <w:rPr>
                            <w:vertAlign w:val="subscript"/>
                            <w:lang w:val="en-US"/>
                          </w:rPr>
                          <w:t>g</w:t>
                        </w:r>
                        <w:r w:rsidRPr="009464C8">
                          <w:rPr>
                            <w:lang w:val="en-US"/>
                          </w:rPr>
                          <w:t>,</w:t>
                        </w:r>
                        <w:r>
                          <w:rPr>
                            <w:lang w:val="en-US"/>
                          </w:rPr>
                          <w:t xml:space="preserve"> Ȧ</w:t>
                        </w:r>
                      </w:p>
                    </w:txbxContent>
                  </v:textbox>
                </v:shape>
              </w:pict>
            </mc:Fallback>
          </mc:AlternateContent>
        </w:r>
        <w:r w:rsidR="00132F0F" w:rsidDel="00074F4E">
          <w:rPr>
            <w:noProof/>
          </w:rPr>
          <w:drawing>
            <wp:inline distT="0" distB="0" distL="0" distR="0" wp14:anchorId="4ECA37E6" wp14:editId="25DC4C58">
              <wp:extent cx="4975225" cy="279885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008" t="41600" r="46460" b="2058"/>
                      <a:stretch/>
                    </pic:blipFill>
                    <pic:spPr bwMode="auto">
                      <a:xfrm>
                        <a:off x="0" y="0"/>
                        <a:ext cx="5054673" cy="2843553"/>
                      </a:xfrm>
                      <a:prstGeom prst="rect">
                        <a:avLst/>
                      </a:prstGeom>
                      <a:noFill/>
                      <a:ln>
                        <a:noFill/>
                      </a:ln>
                      <a:extLst>
                        <a:ext uri="{53640926-AAD7-44D8-BBD7-CCE9431645EC}">
                          <a14:shadowObscured xmlns:a14="http://schemas.microsoft.com/office/drawing/2010/main"/>
                        </a:ext>
                      </a:extLst>
                    </pic:spPr>
                  </pic:pic>
                </a:graphicData>
              </a:graphic>
            </wp:inline>
          </w:drawing>
        </w:r>
      </w:del>
    </w:p>
    <w:p w14:paraId="270364AA" w14:textId="664F2AA2" w:rsidR="00122AC4" w:rsidRPr="00A727C9" w:rsidDel="00074F4E" w:rsidRDefault="00122AC4">
      <w:pPr>
        <w:pStyle w:val="NormalWeb"/>
        <w:rPr>
          <w:del w:id="1335" w:author="AL" w:date="2021-07-23T17:44:00Z"/>
          <w:lang w:val="en-US"/>
        </w:rPr>
        <w:pPrChange w:id="1336" w:author="AL" w:date="2021-07-23T17:44:00Z">
          <w:pPr>
            <w:pStyle w:val="NormalWeb"/>
            <w:jc w:val="center"/>
          </w:pPr>
        </w:pPrChange>
      </w:pPr>
      <w:del w:id="1337" w:author="AL" w:date="2021-07-23T17:44:00Z">
        <w:r w:rsidRPr="00A727C9" w:rsidDel="00074F4E">
          <w:rPr>
            <w:lang w:val="en-US"/>
          </w:rPr>
          <w:delText>Fig.</w:delText>
        </w:r>
        <w:r w:rsidR="00B9008E" w:rsidDel="00074F4E">
          <w:rPr>
            <w:lang w:val="en-US"/>
          </w:rPr>
          <w:delText>2</w:delText>
        </w:r>
        <w:r w:rsidRPr="00A727C9" w:rsidDel="00074F4E">
          <w:rPr>
            <w:lang w:val="en-US"/>
          </w:rPr>
          <w:delText xml:space="preserve">. Distribution </w:delText>
        </w:r>
        <w:r w:rsidR="002B12DB" w:rsidDel="00074F4E">
          <w:rPr>
            <w:lang w:val="en-US"/>
          </w:rPr>
          <w:delText xml:space="preserve">over </w:delText>
        </w:r>
        <w:r w:rsidR="00B831CA" w:rsidDel="00074F4E">
          <w:rPr>
            <w:lang w:val="en-US"/>
          </w:rPr>
          <w:delText xml:space="preserve">the </w:delText>
        </w:r>
        <w:r w:rsidR="002B12DB" w:rsidDel="00074F4E">
          <w:rPr>
            <w:lang w:val="en-US"/>
          </w:rPr>
          <w:delText xml:space="preserve">radius of gyration and MW </w:delText>
        </w:r>
        <w:r w:rsidRPr="00A727C9" w:rsidDel="00074F4E">
          <w:rPr>
            <w:lang w:val="en-US"/>
          </w:rPr>
          <w:delText xml:space="preserve">of </w:delText>
        </w:r>
        <w:r w:rsidR="00731BD6" w:rsidDel="00074F4E">
          <w:rPr>
            <w:lang w:val="en-US"/>
          </w:rPr>
          <w:delText xml:space="preserve">(a) </w:delText>
        </w:r>
        <w:r w:rsidRPr="00A727C9" w:rsidDel="00074F4E">
          <w:rPr>
            <w:lang w:val="en-US"/>
          </w:rPr>
          <w:delText>all deposited in PDB proteins</w:delText>
        </w:r>
        <w:r w:rsidR="002B12DB" w:rsidDel="00074F4E">
          <w:rPr>
            <w:lang w:val="en-US"/>
          </w:rPr>
          <w:delText>;</w:delText>
        </w:r>
        <w:r w:rsidR="00731BD6" w:rsidDel="00074F4E">
          <w:rPr>
            <w:lang w:val="en-US"/>
          </w:rPr>
          <w:delText xml:space="preserve"> (b) sampled for </w:delText>
        </w:r>
        <w:r w:rsidR="00B729EA" w:rsidDel="00074F4E">
          <w:rPr>
            <w:lang w:val="en-US"/>
          </w:rPr>
          <w:delText xml:space="preserve">the </w:delText>
        </w:r>
        <w:r w:rsidR="00731BD6" w:rsidDel="00074F4E">
          <w:rPr>
            <w:lang w:val="en-US"/>
          </w:rPr>
          <w:delText xml:space="preserve">training set </w:delText>
        </w:r>
        <w:r w:rsidRPr="00A727C9" w:rsidDel="00074F4E">
          <w:rPr>
            <w:lang w:val="en-US"/>
          </w:rPr>
          <w:delText xml:space="preserve">by </w:delText>
        </w:r>
        <w:r w:rsidR="002B12DB" w:rsidDel="00074F4E">
          <w:rPr>
            <w:lang w:val="en-US"/>
          </w:rPr>
          <w:delText>the Latin supercube sampling</w:delText>
        </w:r>
        <w:r w:rsidR="00132F0F" w:rsidDel="00074F4E">
          <w:rPr>
            <w:lang w:val="en-US"/>
          </w:rPr>
          <w:delText xml:space="preserve"> (c) MW vs Rg heat map for the </w:delText>
        </w:r>
        <w:r w:rsidR="00F25D42" w:rsidDel="00074F4E">
          <w:rPr>
            <w:lang w:val="en-US"/>
          </w:rPr>
          <w:delText xml:space="preserve">snapshot of PDB containing </w:delText>
        </w:r>
        <w:r w:rsidR="00B831CA" w:rsidDel="00074F4E">
          <w:rPr>
            <w:lang w:val="en-US"/>
          </w:rPr>
          <w:delText xml:space="preserve">135 238 proteins (d) </w:delText>
        </w:r>
        <w:r w:rsidR="00F25D42" w:rsidDel="00074F4E">
          <w:rPr>
            <w:lang w:val="en-US"/>
          </w:rPr>
          <w:delText>MW vs Rg for</w:delText>
        </w:r>
        <w:r w:rsidR="00B831CA" w:rsidDel="00074F4E">
          <w:rPr>
            <w:lang w:val="en-US"/>
          </w:rPr>
          <w:delText xml:space="preserve"> the </w:delText>
        </w:r>
        <w:r w:rsidR="00132F0F" w:rsidDel="00074F4E">
          <w:rPr>
            <w:lang w:val="en-US"/>
          </w:rPr>
          <w:delText>chosen training set</w:delText>
        </w:r>
        <w:r w:rsidRPr="00A727C9" w:rsidDel="00074F4E">
          <w:rPr>
            <w:lang w:val="en-US"/>
          </w:rPr>
          <w:delText>.</w:delText>
        </w:r>
      </w:del>
    </w:p>
    <w:p w14:paraId="3AF076FA" w14:textId="3ED8CFBA" w:rsidR="00264F8C" w:rsidDel="00074F4E" w:rsidRDefault="00264F8C">
      <w:pPr>
        <w:pStyle w:val="NormalWeb"/>
        <w:rPr>
          <w:del w:id="1338" w:author="AL" w:date="2021-07-23T17:44:00Z"/>
          <w:lang w:val="en-US"/>
        </w:rPr>
      </w:pPr>
      <w:del w:id="1339" w:author="AL" w:date="2021-07-23T17:44:00Z">
        <w:r w:rsidDel="00074F4E">
          <w:rPr>
            <w:lang w:val="en-US"/>
          </w:rPr>
          <w:delText xml:space="preserve">  </w:delText>
        </w:r>
        <w:commentRangeStart w:id="1340"/>
        <w:r w:rsidR="00122AC4" w:rsidDel="00074F4E">
          <w:rPr>
            <w:lang w:val="en-US"/>
          </w:rPr>
          <w:delText>I</w:delText>
        </w:r>
        <w:r w:rsidR="00C64A50" w:rsidDel="00074F4E">
          <w:rPr>
            <w:lang w:val="en-US"/>
          </w:rPr>
          <w:delText>t is i</w:delText>
        </w:r>
        <w:r w:rsidR="00122AC4" w:rsidDel="00074F4E">
          <w:rPr>
            <w:lang w:val="en-US"/>
          </w:rPr>
          <w:delText>ntuitively</w:delText>
        </w:r>
        <w:r w:rsidR="00C64A50" w:rsidDel="00074F4E">
          <w:rPr>
            <w:lang w:val="en-US"/>
          </w:rPr>
          <w:delText xml:space="preserve"> </w:delText>
        </w:r>
        <w:r w:rsidR="000046D2" w:rsidDel="00074F4E">
          <w:rPr>
            <w:lang w:val="en-US"/>
          </w:rPr>
          <w:delText>clear</w:delText>
        </w:r>
        <w:r w:rsidR="00C64A50" w:rsidDel="00074F4E">
          <w:rPr>
            <w:lang w:val="en-US"/>
          </w:rPr>
          <w:delText>,</w:delText>
        </w:r>
        <w:r w:rsidR="00122AC4" w:rsidDel="00074F4E">
          <w:rPr>
            <w:lang w:val="en-US"/>
          </w:rPr>
          <w:delText xml:space="preserve"> </w:delText>
        </w:r>
        <w:r w:rsidR="008A1717" w:rsidDel="00074F4E">
          <w:rPr>
            <w:lang w:val="en-US"/>
          </w:rPr>
          <w:delText xml:space="preserve">that </w:delText>
        </w:r>
        <w:r w:rsidR="004F2853" w:rsidDel="00074F4E">
          <w:rPr>
            <w:lang w:val="en-US"/>
          </w:rPr>
          <w:delText>small</w:delText>
        </w:r>
        <w:r w:rsidR="00F25D42" w:rsidDel="00074F4E">
          <w:rPr>
            <w:lang w:val="en-US"/>
          </w:rPr>
          <w:delText>er</w:delText>
        </w:r>
        <w:r w:rsidR="004F2853" w:rsidDel="00074F4E">
          <w:rPr>
            <w:lang w:val="en-US"/>
          </w:rPr>
          <w:delText xml:space="preserve"> proteins are </w:delText>
        </w:r>
        <w:r w:rsidR="008A1717" w:rsidDel="00074F4E">
          <w:rPr>
            <w:lang w:val="en-US"/>
          </w:rPr>
          <w:delText xml:space="preserve">easier to solve and </w:delText>
        </w:r>
        <w:r w:rsidR="00D62E6C" w:rsidDel="00074F4E">
          <w:rPr>
            <w:lang w:val="en-US"/>
          </w:rPr>
          <w:delText xml:space="preserve">thus </w:delText>
        </w:r>
        <w:r w:rsidR="00B02FA3" w:rsidDel="00074F4E">
          <w:rPr>
            <w:lang w:val="en-US"/>
          </w:rPr>
          <w:delText>there are more of them</w:delText>
        </w:r>
        <w:r w:rsidR="008A1717" w:rsidDel="00074F4E">
          <w:rPr>
            <w:lang w:val="en-US"/>
          </w:rPr>
          <w:delText xml:space="preserve"> </w:delText>
        </w:r>
        <w:r w:rsidR="00B02FA3" w:rsidDel="00074F4E">
          <w:rPr>
            <w:lang w:val="en-US"/>
          </w:rPr>
          <w:delText>in</w:delText>
        </w:r>
        <w:r w:rsidR="004F2853" w:rsidDel="00074F4E">
          <w:rPr>
            <w:lang w:val="en-US"/>
          </w:rPr>
          <w:delText xml:space="preserve"> PDB</w:delText>
        </w:r>
        <w:r w:rsidR="00284D40" w:rsidDel="00074F4E">
          <w:rPr>
            <w:lang w:val="en-US"/>
          </w:rPr>
          <w:delText xml:space="preserve">, especially </w:delText>
        </w:r>
        <w:r w:rsidR="004F2853" w:rsidDel="00074F4E">
          <w:rPr>
            <w:lang w:val="en-US"/>
          </w:rPr>
          <w:delText xml:space="preserve">given the historical </w:delText>
        </w:r>
        <w:r w:rsidR="00B02FA3" w:rsidDel="00074F4E">
          <w:rPr>
            <w:lang w:val="en-US"/>
          </w:rPr>
          <w:delText>perspective</w:delText>
        </w:r>
        <w:r w:rsidR="004F2853" w:rsidDel="00074F4E">
          <w:rPr>
            <w:lang w:val="en-US"/>
          </w:rPr>
          <w:delText xml:space="preserve"> </w:delText>
        </w:r>
        <w:r w:rsidR="00231B4A" w:rsidDel="00074F4E">
          <w:rPr>
            <w:lang w:val="en-US"/>
          </w:rPr>
          <w:delText>of</w:delText>
        </w:r>
        <w:r w:rsidR="009378EB" w:rsidDel="00074F4E">
          <w:rPr>
            <w:lang w:val="en-US"/>
          </w:rPr>
          <w:delText xml:space="preserve"> available methods in</w:delText>
        </w:r>
        <w:r w:rsidR="00231B4A" w:rsidDel="00074F4E">
          <w:rPr>
            <w:lang w:val="en-US"/>
          </w:rPr>
          <w:delText xml:space="preserve"> </w:delText>
        </w:r>
        <w:r w:rsidR="004F2853" w:rsidDel="00074F4E">
          <w:rPr>
            <w:lang w:val="en-US"/>
          </w:rPr>
          <w:delText>1970-2000 years</w:delText>
        </w:r>
        <w:r w:rsidR="008A1717" w:rsidDel="00074F4E">
          <w:rPr>
            <w:lang w:val="en-US"/>
          </w:rPr>
          <w:delText>.</w:delText>
        </w:r>
        <w:r w:rsidR="00122AC4" w:rsidDel="00074F4E">
          <w:rPr>
            <w:lang w:val="en-US"/>
          </w:rPr>
          <w:delText xml:space="preserve"> </w:delText>
        </w:r>
        <w:r w:rsidR="008A1717" w:rsidDel="00074F4E">
          <w:rPr>
            <w:lang w:val="en-US"/>
          </w:rPr>
          <w:delText xml:space="preserve">Moreover, </w:delText>
        </w:r>
        <w:r w:rsidR="00122AC4" w:rsidDel="00074F4E">
          <w:rPr>
            <w:lang w:val="en-US"/>
          </w:rPr>
          <w:delText xml:space="preserve">the vast majority of the structures </w:delText>
        </w:r>
        <w:r w:rsidR="00B9008E" w:rsidDel="00074F4E">
          <w:rPr>
            <w:lang w:val="en-US"/>
          </w:rPr>
          <w:delText xml:space="preserve">in PDB </w:delText>
        </w:r>
        <w:r w:rsidR="00122AC4" w:rsidDel="00074F4E">
          <w:rPr>
            <w:lang w:val="en-US"/>
          </w:rPr>
          <w:delText xml:space="preserve">were solved by crystallographic methods, </w:delText>
        </w:r>
        <w:r w:rsidR="008A1717" w:rsidDel="00074F4E">
          <w:rPr>
            <w:lang w:val="en-US"/>
          </w:rPr>
          <w:delText>which implies that the proteins must be able to form crystals</w:delText>
        </w:r>
        <w:r w:rsidR="00E51F83" w:rsidDel="00074F4E">
          <w:rPr>
            <w:lang w:val="en-US"/>
          </w:rPr>
          <w:delText xml:space="preserve">. As is well known from crystallography, the smaller and globular proteins are more prone to </w:delText>
        </w:r>
        <w:r w:rsidR="00B30522" w:rsidDel="00074F4E">
          <w:rPr>
            <w:lang w:val="en-US"/>
          </w:rPr>
          <w:delText xml:space="preserve">be </w:delText>
        </w:r>
        <w:r w:rsidR="00E51F83" w:rsidDel="00074F4E">
          <w:rPr>
            <w:lang w:val="en-US"/>
          </w:rPr>
          <w:delText>crystallize</w:delText>
        </w:r>
        <w:r w:rsidR="00B30522" w:rsidDel="00074F4E">
          <w:rPr>
            <w:lang w:val="en-US"/>
          </w:rPr>
          <w:delText>d</w:delText>
        </w:r>
        <w:r w:rsidR="00E51F83" w:rsidDel="00074F4E">
          <w:rPr>
            <w:lang w:val="en-US"/>
          </w:rPr>
          <w:delText xml:space="preserve"> compared to large and flexible</w:delText>
        </w:r>
        <w:r w:rsidR="00FA4324" w:rsidDel="00074F4E">
          <w:rPr>
            <w:lang w:val="en-US"/>
          </w:rPr>
          <w:delText xml:space="preserve"> ones</w:delText>
        </w:r>
        <w:r w:rsidR="00E51F83" w:rsidDel="00074F4E">
          <w:rPr>
            <w:lang w:val="en-US"/>
          </w:rPr>
          <w:delText>.</w:delText>
        </w:r>
        <w:commentRangeEnd w:id="1340"/>
        <w:r w:rsidR="00326659" w:rsidDel="00074F4E">
          <w:rPr>
            <w:rStyle w:val="CommentReference"/>
            <w:rFonts w:eastAsiaTheme="minorHAnsi" w:cstheme="minorBidi"/>
          </w:rPr>
          <w:commentReference w:id="1340"/>
        </w:r>
      </w:del>
    </w:p>
    <w:p w14:paraId="5543F0EC" w14:textId="1690AA32" w:rsidR="002B12DB" w:rsidDel="000B33B3" w:rsidRDefault="003947D6">
      <w:pPr>
        <w:pStyle w:val="NormalWeb"/>
        <w:rPr>
          <w:del w:id="1341" w:author="AL" w:date="2021-08-06T21:01:00Z"/>
          <w:moveFrom w:id="1342" w:author="AL" w:date="2021-07-23T17:57:00Z"/>
          <w:lang w:val="en-US"/>
        </w:rPr>
      </w:pPr>
      <w:moveFromRangeStart w:id="1343" w:author="AL" w:date="2021-07-23T17:57:00Z" w:name="move77955488"/>
      <w:moveFrom w:id="1344" w:author="AL" w:date="2021-07-23T17:57:00Z">
        <w:del w:id="1345" w:author="AL" w:date="2021-08-06T21:01:00Z">
          <w:r w:rsidDel="000B33B3">
            <w:rPr>
              <w:lang w:val="en-US"/>
            </w:rPr>
            <w:delText xml:space="preserve"> </w:delText>
          </w:r>
          <w:r w:rsidR="00122AC4" w:rsidDel="000B33B3">
            <w:rPr>
              <w:lang w:val="en-US"/>
            </w:rPr>
            <w:delText xml:space="preserve"> </w:delText>
          </w:r>
          <w:r w:rsidDel="000B33B3">
            <w:rPr>
              <w:lang w:val="en-US"/>
            </w:rPr>
            <w:delText>In contrast</w:delText>
          </w:r>
          <w:r w:rsidR="002B12DB" w:rsidDel="000B33B3">
            <w:rPr>
              <w:lang w:val="en-US"/>
            </w:rPr>
            <w:delText xml:space="preserve">, </w:delText>
          </w:r>
          <w:r w:rsidR="00D62E6C" w:rsidDel="000B33B3">
            <w:rPr>
              <w:lang w:val="en-US"/>
            </w:rPr>
            <w:delText>SAXS is a low-resolution technique and is typically used for the determination of supramolecular structures</w:delText>
          </w:r>
          <w:r w:rsidR="0004309E" w:rsidDel="000B33B3">
            <w:rPr>
              <w:lang w:val="en-US"/>
            </w:rPr>
            <w:delText>. Thus</w:delText>
          </w:r>
          <w:r w:rsidR="00D62E6C" w:rsidDel="000B33B3">
            <w:rPr>
              <w:lang w:val="en-US"/>
            </w:rPr>
            <w:delText xml:space="preserve">, </w:delText>
          </w:r>
          <w:commentRangeStart w:id="1346"/>
          <w:r w:rsidR="00D62E6C" w:rsidDel="000B33B3">
            <w:rPr>
              <w:lang w:val="en-US"/>
            </w:rPr>
            <w:delText xml:space="preserve">it </w:delText>
          </w:r>
          <w:r w:rsidR="00635D9C" w:rsidDel="000B33B3">
            <w:rPr>
              <w:lang w:val="en-US"/>
            </w:rPr>
            <w:delText>mostly</w:delText>
          </w:r>
          <w:r w:rsidR="00D62E6C" w:rsidDel="000B33B3">
            <w:rPr>
              <w:lang w:val="en-US"/>
            </w:rPr>
            <w:delText xml:space="preserve"> </w:delText>
          </w:r>
          <w:r w:rsidR="002B12DB" w:rsidDel="000B33B3">
            <w:rPr>
              <w:lang w:val="en-US"/>
            </w:rPr>
            <w:delText>deals with relatively big proteins</w:delText>
          </w:r>
          <w:commentRangeEnd w:id="1346"/>
          <w:r w:rsidR="00E138EC" w:rsidDel="000B33B3">
            <w:rPr>
              <w:rStyle w:val="CommentReference"/>
              <w:rFonts w:eastAsiaTheme="minorHAnsi" w:cstheme="minorBidi"/>
            </w:rPr>
            <w:commentReference w:id="1346"/>
          </w:r>
          <w:r w:rsidR="0004309E" w:rsidDel="000B33B3">
            <w:rPr>
              <w:lang w:val="en-US"/>
            </w:rPr>
            <w:delText>, homo-</w:delText>
          </w:r>
          <w:r w:rsidR="002B12DB" w:rsidDel="000B33B3">
            <w:rPr>
              <w:lang w:val="en-US"/>
            </w:rPr>
            <w:delText xml:space="preserve"> or </w:delText>
          </w:r>
          <w:r w:rsidR="0004309E" w:rsidDel="000B33B3">
            <w:rPr>
              <w:lang w:val="en-US"/>
            </w:rPr>
            <w:delText>hetero</w:delText>
          </w:r>
          <w:r w:rsidR="002B12DB" w:rsidDel="000B33B3">
            <w:rPr>
              <w:lang w:val="en-US"/>
            </w:rPr>
            <w:delText>complexes</w:delText>
          </w:r>
          <w:r w:rsidR="00F91481" w:rsidDel="000B33B3">
            <w:rPr>
              <w:lang w:val="en-US"/>
            </w:rPr>
            <w:delText xml:space="preserve"> of 60 kDa and higher</w:delText>
          </w:r>
          <w:r w:rsidR="002B12DB" w:rsidDel="000B33B3">
            <w:rPr>
              <w:lang w:val="en-US"/>
            </w:rPr>
            <w:delText xml:space="preserve">. </w:delText>
          </w:r>
          <w:r w:rsidR="00C26256" w:rsidDel="000B33B3">
            <w:rPr>
              <w:lang w:val="en-US"/>
            </w:rPr>
            <w:delText xml:space="preserve">The </w:delText>
          </w:r>
          <w:r w:rsidR="005A5342" w:rsidDel="000B33B3">
            <w:rPr>
              <w:lang w:val="en-US"/>
            </w:rPr>
            <w:delText>performance</w:delText>
          </w:r>
          <w:r w:rsidR="00C26256" w:rsidDel="000B33B3">
            <w:rPr>
              <w:lang w:val="en-US"/>
            </w:rPr>
            <w:delText xml:space="preserve"> of NNs </w:delText>
          </w:r>
          <w:r w:rsidR="005A5342" w:rsidDel="000B33B3">
            <w:rPr>
              <w:lang w:val="en-US"/>
            </w:rPr>
            <w:delText xml:space="preserve">strongly depends on the chosen training set and </w:delText>
          </w:r>
          <w:r w:rsidR="00C26256" w:rsidDel="000B33B3">
            <w:rPr>
              <w:lang w:val="en-US"/>
            </w:rPr>
            <w:delText>can be significantly advanced if the diverse</w:delText>
          </w:r>
          <w:r w:rsidR="005A5342" w:rsidDel="000B33B3">
            <w:rPr>
              <w:lang w:val="en-US"/>
            </w:rPr>
            <w:delText xml:space="preserve"> efficiently represented</w:delText>
          </w:r>
          <w:r w:rsidR="00C26256" w:rsidDel="000B33B3">
            <w:rPr>
              <w:lang w:val="en-US"/>
            </w:rPr>
            <w:delText xml:space="preserve"> proteins are chosen</w:delText>
          </w:r>
          <w:r w:rsidR="005A5342" w:rsidDel="000B33B3">
            <w:rPr>
              <w:lang w:val="en-US"/>
            </w:rPr>
            <w:delText>, so that the broader range in (MW,</w:delText>
          </w:r>
          <w:r w:rsidR="005A5342" w:rsidRPr="005A5342" w:rsidDel="000B33B3">
            <w:rPr>
              <w:i/>
              <w:iCs/>
              <w:lang w:val="en-US"/>
            </w:rPr>
            <w:delText>R</w:delText>
          </w:r>
          <w:r w:rsidR="005A5342" w:rsidRPr="005A5342" w:rsidDel="000B33B3">
            <w:rPr>
              <w:i/>
              <w:iCs/>
              <w:vertAlign w:val="subscript"/>
              <w:lang w:val="en-US"/>
            </w:rPr>
            <w:delText>g</w:delText>
          </w:r>
          <w:r w:rsidR="005A5342" w:rsidDel="000B33B3">
            <w:rPr>
              <w:lang w:val="en-US"/>
            </w:rPr>
            <w:delText>) space is covered.</w:delText>
          </w:r>
          <w:r w:rsidR="00C26256" w:rsidDel="000B33B3">
            <w:rPr>
              <w:lang w:val="en-US"/>
            </w:rPr>
            <w:delText xml:space="preserve"> </w:delText>
          </w:r>
          <w:r w:rsidR="00FC2A61" w:rsidDel="000B33B3">
            <w:rPr>
              <w:lang w:val="en-US"/>
            </w:rPr>
            <w:delText xml:space="preserve">Preliminary experiments confirmed, that NNs trained on the whole PDB data </w:delText>
          </w:r>
          <w:r w:rsidR="00253CFD" w:rsidDel="000B33B3">
            <w:rPr>
              <w:lang w:val="en-US"/>
            </w:rPr>
            <w:delText xml:space="preserve">(fig.2 (c)) </w:delText>
          </w:r>
          <w:r w:rsidR="00FC2A61" w:rsidDel="000B33B3">
            <w:rPr>
              <w:lang w:val="en-US"/>
            </w:rPr>
            <w:delText>works well enough for the smaller compact proteins, but underperforms for bigger and elongated models</w:delText>
          </w:r>
          <w:r w:rsidR="00253CFD" w:rsidDel="000B33B3">
            <w:rPr>
              <w:lang w:val="en-US"/>
            </w:rPr>
            <w:delText xml:space="preserve"> (not shown)</w:delText>
          </w:r>
          <w:r w:rsidR="00FC2A61" w:rsidDel="000B33B3">
            <w:rPr>
              <w:lang w:val="en-US"/>
            </w:rPr>
            <w:delText xml:space="preserve">. </w:delText>
          </w:r>
          <w:r w:rsidR="002E3C18" w:rsidDel="000B33B3">
            <w:rPr>
              <w:lang w:val="en-US"/>
            </w:rPr>
            <w:delText>The</w:delText>
          </w:r>
          <w:r w:rsidR="00F91481" w:rsidDel="000B33B3">
            <w:rPr>
              <w:lang w:val="en-US"/>
            </w:rPr>
            <w:delText xml:space="preserve"> NNs trained on all PDB models</w:delText>
          </w:r>
          <w:r w:rsidR="002E3C18" w:rsidDel="000B33B3">
            <w:rPr>
              <w:lang w:val="en-US"/>
            </w:rPr>
            <w:delText xml:space="preserve">, however </w:delText>
          </w:r>
          <w:r w:rsidR="00F91481" w:rsidDel="000B33B3">
            <w:rPr>
              <w:lang w:val="en-US"/>
            </w:rPr>
            <w:delText>of some practical value</w:delText>
          </w:r>
          <w:r w:rsidR="002E3C18" w:rsidDel="000B33B3">
            <w:rPr>
              <w:lang w:val="en-US"/>
            </w:rPr>
            <w:delText xml:space="preserve">, would fall short of the SAXS community aspirations since one of the strongest sides of the method is its ability to analyze rather big, unfolded, </w:delText>
          </w:r>
          <w:r w:rsidR="00231B4A" w:rsidDel="000B33B3">
            <w:rPr>
              <w:lang w:val="en-US"/>
            </w:rPr>
            <w:delText>or</w:delText>
          </w:r>
          <w:r w:rsidR="002E3C18" w:rsidDel="000B33B3">
            <w:rPr>
              <w:lang w:val="en-US"/>
            </w:rPr>
            <w:delText xml:space="preserve"> even intrinsically disordered proteins. </w:delText>
          </w:r>
          <w:commentRangeStart w:id="1347"/>
          <w:commentRangeEnd w:id="1347"/>
          <w:r w:rsidR="00264F8C" w:rsidDel="000B33B3">
            <w:rPr>
              <w:rStyle w:val="CommentReference"/>
              <w:rFonts w:eastAsiaTheme="minorHAnsi" w:cstheme="minorBidi"/>
            </w:rPr>
            <w:commentReference w:id="1347"/>
          </w:r>
          <w:r w:rsidR="00163184" w:rsidDel="000B33B3">
            <w:rPr>
              <w:lang w:val="en-US"/>
            </w:rPr>
            <w:delText xml:space="preserve"> </w:delText>
          </w:r>
        </w:del>
      </w:moveFrom>
    </w:p>
    <w:moveFromRangeEnd w:id="1343"/>
    <w:p w14:paraId="6649297C" w14:textId="6E20A9C9" w:rsidR="00F85837" w:rsidDel="00074F4E" w:rsidRDefault="002B12DB">
      <w:pPr>
        <w:pStyle w:val="NormalWeb"/>
        <w:rPr>
          <w:del w:id="1348" w:author="AL" w:date="2021-07-23T17:47:00Z"/>
          <w:lang w:val="en-US"/>
        </w:rPr>
      </w:pPr>
      <w:del w:id="1349" w:author="AL" w:date="2021-07-23T17:47:00Z">
        <w:r w:rsidDel="00074F4E">
          <w:rPr>
            <w:lang w:val="en-US"/>
          </w:rPr>
          <w:delText xml:space="preserve">  </w:delText>
        </w:r>
        <w:r w:rsidR="00231B4A" w:rsidDel="00074F4E">
          <w:rPr>
            <w:lang w:val="en-US"/>
          </w:rPr>
          <w:delText>With that in mind</w:delText>
        </w:r>
        <w:r w:rsidR="000E0F0E" w:rsidDel="00074F4E">
          <w:rPr>
            <w:lang w:val="en-US"/>
          </w:rPr>
          <w:delText xml:space="preserve">, we decided to </w:delText>
        </w:r>
        <w:r w:rsidDel="00074F4E">
          <w:rPr>
            <w:lang w:val="en-US"/>
          </w:rPr>
          <w:delText>amend</w:delText>
        </w:r>
        <w:r w:rsidR="000E0F0E" w:rsidDel="00074F4E">
          <w:rPr>
            <w:lang w:val="en-US"/>
          </w:rPr>
          <w:delText xml:space="preserve"> the training set t</w:delText>
        </w:r>
        <w:r w:rsidR="00BE7317" w:rsidDel="00074F4E">
          <w:rPr>
            <w:lang w:val="en-US"/>
          </w:rPr>
          <w:delText xml:space="preserve">o make </w:delText>
        </w:r>
        <w:r w:rsidR="000E0F0E" w:rsidDel="00074F4E">
          <w:rPr>
            <w:lang w:val="en-US"/>
          </w:rPr>
          <w:delText>it</w:delText>
        </w:r>
        <w:r w:rsidR="00E516BF" w:rsidDel="00074F4E">
          <w:rPr>
            <w:lang w:val="en-US"/>
          </w:rPr>
          <w:delText xml:space="preserve"> more</w:delText>
        </w:r>
        <w:r w:rsidR="00BE7317" w:rsidDel="00074F4E">
          <w:rPr>
            <w:lang w:val="en-US"/>
          </w:rPr>
          <w:delText xml:space="preserve"> diverse</w:delText>
        </w:r>
        <w:r w:rsidR="00E516BF" w:rsidDel="00074F4E">
          <w:rPr>
            <w:lang w:val="en-US"/>
          </w:rPr>
          <w:delText xml:space="preserve">, </w:delText>
        </w:r>
        <w:r w:rsidR="00BE7317" w:rsidDel="00074F4E">
          <w:rPr>
            <w:lang w:val="en-US"/>
          </w:rPr>
          <w:delText>complete</w:delText>
        </w:r>
        <w:r w:rsidR="00E516BF" w:rsidDel="00074F4E">
          <w:rPr>
            <w:lang w:val="en-US"/>
          </w:rPr>
          <w:delText>,</w:delText>
        </w:r>
        <w:r w:rsidR="00BE7317" w:rsidDel="00074F4E">
          <w:rPr>
            <w:lang w:val="en-US"/>
          </w:rPr>
          <w:delText xml:space="preserve"> </w:delText>
        </w:r>
        <w:r w:rsidR="00E516BF" w:rsidDel="00074F4E">
          <w:rPr>
            <w:lang w:val="en-US"/>
          </w:rPr>
          <w:delText xml:space="preserve">and evenly represented </w:delText>
        </w:r>
        <w:r w:rsidR="008D3F12" w:rsidDel="00074F4E">
          <w:rPr>
            <w:lang w:val="en-US"/>
          </w:rPr>
          <w:delText>over the size</w:delText>
        </w:r>
        <w:r w:rsidR="00EC0DC9" w:rsidDel="00074F4E">
          <w:rPr>
            <w:lang w:val="en-US"/>
          </w:rPr>
          <w:delText>s</w:delText>
        </w:r>
        <w:r w:rsidR="002F3974" w:rsidDel="00074F4E">
          <w:rPr>
            <w:lang w:val="en-US"/>
          </w:rPr>
          <w:delText xml:space="preserve"> of</w:delText>
        </w:r>
        <w:r w:rsidR="00CC7409" w:rsidDel="00074F4E">
          <w:rPr>
            <w:lang w:val="en-US"/>
          </w:rPr>
          <w:delText xml:space="preserve"> MW~</w:delText>
        </w:r>
        <w:commentRangeStart w:id="1350"/>
        <w:r w:rsidR="00CC7409" w:rsidDel="00074F4E">
          <w:rPr>
            <w:lang w:val="en-US"/>
          </w:rPr>
          <w:delText>0-400 kDa</w:delText>
        </w:r>
        <w:r w:rsidR="008D3F12" w:rsidDel="00074F4E">
          <w:rPr>
            <w:lang w:val="en-US"/>
          </w:rPr>
          <w:delText xml:space="preserve"> and shape</w:delText>
        </w:r>
        <w:r w:rsidR="00EC0DC9" w:rsidDel="00074F4E">
          <w:rPr>
            <w:lang w:val="en-US"/>
          </w:rPr>
          <w:delText>s</w:delText>
        </w:r>
        <w:r w:rsidR="00CC7409" w:rsidDel="00074F4E">
          <w:rPr>
            <w:lang w:val="en-US"/>
          </w:rPr>
          <w:delText xml:space="preserve"> </w:delText>
        </w:r>
        <w:r w:rsidR="002F3974" w:rsidDel="00074F4E">
          <w:rPr>
            <w:lang w:val="en-US"/>
          </w:rPr>
          <w:delText>of R</w:delText>
        </w:r>
        <w:r w:rsidR="002F3974" w:rsidRPr="002373AB" w:rsidDel="00074F4E">
          <w:rPr>
            <w:vertAlign w:val="subscript"/>
            <w:lang w:val="en-US"/>
          </w:rPr>
          <w:delText>g</w:delText>
        </w:r>
        <w:r w:rsidR="002F3974" w:rsidDel="00074F4E">
          <w:rPr>
            <w:lang w:val="en-US"/>
          </w:rPr>
          <w:delText xml:space="preserve"> </w:delText>
        </w:r>
        <w:r w:rsidR="00CC7409" w:rsidDel="00074F4E">
          <w:rPr>
            <w:lang w:val="en-US"/>
          </w:rPr>
          <w:delText>~0</w:delText>
        </w:r>
        <w:commentRangeEnd w:id="1350"/>
        <w:r w:rsidR="00E138EC" w:rsidDel="00074F4E">
          <w:rPr>
            <w:rStyle w:val="CommentReference"/>
            <w:rFonts w:eastAsiaTheme="minorHAnsi" w:cstheme="minorBidi"/>
          </w:rPr>
          <w:commentReference w:id="1350"/>
        </w:r>
        <w:r w:rsidR="00CC7409" w:rsidDel="00074F4E">
          <w:rPr>
            <w:lang w:val="en-US"/>
          </w:rPr>
          <w:delText>-60 Ȧ</w:delText>
        </w:r>
        <w:r w:rsidR="00C63365" w:rsidDel="00074F4E">
          <w:rPr>
            <w:lang w:val="en-US"/>
          </w:rPr>
          <w:delText>. Among other techniques</w:delText>
        </w:r>
        <w:r w:rsidR="004F2853" w:rsidDel="00074F4E">
          <w:rPr>
            <w:lang w:val="en-US"/>
          </w:rPr>
          <w:delText xml:space="preserve"> we tried</w:delText>
        </w:r>
        <w:r w:rsidR="00C63365" w:rsidDel="00074F4E">
          <w:rPr>
            <w:lang w:val="en-US"/>
          </w:rPr>
          <w:delText>, the most successful</w:delText>
        </w:r>
        <w:r w:rsidR="008D3F12" w:rsidDel="00074F4E">
          <w:rPr>
            <w:lang w:val="en-US"/>
          </w:rPr>
          <w:delText xml:space="preserve"> one</w:delText>
        </w:r>
        <w:r w:rsidDel="00074F4E">
          <w:rPr>
            <w:lang w:val="en-US"/>
          </w:rPr>
          <w:delText xml:space="preserve"> </w:delText>
        </w:r>
        <w:r w:rsidR="00C63365" w:rsidDel="00074F4E">
          <w:rPr>
            <w:lang w:val="en-US"/>
          </w:rPr>
          <w:delText>turned out to be</w:delText>
        </w:r>
        <w:r w:rsidR="00BE7317" w:rsidDel="00074F4E">
          <w:rPr>
            <w:lang w:val="en-US"/>
          </w:rPr>
          <w:delText xml:space="preserve"> a </w:delText>
        </w:r>
        <w:r w:rsidR="002607F1" w:rsidDel="00074F4E">
          <w:rPr>
            <w:lang w:val="en-US"/>
          </w:rPr>
          <w:delText>L</w:delText>
        </w:r>
        <w:r w:rsidR="00BE7317" w:rsidDel="00074F4E">
          <w:rPr>
            <w:lang w:val="en-US"/>
          </w:rPr>
          <w:delText xml:space="preserve">atin </w:delText>
        </w:r>
        <w:r w:rsidR="00B9008E" w:rsidDel="00074F4E">
          <w:rPr>
            <w:lang w:val="en-US"/>
          </w:rPr>
          <w:delText>h</w:delText>
        </w:r>
        <w:r w:rsidR="00BE7317" w:rsidDel="00074F4E">
          <w:rPr>
            <w:lang w:val="en-US"/>
          </w:rPr>
          <w:delText xml:space="preserve">ypercube </w:delText>
        </w:r>
        <w:r w:rsidR="00C12BAB" w:rsidDel="00074F4E">
          <w:rPr>
            <w:lang w:val="en-US"/>
          </w:rPr>
          <w:delText xml:space="preserve">sampling </w:delText>
        </w:r>
        <w:r w:rsidR="00B9008E" w:rsidDel="00074F4E">
          <w:rPr>
            <w:lang w:val="en-US"/>
          </w:rPr>
          <w:fldChar w:fldCharType="begin" w:fldLock="1"/>
        </w:r>
        <w:r w:rsidR="00B9008E" w:rsidDel="00074F4E">
          <w:rPr>
            <w:lang w:val="en-US"/>
          </w:rPr>
          <w:delInstrText>ADDIN CSL_CITATION {"citationItems":[{"id":"ITEM-1","itemData":{"DOI":"10.2307/1268522","ISSN":"00401706","abstract":"Two types of sampling plans are examined as alternatives to simple random sampling in Monte Carlo studies. These plans are shown to be improvements over simple random sampling with respect to variance for a class of estimators which includes the sample mean and the empirical distribution function.","author":[{"dropping-particle":"","family":"McKay","given":"M. D.","non-dropping-particle":"","parse-names":false,"suffix":""},{"dropping-particle":"","family":"Beckman","given":"R. J.","non-dropping-particle":"","parse-names":false,"suffix":""},{"dropping-particle":"","family":"Conover","given":"W. J.","non-dropping-particle":"","parse-names":false,"suffix":""}],"container-title":"Technometrics","id":"ITEM-1","issue":"2","issued":{"date-parts":[["1979","5"]]},"page":"239","publisher":"JSTOR","title":"A Comparison of Three Methods for Selecting Values of Input Variables in the Analysis of Output from a Computer Code","type":"article-journal","volume":"21"},"uris":["http://www.mendeley.com/documents/?uuid=550c65b2-5796-3628-be7c-62d53fee0331"]}],"mendeley":{"formattedCitation":"(McKay et al., 1979)","plainTextFormattedCitation":"(McKay et al., 1979)","previouslyFormattedCitation":"(McKay et al., 1979)"},"properties":{"noteIndex":0},"schema":"https://github.com/citation-style-language/schema/raw/master/csl-citation.json"}</w:delInstrText>
        </w:r>
        <w:r w:rsidR="00B9008E" w:rsidDel="00074F4E">
          <w:rPr>
            <w:lang w:val="en-US"/>
          </w:rPr>
          <w:fldChar w:fldCharType="separate"/>
        </w:r>
        <w:r w:rsidR="00B9008E" w:rsidRPr="00B9008E" w:rsidDel="00074F4E">
          <w:rPr>
            <w:noProof/>
            <w:lang w:val="en-US"/>
          </w:rPr>
          <w:delText>(McKay et al., 1979)</w:delText>
        </w:r>
        <w:r w:rsidR="00B9008E" w:rsidDel="00074F4E">
          <w:rPr>
            <w:lang w:val="en-US"/>
          </w:rPr>
          <w:fldChar w:fldCharType="end"/>
        </w:r>
        <w:r w:rsidR="00D11EDF" w:rsidDel="00074F4E">
          <w:rPr>
            <w:lang w:val="en-US"/>
          </w:rPr>
          <w:delText xml:space="preserve"> – a statistical method for generating a</w:delText>
        </w:r>
        <w:r w:rsidDel="00074F4E">
          <w:rPr>
            <w:lang w:val="en-US"/>
          </w:rPr>
          <w:delText xml:space="preserve"> most representative </w:delText>
        </w:r>
        <w:r w:rsidR="00D11EDF" w:rsidDel="00074F4E">
          <w:rPr>
            <w:lang w:val="en-US"/>
          </w:rPr>
          <w:delText xml:space="preserve">near-random sample of parameter values from a </w:delText>
        </w:r>
        <w:r w:rsidR="00C12BAB" w:rsidDel="00074F4E">
          <w:rPr>
            <w:lang w:val="en-US"/>
          </w:rPr>
          <w:delText>multi</w:delText>
        </w:r>
        <w:r w:rsidR="00D11EDF" w:rsidDel="00074F4E">
          <w:rPr>
            <w:lang w:val="en-US"/>
          </w:rPr>
          <w:delText>dimensional space</w:delText>
        </w:r>
        <w:r w:rsidR="004F2853" w:rsidDel="00074F4E">
          <w:rPr>
            <w:lang w:val="en-US"/>
          </w:rPr>
          <w:delText>.</w:delText>
        </w:r>
        <w:r w:rsidR="00B831CA" w:rsidDel="00074F4E">
          <w:rPr>
            <w:lang w:val="en-US"/>
          </w:rPr>
          <w:delText xml:space="preserve"> </w:delText>
        </w:r>
        <w:r w:rsidR="001543AD" w:rsidDel="00074F4E">
          <w:rPr>
            <w:lang w:val="en-US"/>
          </w:rPr>
          <w:delText>In this way</w:delText>
        </w:r>
        <w:r w:rsidR="008D3F12" w:rsidDel="00074F4E">
          <w:rPr>
            <w:lang w:val="en-US"/>
          </w:rPr>
          <w:delText xml:space="preserve"> and</w:delText>
        </w:r>
        <w:r w:rsidR="001543AD" w:rsidDel="00074F4E">
          <w:rPr>
            <w:lang w:val="en-US"/>
          </w:rPr>
          <w:delText xml:space="preserve"> </w:delText>
        </w:r>
        <w:r w:rsidR="00FA7701" w:rsidDel="00074F4E">
          <w:rPr>
            <w:lang w:val="en-US"/>
          </w:rPr>
          <w:delText xml:space="preserve">after filtering outliers </w:delText>
        </w:r>
        <w:r w:rsidR="001543AD" w:rsidDel="00074F4E">
          <w:rPr>
            <w:lang w:val="en-US"/>
          </w:rPr>
          <w:delText>we</w:delText>
        </w:r>
        <w:r w:rsidR="00C12BAB" w:rsidDel="00074F4E">
          <w:rPr>
            <w:lang w:val="en-US"/>
          </w:rPr>
          <w:delText xml:space="preserve"> </w:delText>
        </w:r>
        <w:r w:rsidR="0097414E" w:rsidDel="00074F4E">
          <w:rPr>
            <w:lang w:val="en-US"/>
          </w:rPr>
          <w:delText>selected</w:delText>
        </w:r>
        <w:r w:rsidR="00C12BAB" w:rsidDel="00074F4E">
          <w:rPr>
            <w:lang w:val="en-US"/>
          </w:rPr>
          <w:delText xml:space="preserve"> </w:delText>
        </w:r>
        <w:r w:rsidR="001543AD" w:rsidDel="00074F4E">
          <w:rPr>
            <w:lang w:val="en-US"/>
          </w:rPr>
          <w:delText>~</w:delText>
        </w:r>
        <w:r w:rsidR="00B9008E" w:rsidDel="00074F4E">
          <w:rPr>
            <w:lang w:val="en-US"/>
          </w:rPr>
          <w:delText>7000</w:delText>
        </w:r>
        <w:r w:rsidR="00BE7317" w:rsidDel="00074F4E">
          <w:rPr>
            <w:lang w:val="en-US"/>
          </w:rPr>
          <w:delText xml:space="preserve"> models </w:delText>
        </w:r>
        <w:r w:rsidR="00F13B1F" w:rsidDel="00074F4E">
          <w:rPr>
            <w:lang w:val="en-US"/>
          </w:rPr>
          <w:delText>in two-dimensional space (MW, R</w:delText>
        </w:r>
        <w:r w:rsidR="00F13B1F" w:rsidRPr="002373AB" w:rsidDel="00074F4E">
          <w:rPr>
            <w:vertAlign w:val="subscript"/>
            <w:lang w:val="en-US"/>
          </w:rPr>
          <w:delText>g</w:delText>
        </w:r>
        <w:r w:rsidR="00F13B1F" w:rsidDel="00074F4E">
          <w:rPr>
            <w:lang w:val="en-US"/>
          </w:rPr>
          <w:delText xml:space="preserve">) </w:delText>
        </w:r>
        <w:r w:rsidR="00BE7317" w:rsidDel="00074F4E">
          <w:rPr>
            <w:lang w:val="en-US"/>
          </w:rPr>
          <w:delText xml:space="preserve">out of </w:delText>
        </w:r>
        <w:r w:rsidR="00E618D8" w:rsidDel="00074F4E">
          <w:rPr>
            <w:lang w:val="en-US"/>
          </w:rPr>
          <w:delText xml:space="preserve">more than </w:delText>
        </w:r>
        <w:r w:rsidR="001543AD" w:rsidDel="00074F4E">
          <w:rPr>
            <w:lang w:val="en-US"/>
          </w:rPr>
          <w:delText>135</w:delText>
        </w:r>
        <w:r w:rsidR="00E618D8" w:rsidDel="00074F4E">
          <w:rPr>
            <w:lang w:val="en-US"/>
          </w:rPr>
          <w:delText>000</w:delText>
        </w:r>
        <w:r w:rsidR="001543AD" w:rsidDel="00074F4E">
          <w:rPr>
            <w:lang w:val="en-US"/>
          </w:rPr>
          <w:delText xml:space="preserve"> proteins</w:delText>
        </w:r>
        <w:r w:rsidR="00C12BAB" w:rsidDel="00074F4E">
          <w:rPr>
            <w:lang w:val="en-US"/>
          </w:rPr>
          <w:delText xml:space="preserve"> </w:delText>
        </w:r>
        <w:r w:rsidR="00F13B1F" w:rsidDel="00074F4E">
          <w:rPr>
            <w:lang w:val="en-US"/>
          </w:rPr>
          <w:delText>available to date in PDB</w:delText>
        </w:r>
        <w:r w:rsidR="00EC0DC9" w:rsidDel="00074F4E">
          <w:rPr>
            <w:lang w:val="en-US"/>
          </w:rPr>
          <w:delText xml:space="preserve"> (fig.2(d))</w:delText>
        </w:r>
        <w:r w:rsidR="00C12BAB" w:rsidDel="00074F4E">
          <w:rPr>
            <w:lang w:val="en-US"/>
          </w:rPr>
          <w:delText>.</w:delText>
        </w:r>
        <w:r w:rsidR="00BE7317" w:rsidDel="00074F4E">
          <w:rPr>
            <w:lang w:val="en-US"/>
          </w:rPr>
          <w:delText xml:space="preserve"> </w:delText>
        </w:r>
        <w:r w:rsidR="00122381" w:rsidDel="00074F4E">
          <w:rPr>
            <w:lang w:val="en-US"/>
          </w:rPr>
          <w:delText xml:space="preserve">As is demonstrated in </w:delText>
        </w:r>
        <w:r w:rsidR="00B9008E" w:rsidDel="00074F4E">
          <w:rPr>
            <w:lang w:val="en-US"/>
          </w:rPr>
          <w:delText>f</w:delText>
        </w:r>
        <w:r w:rsidR="00122381" w:rsidDel="00074F4E">
          <w:rPr>
            <w:lang w:val="en-US"/>
          </w:rPr>
          <w:delText>ig.</w:delText>
        </w:r>
        <w:r w:rsidR="00B9008E" w:rsidDel="00074F4E">
          <w:rPr>
            <w:lang w:val="en-US"/>
          </w:rPr>
          <w:delText>2</w:delText>
        </w:r>
        <w:r w:rsidR="00EC0DC9" w:rsidDel="00074F4E">
          <w:rPr>
            <w:lang w:val="en-US"/>
          </w:rPr>
          <w:delText>(b)</w:delText>
        </w:r>
        <w:r w:rsidR="00122381" w:rsidDel="00074F4E">
          <w:rPr>
            <w:lang w:val="en-US"/>
          </w:rPr>
          <w:delText xml:space="preserve">, the </w:delText>
        </w:r>
        <w:r w:rsidR="0096674E" w:rsidDel="00074F4E">
          <w:rPr>
            <w:lang w:val="en-US"/>
          </w:rPr>
          <w:delText>chosen dataset ha</w:delText>
        </w:r>
        <w:r w:rsidR="00ED2F7B" w:rsidDel="00074F4E">
          <w:rPr>
            <w:lang w:val="en-US"/>
          </w:rPr>
          <w:delText>s</w:delText>
        </w:r>
        <w:r w:rsidR="0096674E" w:rsidDel="00074F4E">
          <w:rPr>
            <w:lang w:val="en-US"/>
          </w:rPr>
          <w:delText xml:space="preserve"> a</w:delText>
        </w:r>
        <w:r w:rsidR="00ED2F7B" w:rsidDel="00074F4E">
          <w:rPr>
            <w:lang w:val="en-US"/>
          </w:rPr>
          <w:delText>lmost a</w:delText>
        </w:r>
        <w:r w:rsidR="0096674E" w:rsidDel="00074F4E">
          <w:rPr>
            <w:lang w:val="en-US"/>
          </w:rPr>
          <w:delText xml:space="preserve"> step-like </w:delText>
        </w:r>
        <w:r w:rsidR="00122381" w:rsidDel="00074F4E">
          <w:rPr>
            <w:lang w:val="en-US"/>
          </w:rPr>
          <w:delText>distribution</w:delText>
        </w:r>
        <w:r w:rsidR="008D3F12" w:rsidDel="00074F4E">
          <w:rPr>
            <w:lang w:val="en-US"/>
          </w:rPr>
          <w:delText>s</w:delText>
        </w:r>
        <w:r w:rsidR="00122381" w:rsidDel="00074F4E">
          <w:rPr>
            <w:lang w:val="en-US"/>
          </w:rPr>
          <w:delText xml:space="preserve"> </w:delText>
        </w:r>
        <w:r w:rsidR="005E2109" w:rsidDel="00074F4E">
          <w:rPr>
            <w:lang w:val="en-US"/>
          </w:rPr>
          <w:delText>across</w:delText>
        </w:r>
        <w:r w:rsidR="002373AB" w:rsidDel="00074F4E">
          <w:rPr>
            <w:lang w:val="en-US"/>
          </w:rPr>
          <w:delText xml:space="preserve"> </w:delText>
        </w:r>
        <w:r w:rsidR="0097414E" w:rsidDel="00074F4E">
          <w:rPr>
            <w:lang w:val="en-US"/>
          </w:rPr>
          <w:delText xml:space="preserve">both parameters </w:delText>
        </w:r>
        <w:r w:rsidR="002373AB" w:rsidDel="00074F4E">
          <w:rPr>
            <w:lang w:val="en-US"/>
          </w:rPr>
          <w:delText>(MW,</w:delText>
        </w:r>
        <w:r w:rsidR="002607F1" w:rsidDel="00074F4E">
          <w:rPr>
            <w:lang w:val="en-US"/>
          </w:rPr>
          <w:delText xml:space="preserve"> </w:delText>
        </w:r>
        <w:r w:rsidR="002373AB" w:rsidDel="00074F4E">
          <w:rPr>
            <w:lang w:val="en-US"/>
          </w:rPr>
          <w:delText>R</w:delText>
        </w:r>
        <w:r w:rsidR="002373AB" w:rsidRPr="002373AB" w:rsidDel="00074F4E">
          <w:rPr>
            <w:vertAlign w:val="subscript"/>
            <w:lang w:val="en-US"/>
          </w:rPr>
          <w:delText>g</w:delText>
        </w:r>
        <w:r w:rsidR="002373AB" w:rsidDel="00074F4E">
          <w:rPr>
            <w:lang w:val="en-US"/>
          </w:rPr>
          <w:delText xml:space="preserve">) </w:delText>
        </w:r>
        <w:r w:rsidR="005E2109" w:rsidDel="00074F4E">
          <w:rPr>
            <w:lang w:val="en-US"/>
          </w:rPr>
          <w:delText>indicating</w:delText>
        </w:r>
        <w:r w:rsidR="0096674E" w:rsidDel="00074F4E">
          <w:rPr>
            <w:lang w:val="en-US"/>
          </w:rPr>
          <w:delText xml:space="preserve"> </w:delText>
        </w:r>
        <w:r w:rsidR="00F25D42" w:rsidDel="00074F4E">
          <w:rPr>
            <w:lang w:val="en-US"/>
          </w:rPr>
          <w:delText xml:space="preserve">a </w:delText>
        </w:r>
        <w:r w:rsidR="00122381" w:rsidDel="00074F4E">
          <w:rPr>
            <w:lang w:val="en-US"/>
          </w:rPr>
          <w:delText xml:space="preserve">drastically </w:delText>
        </w:r>
        <w:r w:rsidR="00E618D8" w:rsidDel="00074F4E">
          <w:rPr>
            <w:lang w:val="en-US"/>
          </w:rPr>
          <w:delText>better subset of models for training a NN</w:delText>
        </w:r>
        <w:r w:rsidR="00122381" w:rsidDel="00074F4E">
          <w:rPr>
            <w:lang w:val="en-US"/>
          </w:rPr>
          <w:delText>.</w:delText>
        </w:r>
        <w:r w:rsidR="001A0C4B" w:rsidDel="00074F4E">
          <w:rPr>
            <w:lang w:val="en-US"/>
          </w:rPr>
          <w:delText xml:space="preserve"> </w:delText>
        </w:r>
        <w:r w:rsidR="0097414E" w:rsidRPr="00E138EC" w:rsidDel="00074F4E">
          <w:rPr>
            <w:highlight w:val="green"/>
            <w:lang w:val="en-US"/>
            <w:rPrChange w:id="1351" w:author="AL" w:date="2021-07-21T18:06:00Z">
              <w:rPr>
                <w:lang w:val="en-US"/>
              </w:rPr>
            </w:rPrChange>
          </w:rPr>
          <w:delText>As a preprocessing step, t</w:delText>
        </w:r>
        <w:r w:rsidR="00FA7701" w:rsidRPr="00E138EC" w:rsidDel="00074F4E">
          <w:rPr>
            <w:highlight w:val="green"/>
            <w:lang w:val="en-US"/>
            <w:rPrChange w:id="1352" w:author="AL" w:date="2021-07-21T18:06:00Z">
              <w:rPr>
                <w:lang w:val="en-US"/>
              </w:rPr>
            </w:rPrChange>
          </w:rPr>
          <w:delText xml:space="preserve">he heteroatoms were </w:delText>
        </w:r>
        <w:r w:rsidR="0097414E" w:rsidRPr="00E138EC" w:rsidDel="00074F4E">
          <w:rPr>
            <w:highlight w:val="green"/>
            <w:lang w:val="en-US"/>
            <w:rPrChange w:id="1353" w:author="AL" w:date="2021-07-21T18:06:00Z">
              <w:rPr>
                <w:lang w:val="en-US"/>
              </w:rPr>
            </w:rPrChange>
          </w:rPr>
          <w:delText>deleted</w:delText>
        </w:r>
        <w:r w:rsidR="00FA7701" w:rsidRPr="00E138EC" w:rsidDel="00074F4E">
          <w:rPr>
            <w:highlight w:val="green"/>
            <w:lang w:val="en-US"/>
            <w:rPrChange w:id="1354" w:author="AL" w:date="2021-07-21T18:06:00Z">
              <w:rPr>
                <w:lang w:val="en-US"/>
              </w:rPr>
            </w:rPrChange>
          </w:rPr>
          <w:delText xml:space="preserve"> from all </w:delText>
        </w:r>
        <w:r w:rsidR="008D3F12" w:rsidRPr="00E138EC" w:rsidDel="00074F4E">
          <w:rPr>
            <w:highlight w:val="green"/>
            <w:lang w:val="en-US"/>
            <w:rPrChange w:id="1355" w:author="AL" w:date="2021-07-21T18:06:00Z">
              <w:rPr>
                <w:lang w:val="en-US"/>
              </w:rPr>
            </w:rPrChange>
          </w:rPr>
          <w:delText xml:space="preserve">pdb </w:delText>
        </w:r>
        <w:r w:rsidR="00FA7701" w:rsidRPr="00E138EC" w:rsidDel="00074F4E">
          <w:rPr>
            <w:highlight w:val="green"/>
            <w:lang w:val="en-US"/>
            <w:rPrChange w:id="1356" w:author="AL" w:date="2021-07-21T18:06:00Z">
              <w:rPr>
                <w:lang w:val="en-US"/>
              </w:rPr>
            </w:rPrChange>
          </w:rPr>
          <w:delText xml:space="preserve">models to remove binding ligands and other </w:delText>
        </w:r>
        <w:r w:rsidR="0097414E" w:rsidRPr="00E138EC" w:rsidDel="00074F4E">
          <w:rPr>
            <w:highlight w:val="green"/>
            <w:lang w:val="en-US"/>
            <w:rPrChange w:id="1357" w:author="AL" w:date="2021-07-21T18:06:00Z">
              <w:rPr>
                <w:lang w:val="en-US"/>
              </w:rPr>
            </w:rPrChange>
          </w:rPr>
          <w:delText xml:space="preserve">non-organic </w:delText>
        </w:r>
        <w:r w:rsidR="00FA7701" w:rsidRPr="00E138EC" w:rsidDel="00074F4E">
          <w:rPr>
            <w:highlight w:val="green"/>
            <w:lang w:val="en-US"/>
            <w:rPrChange w:id="1358" w:author="AL" w:date="2021-07-21T18:06:00Z">
              <w:rPr>
                <w:lang w:val="en-US"/>
              </w:rPr>
            </w:rPrChange>
          </w:rPr>
          <w:delText>molecules.</w:delText>
        </w:r>
        <w:r w:rsidR="00FA7701" w:rsidDel="00074F4E">
          <w:rPr>
            <w:lang w:val="en-US"/>
          </w:rPr>
          <w:delText xml:space="preserve"> </w:delText>
        </w:r>
        <w:r w:rsidR="00B9008E" w:rsidDel="00074F4E">
          <w:rPr>
            <w:lang w:val="en-US"/>
          </w:rPr>
          <w:delText xml:space="preserve">Then the data were randomly distributed </w:delText>
        </w:r>
        <w:r w:rsidR="00F324EE" w:rsidDel="00074F4E">
          <w:rPr>
            <w:lang w:val="en-US"/>
          </w:rPr>
          <w:delText xml:space="preserve">as </w:delText>
        </w:r>
        <w:r w:rsidR="00B9008E" w:rsidDel="00074F4E">
          <w:rPr>
            <w:lang w:val="en-US"/>
          </w:rPr>
          <w:delText>to 80% training, 10% validation, and 10% test sets.</w:delText>
        </w:r>
      </w:del>
    </w:p>
    <w:p w14:paraId="4EB7236D" w14:textId="761E7B74" w:rsidR="00DA3C4F" w:rsidDel="007016E8" w:rsidRDefault="00F85837">
      <w:pPr>
        <w:pStyle w:val="NormalWeb"/>
        <w:rPr>
          <w:del w:id="1359" w:author="AL" w:date="2021-07-23T14:56:00Z"/>
          <w:lang w:val="en-US"/>
        </w:rPr>
      </w:pPr>
      <w:del w:id="1360" w:author="AL" w:date="2021-07-23T17:47:00Z">
        <w:r w:rsidDel="00074F4E">
          <w:rPr>
            <w:lang w:val="en-US"/>
          </w:rPr>
          <w:delText xml:space="preserve">  </w:delText>
        </w:r>
      </w:del>
      <w:del w:id="1361" w:author="AL" w:date="2021-07-23T14:56:00Z">
        <w:r w:rsidR="001A0C4B" w:rsidDel="007016E8">
          <w:rPr>
            <w:lang w:val="en-US"/>
          </w:rPr>
          <w:delText xml:space="preserve">For each model, a pair of (simulated </w:delText>
        </w:r>
        <w:r w:rsidR="00F324EE" w:rsidDel="007016E8">
          <w:rPr>
            <w:lang w:val="en-US"/>
          </w:rPr>
          <w:delText xml:space="preserve">SAXS </w:delText>
        </w:r>
      </w:del>
      <w:del w:id="1362" w:author="AL" w:date="2021-07-22T17:09:00Z">
        <w:r w:rsidR="001A0C4B" w:rsidDel="00B4237B">
          <w:rPr>
            <w:lang w:val="en-US"/>
          </w:rPr>
          <w:delText>curve</w:delText>
        </w:r>
      </w:del>
      <w:del w:id="1363" w:author="AL" w:date="2021-07-23T14:56:00Z">
        <w:r w:rsidR="001A0C4B" w:rsidDel="007016E8">
          <w:rPr>
            <w:lang w:val="en-US"/>
          </w:rPr>
          <w:delText xml:space="preserve"> – predicted parameter) was prepared </w:delText>
        </w:r>
        <w:r w:rsidDel="007016E8">
          <w:rPr>
            <w:lang w:val="en-US"/>
          </w:rPr>
          <w:delText>using</w:delText>
        </w:r>
        <w:r w:rsidR="001A0C4B" w:rsidDel="007016E8">
          <w:rPr>
            <w:lang w:val="en-US"/>
          </w:rPr>
          <w:delText xml:space="preserve"> </w:delText>
        </w:r>
        <w:commentRangeStart w:id="1364"/>
        <w:r w:rsidR="001A0C4B" w:rsidDel="007016E8">
          <w:rPr>
            <w:lang w:val="en-US"/>
          </w:rPr>
          <w:delText>CRYSOL</w:delText>
        </w:r>
        <w:r w:rsidR="00B9008E" w:rsidDel="007016E8">
          <w:rPr>
            <w:lang w:val="en-US"/>
          </w:rPr>
          <w:delText xml:space="preserve"> </w:delText>
        </w:r>
        <w:commentRangeEnd w:id="1364"/>
        <w:r w:rsidR="00E138EC" w:rsidDel="007016E8">
          <w:rPr>
            <w:rStyle w:val="CommentReference"/>
            <w:rFonts w:eastAsiaTheme="minorHAnsi" w:cstheme="minorBidi"/>
          </w:rPr>
          <w:commentReference w:id="1364"/>
        </w:r>
        <w:r w:rsidR="00B9008E" w:rsidDel="007016E8">
          <w:rPr>
            <w:lang w:val="en-US"/>
          </w:rPr>
          <w:fldChar w:fldCharType="begin" w:fldLock="1"/>
        </w:r>
        <w:r w:rsidR="009807BD" w:rsidDel="007016E8">
          <w:rPr>
            <w:lang w:val="en-US"/>
          </w:rPr>
          <w:delInstrText>ADDIN CSL_CITATION {"citationItems":[{"id":"ITEM-1","itemData":{"DOI":"10.1107/S0021889895007047","abstract":"The user has requested enhancement of the downloaded file. 768 Abstract A program for evaluating the solution scattering from macromolecules with known atomic structure is presented. The program uses multipole expansion for fast calculation of the spherically averaged scattering pattern and takes into account the hydration shell. Given the atomic coordinates (e.g. from the Brookhaven Protein Data Bank) it can either predict the solution scattering curve or fit the experimental scattering curve using only two free parameters, the average displaced solvent volume per atomic group and the contrast of the hydration layer. The program runs on IBM PCs and on the major UNIX platforms.","author":[{"dropping-particle":"","family":"Barberato","given":"Claudio","non-dropping-particle":"","parse-names":false,"suffix":""},{"dropping-particle":"","family":"Henri","given":"Michel","non-dropping-particle":"","parse-names":false,"suffix":""},{"dropping-particle":"","family":"Koch","given":"Jean","non-dropping-particle":"","parse-names":false,"suffix":""},{"dropping-particle":"","family":"Svergun","given":"D","non-dropping-particle":"","parse-names":false,"suffix":""},{"dropping-particle":"","family":"Barberato","given":"C","non-dropping-particle":"","parse-names":false,"suffix":""},{"dropping-particle":"","family":"Koch","given":"M H J","non-dropping-particle":"","parse-names":false,"suffix":""}],"container-title":"Article in Journal of Applied Crystallography","id":"ITEM-1","issued":{"date-parts":[["1995"]]},"page":"768-773","title":"CRYSOL-a Program to Evaluate X-ray Solution Scattering of Biological Macromolecules from Atomic Coordinates Projet View project Projet4 View project CRYSOL-a Program to Evaluate X-ray Solution Scattering of Biological Macromolecules from Atomic Coordinates","type":"article-journal","volume":"28"},"uris":["http://www.mendeley.com/documents/?uuid=235684db-673c-3299-bf19-4fc56001810b"]}],"mendeley":{"formattedCitation":"(Barberato et al., 1995)","plainTextFormattedCitation":"(Barberato et al., 1995)","previouslyFormattedCitation":"(Barberato et al., 1995)"},"properties":{"noteIndex":0},"schema":"https://github.com/citation-style-language/schema/raw/master/csl-citation.json"}</w:delInstrText>
        </w:r>
        <w:r w:rsidR="00B9008E" w:rsidDel="007016E8">
          <w:rPr>
            <w:lang w:val="en-US"/>
          </w:rPr>
          <w:fldChar w:fldCharType="separate"/>
        </w:r>
        <w:r w:rsidR="00B9008E" w:rsidRPr="00B9008E" w:rsidDel="007016E8">
          <w:rPr>
            <w:noProof/>
            <w:lang w:val="en-US"/>
          </w:rPr>
          <w:delText>(Barberato et al., 1995)</w:delText>
        </w:r>
        <w:r w:rsidR="00B9008E" w:rsidDel="007016E8">
          <w:rPr>
            <w:lang w:val="en-US"/>
          </w:rPr>
          <w:fldChar w:fldCharType="end"/>
        </w:r>
        <w:r w:rsidR="009807BD" w:rsidDel="007016E8">
          <w:rPr>
            <w:lang w:val="en-US"/>
          </w:rPr>
          <w:delText>, t</w:delText>
        </w:r>
        <w:r w:rsidR="00B9008E" w:rsidDel="007016E8">
          <w:rPr>
            <w:lang w:val="en-US"/>
          </w:rPr>
          <w:delText>he</w:delText>
        </w:r>
        <w:r w:rsidR="00F324EE" w:rsidDel="007016E8">
          <w:rPr>
            <w:lang w:val="en-US"/>
          </w:rPr>
          <w:delText>n the</w:delText>
        </w:r>
        <w:r w:rsidR="00B9008E" w:rsidDel="007016E8">
          <w:rPr>
            <w:lang w:val="en-US"/>
          </w:rPr>
          <w:delText xml:space="preserve"> SAXS </w:delText>
        </w:r>
      </w:del>
      <w:del w:id="1365" w:author="AL" w:date="2021-07-22T17:09:00Z">
        <w:r w:rsidR="00B9008E" w:rsidDel="00B4237B">
          <w:rPr>
            <w:lang w:val="en-US"/>
          </w:rPr>
          <w:delText>curve</w:delText>
        </w:r>
      </w:del>
      <w:del w:id="1366" w:author="AL" w:date="2021-07-23T14:56:00Z">
        <w:r w:rsidR="00B9008E" w:rsidDel="007016E8">
          <w:rPr>
            <w:lang w:val="en-US"/>
          </w:rPr>
          <w:delText xml:space="preserve">s were </w:delText>
        </w:r>
        <w:r w:rsidR="00F324EE" w:rsidDel="007016E8">
          <w:rPr>
            <w:lang w:val="en-US"/>
          </w:rPr>
          <w:delText xml:space="preserve">augmented with the experimental noise and </w:delText>
        </w:r>
        <w:r w:rsidR="00B9008E" w:rsidDel="007016E8">
          <w:rPr>
            <w:lang w:val="en-US"/>
          </w:rPr>
          <w:delText xml:space="preserve">normalized </w:delText>
        </w:r>
        <w:r w:rsidR="00DA3C4F" w:rsidDel="007016E8">
          <w:rPr>
            <w:lang w:val="en-US"/>
          </w:rPr>
          <w:delText>to</w:delText>
        </w:r>
        <w:r w:rsidR="00B9008E" w:rsidDel="007016E8">
          <w:rPr>
            <w:lang w:val="en-US"/>
          </w:rPr>
          <w:delText xml:space="preserve"> the I(0) = 1</w:delText>
        </w:r>
        <w:r w:rsidR="009807BD" w:rsidDel="007016E8">
          <w:rPr>
            <w:lang w:val="en-US"/>
          </w:rPr>
          <w:delText xml:space="preserve">. </w:delText>
        </w:r>
        <w:r w:rsidR="00D91490" w:rsidDel="007016E8">
          <w:rPr>
            <w:lang w:val="en-US"/>
          </w:rPr>
          <w:delText xml:space="preserve">It is worth noting, that additional normalization of the data such as </w:delText>
        </w:r>
        <w:r w:rsidR="00F324EE" w:rsidDel="007016E8">
          <w:rPr>
            <w:lang w:val="en-US"/>
          </w:rPr>
          <w:delText xml:space="preserve">using </w:delText>
        </w:r>
        <w:r w:rsidR="00C96FBF" w:rsidDel="007016E8">
          <w:rPr>
            <w:lang w:val="en-US"/>
          </w:rPr>
          <w:delText>various</w:delText>
        </w:r>
        <w:r w:rsidR="00F324EE" w:rsidDel="007016E8">
          <w:rPr>
            <w:lang w:val="en-US"/>
          </w:rPr>
          <w:delText xml:space="preserve"> </w:delText>
        </w:r>
        <w:r w:rsidR="00C96FBF" w:rsidDel="007016E8">
          <w:rPr>
            <w:lang w:val="en-US"/>
          </w:rPr>
          <w:delText xml:space="preserve">SAXS </w:delText>
        </w:r>
        <w:r w:rsidR="008D3F12" w:rsidDel="007016E8">
          <w:rPr>
            <w:lang w:val="en-US"/>
          </w:rPr>
          <w:delText xml:space="preserve">plot </w:delText>
        </w:r>
        <w:r w:rsidR="00F324EE" w:rsidDel="007016E8">
          <w:rPr>
            <w:lang w:val="en-US"/>
          </w:rPr>
          <w:delText>representations (e.g. Kratky plot or log I vs s)</w:delText>
        </w:r>
        <w:r w:rsidR="00D91490" w:rsidDel="007016E8">
          <w:rPr>
            <w:lang w:val="en-US"/>
          </w:rPr>
          <w:delText>,</w:delText>
        </w:r>
        <w:r w:rsidR="008D3F12" w:rsidDel="007016E8">
          <w:rPr>
            <w:lang w:val="en-US"/>
          </w:rPr>
          <w:delText xml:space="preserve"> as well as</w:delText>
        </w:r>
        <w:r w:rsidR="00D91490" w:rsidDel="007016E8">
          <w:rPr>
            <w:lang w:val="en-US"/>
          </w:rPr>
          <w:delText xml:space="preserve"> </w:delText>
        </w:r>
        <w:r w:rsidR="00DA3C4F" w:rsidDel="007016E8">
          <w:rPr>
            <w:lang w:val="en-US"/>
          </w:rPr>
          <w:delText xml:space="preserve">more classical normalizations such as </w:delText>
        </w:r>
        <w:r w:rsidR="00D91490" w:rsidDel="007016E8">
          <w:rPr>
            <w:lang w:val="en-US"/>
          </w:rPr>
          <w:delText xml:space="preserve">subtracting </w:delText>
        </w:r>
        <w:r w:rsidR="009807BD" w:rsidDel="007016E8">
          <w:rPr>
            <w:lang w:val="en-US"/>
          </w:rPr>
          <w:delText xml:space="preserve">the </w:delText>
        </w:r>
        <w:r w:rsidR="00D91490" w:rsidDel="007016E8">
          <w:rPr>
            <w:lang w:val="en-US"/>
          </w:rPr>
          <w:delText xml:space="preserve">average </w:delText>
        </w:r>
      </w:del>
      <w:del w:id="1367" w:author="AL" w:date="2021-07-22T17:09:00Z">
        <w:r w:rsidR="00D91490" w:rsidDel="00B4237B">
          <w:rPr>
            <w:lang w:val="en-US"/>
          </w:rPr>
          <w:delText>curve</w:delText>
        </w:r>
      </w:del>
      <w:del w:id="1368" w:author="AL" w:date="2021-07-23T14:56:00Z">
        <w:r w:rsidR="00D91490" w:rsidDel="007016E8">
          <w:rPr>
            <w:lang w:val="en-US"/>
          </w:rPr>
          <w:delText>, and dividing by standard deviation d</w:delText>
        </w:r>
        <w:r w:rsidR="0061567A" w:rsidDel="007016E8">
          <w:rPr>
            <w:lang w:val="en-US"/>
          </w:rPr>
          <w:delText>id</w:delText>
        </w:r>
        <w:r w:rsidR="00D91490" w:rsidDel="007016E8">
          <w:rPr>
            <w:lang w:val="en-US"/>
          </w:rPr>
          <w:delText xml:space="preserve"> not bring </w:delText>
        </w:r>
        <w:r w:rsidR="008D3F12" w:rsidDel="007016E8">
          <w:rPr>
            <w:lang w:val="en-US"/>
          </w:rPr>
          <w:delText xml:space="preserve">significant </w:delText>
        </w:r>
        <w:r w:rsidR="00D91490" w:rsidDel="007016E8">
          <w:rPr>
            <w:lang w:val="en-US"/>
          </w:rPr>
          <w:delText xml:space="preserve">improvements in the NNs performance. </w:delText>
        </w:r>
        <w:r w:rsidR="008D3F12" w:rsidDel="007016E8">
          <w:rPr>
            <w:lang w:val="en-US"/>
          </w:rPr>
          <w:delText xml:space="preserve">These normalizations </w:delText>
        </w:r>
        <w:r w:rsidR="002F3974" w:rsidDel="007016E8">
          <w:rPr>
            <w:lang w:val="en-US"/>
          </w:rPr>
          <w:delText>can</w:delText>
        </w:r>
        <w:r w:rsidR="008D3F12" w:rsidDel="007016E8">
          <w:rPr>
            <w:lang w:val="en-US"/>
          </w:rPr>
          <w:delText xml:space="preserve"> marginally improve the predictions on low simulated concentrations while worsen</w:delText>
        </w:r>
        <w:r w:rsidR="009D35FF" w:rsidDel="007016E8">
          <w:rPr>
            <w:lang w:val="en-US"/>
          </w:rPr>
          <w:delText>ing</w:delText>
        </w:r>
        <w:r w:rsidR="008D3F12" w:rsidDel="007016E8">
          <w:rPr>
            <w:lang w:val="en-US"/>
          </w:rPr>
          <w:delText xml:space="preserve"> the predictions on smoother </w:delText>
        </w:r>
      </w:del>
      <w:del w:id="1369" w:author="AL" w:date="2021-07-22T17:09:00Z">
        <w:r w:rsidR="008D3F12" w:rsidDel="00B4237B">
          <w:rPr>
            <w:lang w:val="en-US"/>
          </w:rPr>
          <w:delText>curve</w:delText>
        </w:r>
      </w:del>
      <w:del w:id="1370" w:author="AL" w:date="2021-07-23T14:56:00Z">
        <w:r w:rsidR="008D3F12" w:rsidDel="007016E8">
          <w:rPr>
            <w:lang w:val="en-US"/>
          </w:rPr>
          <w:delText>s.</w:delText>
        </w:r>
      </w:del>
    </w:p>
    <w:p w14:paraId="155D7F6E" w14:textId="20D79976" w:rsidR="00BE7317" w:rsidDel="00074F4E" w:rsidRDefault="008D3F12">
      <w:pPr>
        <w:pStyle w:val="NormalWeb"/>
        <w:rPr>
          <w:del w:id="1371" w:author="AL" w:date="2021-07-23T17:47:00Z"/>
          <w:lang w:val="en-US"/>
        </w:rPr>
      </w:pPr>
      <w:del w:id="1372" w:author="AL" w:date="2021-07-23T14:56:00Z">
        <w:r w:rsidDel="007016E8">
          <w:rPr>
            <w:lang w:val="en-US"/>
          </w:rPr>
          <w:delText xml:space="preserve"> </w:delText>
        </w:r>
        <w:r w:rsidR="00DA3C4F" w:rsidDel="007016E8">
          <w:rPr>
            <w:lang w:val="en-US"/>
          </w:rPr>
          <w:delText xml:space="preserve"> </w:delText>
        </w:r>
        <w:r w:rsidR="00F324EE" w:rsidDel="007016E8">
          <w:rPr>
            <w:lang w:val="en-US"/>
          </w:rPr>
          <w:delText>The experimental n</w:delText>
        </w:r>
        <w:r w:rsidR="002607F1" w:rsidDel="007016E8">
          <w:rPr>
            <w:lang w:val="en-US"/>
          </w:rPr>
          <w:delText>oise</w:delText>
        </w:r>
        <w:r w:rsidR="009807BD" w:rsidDel="007016E8">
          <w:rPr>
            <w:lang w:val="en-US"/>
          </w:rPr>
          <w:delText>, simulated at 7 different protein concentrations c = 0.25, 05, 1, 2, 4, 8, 16 mg/ml,</w:delText>
        </w:r>
        <w:r w:rsidR="002607F1" w:rsidDel="007016E8">
          <w:rPr>
            <w:lang w:val="en-US"/>
          </w:rPr>
          <w:delText xml:space="preserve"> </w:delText>
        </w:r>
        <w:r w:rsidR="00F324EE" w:rsidDel="007016E8">
          <w:rPr>
            <w:lang w:val="en-US"/>
          </w:rPr>
          <w:delText xml:space="preserve">was generated based on experimental data from the p12 beamline </w:delText>
        </w:r>
        <w:r w:rsidR="00F324EE" w:rsidDel="007016E8">
          <w:rPr>
            <w:lang w:val="en-US"/>
          </w:rPr>
          <w:fldChar w:fldCharType="begin" w:fldLock="1"/>
        </w:r>
        <w:r w:rsidR="00EE747F" w:rsidDel="007016E8">
          <w:rPr>
            <w:lang w:val="en-US"/>
          </w:rPr>
          <w:delInstrText>ADDIN CSL_CITATION {"citationItems":[{"id":"ITEM-1","itemData":{"author":[{"dropping-particle":"","family":"Blanchet","given":"CE","non-dropping-particle":"","parse-names":false,"suffix":""},{"dropping-particle":"","family":"Spilotros","given":"A","non-dropping-particle":"","parse-names":false,"suffix":""},{"dropping-particle":"","family":"…","given":"F Schwemmer - Journal of applied","non-dropping-particle":"","parse-names":false,"suffix":""},{"dropping-particle":"","family":"2015","given":"undefined","non-dropping-particle":"","parse-names":false,"suffix":""}],"container-title":"scripts.iucr.org","id":"ITEM-1","issued":{"date-parts":[["0"]]},"title":"Versatile sample environments and automation for biological solution X-ray scattering experiments at the P12 beamline (PETRA III, DESY)","type":"article-journal"},"uris":["http://www.mendeley.com/documents/?uuid=a1dbc447-e0f1-3558-bffe-a26ad19e9d73"]}],"mendeley":{"formattedCitation":"(Blanchet et al.)","plainTextFormattedCitation":"(Blanchet et al.)","previouslyFormattedCitation":"(Blanchet et al.)"},"properties":{"noteIndex":0},"schema":"https://github.com/citation-style-language/schema/raw/master/csl-citation.json"}</w:delInstrText>
        </w:r>
        <w:r w:rsidR="00F324EE" w:rsidDel="007016E8">
          <w:rPr>
            <w:lang w:val="en-US"/>
          </w:rPr>
          <w:fldChar w:fldCharType="separate"/>
        </w:r>
        <w:r w:rsidR="00F324EE" w:rsidRPr="009807BD" w:rsidDel="007016E8">
          <w:rPr>
            <w:noProof/>
            <w:lang w:val="en-US"/>
          </w:rPr>
          <w:delText>(Blanchet et al.)</w:delText>
        </w:r>
        <w:r w:rsidR="00F324EE" w:rsidDel="007016E8">
          <w:rPr>
            <w:lang w:val="en-US"/>
          </w:rPr>
          <w:fldChar w:fldCharType="end"/>
        </w:r>
        <w:r w:rsidR="00F324EE" w:rsidDel="007016E8">
          <w:rPr>
            <w:lang w:val="en-US"/>
          </w:rPr>
          <w:delText xml:space="preserve"> </w:delText>
        </w:r>
        <w:r w:rsidR="0061567A" w:rsidDel="007016E8">
          <w:rPr>
            <w:lang w:val="en-US"/>
          </w:rPr>
          <w:delText>that</w:delText>
        </w:r>
        <w:r w:rsidR="00F324EE" w:rsidDel="007016E8">
          <w:rPr>
            <w:lang w:val="en-US"/>
          </w:rPr>
          <w:delText xml:space="preserve"> </w:delText>
        </w:r>
        <w:r w:rsidR="002607F1" w:rsidDel="007016E8">
          <w:rPr>
            <w:lang w:val="en-US"/>
          </w:rPr>
          <w:delText xml:space="preserve">corresponds to the </w:delText>
        </w:r>
        <w:r w:rsidR="009807BD" w:rsidDel="007016E8">
          <w:rPr>
            <w:lang w:val="en-US"/>
          </w:rPr>
          <w:delText xml:space="preserve">data acquired </w:delText>
        </w:r>
        <w:r w:rsidR="002607F1" w:rsidDel="007016E8">
          <w:rPr>
            <w:lang w:val="en-US"/>
          </w:rPr>
          <w:delText xml:space="preserve">with </w:delText>
        </w:r>
        <w:r w:rsidR="00D91490" w:rsidDel="007016E8">
          <w:rPr>
            <w:lang w:val="en-US"/>
          </w:rPr>
          <w:delText xml:space="preserve">the </w:delText>
        </w:r>
        <w:r w:rsidR="002607F1" w:rsidDel="007016E8">
          <w:rPr>
            <w:lang w:val="en-US"/>
          </w:rPr>
          <w:delText xml:space="preserve">sample-to-detector distance of </w:delText>
        </w:r>
      </w:del>
      <w:del w:id="1373" w:author="AL" w:date="2021-07-21T18:10:00Z">
        <w:r w:rsidR="002607F1" w:rsidDel="00E138EC">
          <w:rPr>
            <w:lang w:val="en-US"/>
          </w:rPr>
          <w:delText xml:space="preserve">1 </w:delText>
        </w:r>
      </w:del>
      <w:del w:id="1374" w:author="AL" w:date="2021-07-23T14:56:00Z">
        <w:r w:rsidR="002607F1" w:rsidDel="007016E8">
          <w:rPr>
            <w:lang w:val="en-US"/>
          </w:rPr>
          <w:delText xml:space="preserve">meter, exposure time of 1 second, and X-ray energy of </w:delText>
        </w:r>
      </w:del>
      <w:del w:id="1375" w:author="AL" w:date="2021-07-21T18:13:00Z">
        <w:r w:rsidR="002607F1" w:rsidDel="00620024">
          <w:rPr>
            <w:lang w:val="en-US"/>
          </w:rPr>
          <w:delText xml:space="preserve">E = </w:delText>
        </w:r>
      </w:del>
      <w:del w:id="1376" w:author="AL" w:date="2021-07-23T14:56:00Z">
        <w:r w:rsidR="002607F1" w:rsidDel="007016E8">
          <w:rPr>
            <w:lang w:val="en-US"/>
          </w:rPr>
          <w:delText xml:space="preserve">10 keV. </w:delText>
        </w:r>
      </w:del>
      <w:del w:id="1377" w:author="AL" w:date="2021-07-21T18:14:00Z">
        <w:r w:rsidR="002607F1" w:rsidDel="00620024">
          <w:rPr>
            <w:lang w:val="en-US"/>
          </w:rPr>
          <w:delText>F</w:delText>
        </w:r>
        <w:r w:rsidR="001A0C4B" w:rsidDel="00620024">
          <w:rPr>
            <w:lang w:val="en-US"/>
          </w:rPr>
          <w:delText>or</w:delText>
        </w:r>
        <w:r w:rsidR="002607F1" w:rsidDel="00620024">
          <w:rPr>
            <w:lang w:val="en-US"/>
          </w:rPr>
          <w:delText xml:space="preserve"> </w:delText>
        </w:r>
      </w:del>
      <w:del w:id="1378" w:author="AL" w:date="2021-07-23T17:47:00Z">
        <w:r w:rsidR="001A0C4B" w:rsidDel="00074F4E">
          <w:rPr>
            <w:lang w:val="en-US"/>
          </w:rPr>
          <w:delText>MW</w:delText>
        </w:r>
        <w:r w:rsidR="002607F1" w:rsidDel="00074F4E">
          <w:rPr>
            <w:lang w:val="en-US"/>
          </w:rPr>
          <w:delText xml:space="preserve"> and</w:delText>
        </w:r>
        <w:r w:rsidR="001A0C4B" w:rsidDel="00074F4E">
          <w:rPr>
            <w:lang w:val="en-US"/>
          </w:rPr>
          <w:delText xml:space="preserve"> </w:delText>
        </w:r>
        <w:r w:rsidR="001A0C4B" w:rsidRPr="00DE0ADC" w:rsidDel="00074F4E">
          <w:rPr>
            <w:i/>
            <w:iCs/>
            <w:lang w:val="en-US"/>
          </w:rPr>
          <w:delText>D</w:delText>
        </w:r>
        <w:r w:rsidR="001A0C4B" w:rsidRPr="00DE0ADC" w:rsidDel="00074F4E">
          <w:rPr>
            <w:i/>
            <w:iCs/>
            <w:vertAlign w:val="subscript"/>
            <w:lang w:val="en-US"/>
          </w:rPr>
          <w:delText>max</w:delText>
        </w:r>
        <w:r w:rsidR="002607F1" w:rsidDel="00074F4E">
          <w:rPr>
            <w:lang w:val="en-US"/>
          </w:rPr>
          <w:delText xml:space="preserve"> two separate</w:delText>
        </w:r>
        <w:r w:rsidR="001A0C4B" w:rsidDel="00074F4E">
          <w:rPr>
            <w:lang w:val="en-US"/>
          </w:rPr>
          <w:delText xml:space="preserve"> NN</w:delText>
        </w:r>
        <w:r w:rsidR="002607F1" w:rsidDel="00074F4E">
          <w:rPr>
            <w:lang w:val="en-US"/>
          </w:rPr>
          <w:delText xml:space="preserve">s </w:delText>
        </w:r>
      </w:del>
      <w:del w:id="1379" w:author="AL" w:date="2021-07-21T18:13:00Z">
        <w:r w:rsidR="002607F1" w:rsidDel="00620024">
          <w:rPr>
            <w:lang w:val="en-US"/>
          </w:rPr>
          <w:delText xml:space="preserve">with similar architectures </w:delText>
        </w:r>
      </w:del>
      <w:del w:id="1380" w:author="AL" w:date="2021-07-23T17:47:00Z">
        <w:r w:rsidR="002607F1" w:rsidDel="00074F4E">
          <w:rPr>
            <w:lang w:val="en-US"/>
          </w:rPr>
          <w:delText xml:space="preserve">were </w:delText>
        </w:r>
        <w:r w:rsidR="001A0C4B" w:rsidDel="00074F4E">
          <w:rPr>
            <w:lang w:val="en-US"/>
          </w:rPr>
          <w:delText>trained.</w:delText>
        </w:r>
        <w:r w:rsidR="00F85837" w:rsidDel="00074F4E">
          <w:rPr>
            <w:lang w:val="en-US"/>
          </w:rPr>
          <w:delText xml:space="preserve"> </w:delText>
        </w:r>
      </w:del>
    </w:p>
    <w:p w14:paraId="09A38D48" w14:textId="7215AE68" w:rsidR="00F25D42" w:rsidDel="000B33B3" w:rsidRDefault="00F25D42">
      <w:pPr>
        <w:pStyle w:val="NormalWeb"/>
        <w:rPr>
          <w:del w:id="1381" w:author="AL" w:date="2021-08-06T21:01:00Z"/>
          <w:lang w:val="en-US"/>
        </w:rPr>
      </w:pPr>
      <w:del w:id="1382" w:author="AL" w:date="2021-08-06T21:01:00Z">
        <w:r w:rsidRPr="00D56342" w:rsidDel="000B33B3">
          <w:rPr>
            <w:rStyle w:val="Heading3Char"/>
          </w:rPr>
          <w:delText>Intrinsically disordered proteins.</w:delText>
        </w:r>
        <w:r w:rsidRPr="00D56342" w:rsidDel="000B33B3">
          <w:rPr>
            <w:lang w:val="en-US"/>
          </w:rPr>
          <w:delText xml:space="preserve"> </w:delText>
        </w:r>
        <w:r w:rsidR="00662B69" w:rsidDel="000B33B3">
          <w:rPr>
            <w:lang w:val="en-US"/>
          </w:rPr>
          <w:delText>From the thermodynamical point of view</w:delText>
        </w:r>
        <w:r w:rsidRPr="00D56342" w:rsidDel="000B33B3">
          <w:rPr>
            <w:lang w:val="en-US"/>
          </w:rPr>
          <w:delText xml:space="preserve">, the IDPs are characterized by a low content of hydrophobic amino acids </w:delText>
        </w:r>
        <w:r w:rsidDel="000B33B3">
          <w:rPr>
            <w:lang w:val="en-US"/>
          </w:rPr>
          <w:delText>while having</w:delText>
        </w:r>
        <w:r w:rsidRPr="00D56342" w:rsidDel="000B33B3">
          <w:rPr>
            <w:lang w:val="en-US"/>
          </w:rPr>
          <w:delText xml:space="preserve"> a high </w:delText>
        </w:r>
        <w:r w:rsidDel="000B33B3">
          <w:rPr>
            <w:lang w:val="en-US"/>
          </w:rPr>
          <w:delText>number</w:delText>
        </w:r>
        <w:r w:rsidRPr="00D56342" w:rsidDel="000B33B3">
          <w:rPr>
            <w:lang w:val="en-US"/>
          </w:rPr>
          <w:delText xml:space="preserve"> of polar and charged amino acids.</w:delText>
        </w:r>
        <w:r w:rsidRPr="001030D8" w:rsidDel="000B33B3">
          <w:delText xml:space="preserve"> </w:delText>
        </w:r>
        <w:r w:rsidRPr="001030D8" w:rsidDel="000B33B3">
          <w:rPr>
            <w:lang w:val="en-US"/>
          </w:rPr>
          <w:delText xml:space="preserve">Thus </w:delText>
        </w:r>
        <w:r w:rsidDel="000B33B3">
          <w:rPr>
            <w:lang w:val="en-US"/>
          </w:rPr>
          <w:delText>IDPs</w:delText>
        </w:r>
        <w:r w:rsidRPr="001030D8" w:rsidDel="000B33B3">
          <w:rPr>
            <w:lang w:val="en-US"/>
          </w:rPr>
          <w:delText xml:space="preserve"> cannot sufficiently bury a hydrophobic core to fold into stable globular proteins</w:delText>
        </w:r>
        <w:r w:rsidR="00662B69" w:rsidDel="000B33B3">
          <w:rPr>
            <w:lang w:val="en-US"/>
          </w:rPr>
          <w:delText xml:space="preserve"> and therefore </w:delText>
        </w:r>
        <w:r w:rsidRPr="001030D8" w:rsidDel="000B33B3">
          <w:rPr>
            <w:lang w:val="en-US"/>
          </w:rPr>
          <w:delText xml:space="preserve">lack a stable tertiary structure in solution. Furthermore, high net charges promote disorder </w:delText>
        </w:r>
        <w:r w:rsidDel="000B33B3">
          <w:rPr>
            <w:lang w:val="en-US"/>
          </w:rPr>
          <w:delText>due to</w:delText>
        </w:r>
        <w:r w:rsidRPr="001030D8" w:rsidDel="000B33B3">
          <w:rPr>
            <w:lang w:val="en-US"/>
          </w:rPr>
          <w:delText xml:space="preserve"> electrostatic repulsion </w:delText>
        </w:r>
        <w:r w:rsidDel="000B33B3">
          <w:rPr>
            <w:lang w:val="en-US"/>
          </w:rPr>
          <w:delText>in between</w:delText>
        </w:r>
        <w:r w:rsidRPr="001030D8" w:rsidDel="000B33B3">
          <w:rPr>
            <w:lang w:val="en-US"/>
          </w:rPr>
          <w:delText xml:space="preserve"> charged residues</w:delText>
        </w:r>
        <w:r w:rsidDel="000B33B3">
          <w:rPr>
            <w:lang w:val="en-US"/>
          </w:rPr>
          <w:delText xml:space="preserve"> </w:delText>
        </w:r>
        <w:r w:rsidDel="000B33B3">
          <w:rPr>
            <w:lang w:val="en-US"/>
          </w:rPr>
          <w:fldChar w:fldCharType="begin" w:fldLock="1"/>
        </w:r>
        <w:r w:rsidDel="000B33B3">
          <w:rPr>
            <w:lang w:val="en-US"/>
          </w:rPr>
          <w:delInstrText>ADDIN CSL_CITATION {"citationItems":[{"id":"ITEM-1","itemData":{"DOI":"10.1146/ANNUREV-BIOCHEM-072711-164947","abstract":"Intrinsically disordered proteins (IDPs) and IDP regions fail to form a stable structure, yet they exhibit biological activities. Their mobile flexibility and structural instability are encoded by ...","author":[{"dropping-particle":"","family":"Oldfield","given":"Christopher J.","non-dropping-particle":"","parse-names":false,"suffix":""},{"dropping-particle":"","family":"Dunker","given":"A. Keith","non-dropping-particle":"","parse-names":false,"suffix":""}],"container-title":"http://dx.doi.org/10.1146/annurev-biochem-072711-164947","id":"ITEM-1","issued":{"date-parts":[["2014","6","6"]]},"page":"553-584","publisher":" Annual Reviews ","title":"Intrinsically Disordered Proteins and Intrinsically Disordered Protein Regions","type":"article-journal","volume":"83"},"uris":["http://www.mendeley.com/documents/?uuid=7bdd0c6a-1840-3334-ae53-b9652c151484"]}],"mendeley":{"formattedCitation":"(Oldfield and Dunker, 2014)","plainTextFormattedCitation":"(Oldfield and Dunker, 2014)","previouslyFormattedCitation":"(Oldfield and Dunker, 2014)"},"properties":{"noteIndex":0},"schema":"https://github.com/citation-style-language/schema/raw/master/csl-citation.json"}</w:delInstrText>
        </w:r>
        <w:r w:rsidDel="000B33B3">
          <w:rPr>
            <w:lang w:val="en-US"/>
          </w:rPr>
          <w:fldChar w:fldCharType="separate"/>
        </w:r>
        <w:r w:rsidRPr="001030D8" w:rsidDel="000B33B3">
          <w:rPr>
            <w:noProof/>
            <w:lang w:val="en-US"/>
          </w:rPr>
          <w:delText>(Oldfield and Dunker, 2014)</w:delText>
        </w:r>
        <w:r w:rsidDel="000B33B3">
          <w:rPr>
            <w:lang w:val="en-US"/>
          </w:rPr>
          <w:fldChar w:fldCharType="end"/>
        </w:r>
        <w:r w:rsidRPr="001030D8" w:rsidDel="000B33B3">
          <w:rPr>
            <w:lang w:val="en-US"/>
          </w:rPr>
          <w:delText xml:space="preserve">. </w:delText>
        </w:r>
        <w:r w:rsidRPr="000C3AA1" w:rsidDel="000B33B3">
          <w:rPr>
            <w:highlight w:val="yellow"/>
            <w:lang w:val="en-US"/>
            <w:rPrChange w:id="1383" w:author="AL" w:date="2021-07-21T18:56:00Z">
              <w:rPr>
                <w:lang w:val="en-US"/>
              </w:rPr>
            </w:rPrChange>
          </w:rPr>
          <w:delText>Interestingly</w:delText>
        </w:r>
        <w:r w:rsidDel="000B33B3">
          <w:rPr>
            <w:lang w:val="en-US"/>
          </w:rPr>
          <w:delText>, m</w:delText>
        </w:r>
        <w:r w:rsidRPr="001030D8" w:rsidDel="000B33B3">
          <w:rPr>
            <w:lang w:val="en-US"/>
          </w:rPr>
          <w:delText xml:space="preserve">any disordered proteins reveal </w:delText>
        </w:r>
        <w:commentRangeStart w:id="1384"/>
        <w:r w:rsidRPr="001030D8" w:rsidDel="000B33B3">
          <w:rPr>
            <w:lang w:val="en-US"/>
          </w:rPr>
          <w:delText>regions without any regular secondary structure</w:delText>
        </w:r>
        <w:r w:rsidDel="000B33B3">
          <w:rPr>
            <w:lang w:val="en-US"/>
          </w:rPr>
          <w:delText xml:space="preserve"> </w:delText>
        </w:r>
        <w:r w:rsidR="00FD7098" w:rsidDel="000B33B3">
          <w:rPr>
            <w:lang w:val="en-US"/>
          </w:rPr>
          <w:delText>at all</w:delText>
        </w:r>
        <w:commentRangeEnd w:id="1384"/>
        <w:r w:rsidR="00620024" w:rsidDel="000B33B3">
          <w:rPr>
            <w:rStyle w:val="CommentReference"/>
            <w:rFonts w:eastAsiaTheme="minorHAnsi" w:cstheme="minorBidi"/>
          </w:rPr>
          <w:commentReference w:id="1384"/>
        </w:r>
        <w:r w:rsidRPr="001030D8" w:rsidDel="000B33B3">
          <w:rPr>
            <w:lang w:val="en-US"/>
          </w:rPr>
          <w:delText xml:space="preserve">. These regions </w:delText>
        </w:r>
        <w:r w:rsidDel="000B33B3">
          <w:rPr>
            <w:lang w:val="en-US"/>
          </w:rPr>
          <w:delText>do not contain only one set of</w:delText>
        </w:r>
        <w:r w:rsidRPr="001030D8" w:rsidDel="000B33B3">
          <w:rPr>
            <w:lang w:val="en-US"/>
          </w:rPr>
          <w:delText xml:space="preserve"> Ramachandran angles, </w:delText>
        </w:r>
        <w:r w:rsidDel="000B33B3">
          <w:rPr>
            <w:lang w:val="en-US"/>
          </w:rPr>
          <w:delText>and therefore are more flexible than the structured loops of globular proteins.</w:delText>
        </w:r>
      </w:del>
    </w:p>
    <w:p w14:paraId="626FB788" w14:textId="2B9F0525" w:rsidR="00F25D42" w:rsidDel="000B33B3" w:rsidRDefault="00F25D42">
      <w:pPr>
        <w:pStyle w:val="NormalWeb"/>
        <w:rPr>
          <w:del w:id="1385" w:author="AL" w:date="2021-08-06T21:01:00Z"/>
          <w:lang w:val="en-US"/>
        </w:rPr>
      </w:pPr>
      <w:del w:id="1386" w:author="AL" w:date="2021-08-06T21:01:00Z">
        <w:r w:rsidRPr="001030D8" w:rsidDel="000B33B3">
          <w:rPr>
            <w:lang w:val="en-US"/>
          </w:rPr>
          <w:delText xml:space="preserve"> </w:delText>
        </w:r>
        <w:commentRangeStart w:id="1387"/>
        <w:r w:rsidRPr="001030D8" w:rsidDel="000B33B3">
          <w:rPr>
            <w:lang w:val="en-US"/>
          </w:rPr>
          <w:delText xml:space="preserve">It has been predicted that more than 35% of human proteins have significant regions of disorder </w:delText>
        </w:r>
        <w:r w:rsidDel="000B33B3">
          <w:rPr>
            <w:lang w:val="en-US"/>
          </w:rPr>
          <w:fldChar w:fldCharType="begin" w:fldLock="1"/>
        </w:r>
        <w:r w:rsidDel="000B33B3">
          <w:rPr>
            <w:lang w:val="en-US"/>
          </w:rPr>
          <w:delInstrText>ADDIN CSL_CITATION {"citationItems":[{"id":"ITEM-1","itemData":{"DOI":"10.1186/1472-6807-11-29","abstract":"Background: Although structural domains in proteins (SDs) are important, half of the regions in the human proteome are currently left with no SD assignments. These unassigned regions consist not only of novel SDs, but also of intrinsically disordered (ID) regions since proteins, especially those in eukaryotes, generally contain a significant fraction of ID regions. As ID regions can be inferred from amino acid sequences, a method that combines SD and ID region assignments can determine the fractions of SDs and ID regions in any proteome. Results: In contrast to other available ID prediction programs that merely identify likely ID regions, the DICHOT system we previously developed classifies the entire protein sequence into SDs and ID regions. Application of DICHOT to the human proteome revealed that residue-wise ID regions constitute 35%, SDs with similarity to PDB structures comprise 52%, while SDs with no similarity to PDB structures account for the remaining 13%. The last group consists of novel structural domains, termed cryptic domains, which serve as good targets of structural genomics. The DICHOT method applied to the proteomes of other model organisms indicated that eukaryotes generally have high ID contents, while prokaryotes do not. In human proteins, ID contents differ among subcellular localizations: nuclear proteins had the highest residue-wise ID fraction (47%), while mitochondrial proteins exhibited the lowest (13%). Phosphorylation and O-linked glycosylation sites were found to be located preferentially in ID regions. As O-linked glycans are attached to residues in the extracellular regions of proteins, the modification is likely to protect the ID regions from proteolytic cleavage in the extracellular environment. Alternative splicing events tend to occur more frequently in ID regions. We interpret this as evidence that natural selection is operating at the protein level in alternative splicing. Conclusions: We classified entire regions of proteins into the two categories, SDs and ID regions and thereby obtained various kinds of complete genome-wide statistics. The results of the present study are important basic information for understanding protein structural architectures and have been made publicly available at http://spock.genes.nig. ac.jp/</w:delInstrText>
        </w:r>
        <w:r w:rsidDel="000B33B3">
          <w:rPr>
            <w:rFonts w:ascii="Cambria Math" w:hAnsi="Cambria Math" w:cs="Cambria Math"/>
            <w:lang w:val="en-US"/>
          </w:rPr>
          <w:delInstrText>∼</w:delInstrText>
        </w:r>
        <w:r w:rsidDel="000B33B3">
          <w:rPr>
            <w:lang w:val="en-US"/>
          </w:rPr>
          <w:delInstrText>genome/DICHOT. © 2011 Fukuchi et al; licensee BioMed Central Ltd.","author":[{"dropping-particle":"","family":"Fukuchi","given":"Satoshi","non-dropping-particle":"","parse-names":false,"suffix":""},{"dropping-particle":"","family":"Hosoda","given":"Kazuo","non-dropping-particle":"","parse-names":false,"suffix":""},{"dropping-particle":"","family":"Homma","given":"Keiichi","non-dropping-particle":"","parse-names":false,"suffix":""},{"dropping-particle":"","family":"Gojobori","given":"Takashi","non-dropping-particle":"","parse-names":false,"suffix":""},{"dropping-particle":"","family":"Nishikawa","given":"Ken","non-dropping-particle":"","parse-names":false,"suffix":""}],"container-title":"BMC Structural Biology","id":"ITEM-1","issued":{"date-parts":[["2011"]]},"title":"Binary classification of protein molecules into intrinsically disordered and ordered segments","type":"article-journal","volume":"11"},"uris":["http://www.mendeley.com/documents/?uuid=36413fa3-0e2e-3509-892e-495788661039"]}],"mendeley":{"formattedCitation":"(Fukuchi et al., 2011)","plainTextFormattedCitation":"(Fukuchi et al., 2011)","previouslyFormattedCitation":"(Fukuchi et al., 2011)"},"properties":{"noteIndex":0},"schema":"https://github.com/citation-style-language/schema/raw/master/csl-citation.json"}</w:delInstrText>
        </w:r>
        <w:r w:rsidDel="000B33B3">
          <w:rPr>
            <w:lang w:val="en-US"/>
          </w:rPr>
          <w:fldChar w:fldCharType="separate"/>
        </w:r>
        <w:r w:rsidRPr="00EA5388" w:rsidDel="000B33B3">
          <w:rPr>
            <w:noProof/>
            <w:lang w:val="en-US"/>
          </w:rPr>
          <w:delText>(Fukuchi et al., 2011)</w:delText>
        </w:r>
        <w:r w:rsidDel="000B33B3">
          <w:rPr>
            <w:lang w:val="en-US"/>
          </w:rPr>
          <w:fldChar w:fldCharType="end"/>
        </w:r>
        <w:r w:rsidRPr="001030D8" w:rsidDel="000B33B3">
          <w:rPr>
            <w:lang w:val="en-US"/>
          </w:rPr>
          <w:delText xml:space="preserve"> and about 25% are likely to be completely disordered</w:delText>
        </w:r>
        <w:r w:rsidDel="000B33B3">
          <w:rPr>
            <w:lang w:val="en-US"/>
          </w:rPr>
          <w:delText xml:space="preserve"> </w:delText>
        </w:r>
        <w:r w:rsidDel="000B33B3">
          <w:rPr>
            <w:lang w:val="en-US"/>
          </w:rPr>
          <w:fldChar w:fldCharType="begin" w:fldLock="1"/>
        </w:r>
        <w:r w:rsidDel="000B33B3">
          <w:rPr>
            <w:lang w:val="en-US"/>
          </w:rPr>
          <w:delInstrText>ADDIN CSL_CITATION {"citationItems":[{"id":"ITEM-1","itemData":{"abstract":"This review describes the family of intrinsically disordered proteins, members of which fail to form rigid 3-D structures under physiological conditions, either along their entire lengths or only in localized regions. Instead, these intriguing proteins/regions exist as dynamic ensembles within which atom positions and backbone Ramachandran angles exhibit extreme temporal fluctuations without specific equilibrium values. Many of these intrinsically disordered proteins are known to carry out important biological functions which, in fact, depend on the absence of a specific 3-D structure. The existence of such proteins does not fit the prevailing structure-function paradigm, which states that a unique 3-D structure is a prerequisite to function. Thus, the protein structure-function paradigm has to be expanded to include intrinsically disordered proteins and alternative relationships among protein sequence, structure, and function. This shift in the paradigm represents a major breakthrough for biochemistry, biophysics and molecular biology, as it opens new levels of understanding with regard to the complex life of proteins. This review will try to answer the following questions: how were intrinsically disordered proteins discovered? Why don't these proteins fold? What is so special about intrinsic disorder? What are the functional advantages of disordered proteins/regions? What is the functional repertoire of these proteins? What are the relationships between intrinsically disordered proteins and human diseases? © 2010 Elsevier B.V. All rights reserved.","author":[{"dropping-particle":"","family":"Uversky","given":"Vladimir N.","non-dropping-particle":"","parse-names":false,"suffix":""},{"dropping-particle":"","family":"Dunker","given":"A. Keith","non-dropping-particle":"","parse-names":false,"suffix":""}],"container-title":"Biochimica et Biophysica Acta - Proteins and Proteomics","id":"ITEM-1","issue":"6","issued":{"date-parts":[["2010","6"]]},"page":"1231-1264","title":"Understanding protein non-folding","type":"article-journal","volume":"1804"},"uris":["http://www.mendeley.com/documents/?uuid=7bf78ebc-66ff-3428-8fb5-eb3a232cb7f4"]}],"mendeley":{"formattedCitation":"(Uversky and Dunker, 2010)","plainTextFormattedCitation":"(Uversky and Dunker, 2010)","previouslyFormattedCitation":"(Uversky and Dunker, 2010)"},"properties":{"noteIndex":0},"schema":"https://github.com/citation-style-language/schema/raw/master/csl-citation.json"}</w:delInstrText>
        </w:r>
        <w:r w:rsidDel="000B33B3">
          <w:rPr>
            <w:lang w:val="en-US"/>
          </w:rPr>
          <w:fldChar w:fldCharType="separate"/>
        </w:r>
        <w:r w:rsidRPr="00EA5388" w:rsidDel="000B33B3">
          <w:rPr>
            <w:noProof/>
            <w:lang w:val="en-US"/>
          </w:rPr>
          <w:delText>(Uversky and Dunker, 2010)</w:delText>
        </w:r>
        <w:r w:rsidDel="000B33B3">
          <w:rPr>
            <w:lang w:val="en-US"/>
          </w:rPr>
          <w:fldChar w:fldCharType="end"/>
        </w:r>
        <w:r w:rsidRPr="001030D8" w:rsidDel="000B33B3">
          <w:rPr>
            <w:lang w:val="en-US"/>
          </w:rPr>
          <w:delText xml:space="preserve">. </w:delText>
        </w:r>
        <w:commentRangeEnd w:id="1387"/>
        <w:r w:rsidR="00620024" w:rsidDel="000B33B3">
          <w:rPr>
            <w:rStyle w:val="CommentReference"/>
            <w:rFonts w:eastAsiaTheme="minorHAnsi" w:cstheme="minorBidi"/>
          </w:rPr>
          <w:commentReference w:id="1387"/>
        </w:r>
        <w:r w:rsidRPr="001030D8" w:rsidDel="000B33B3">
          <w:rPr>
            <w:lang w:val="en-US"/>
          </w:rPr>
          <w:delText xml:space="preserve">These proteins are functionally important for many cellular regulatory processes, and may also be involved in pathological processes associated with protein misfolding or aggregation </w:delText>
        </w:r>
        <w:r w:rsidDel="000B33B3">
          <w:rPr>
            <w:lang w:val="en-US"/>
          </w:rPr>
          <w:fldChar w:fldCharType="begin" w:fldLock="1"/>
        </w:r>
        <w:r w:rsidDel="000B33B3">
          <w:rPr>
            <w:lang w:val="en-US"/>
          </w:rPr>
          <w:delInstrText>ADDIN CSL_CITATION {"citationItems":[{"id":"ITEM-1","itemData":{"DOI":"10.1146/ANNUREV.BIOCHEM.75.101304.123901","abstract":"Peptides or proteins convert under some conditions from their soluble forms into highly ordered fibrillar aggregates. Such transitions can give rise to pathological conditions ranging from neurodegenerative disorders to systemic amyloidoses. In this review, we identify the diseases known to be associated with formation of fibrillar aggregates and the specific peptides and proteins involved in each case. We describe, in addition, that living organisms can take advantage of the inherent ability of proteins to form such structures to generate novel and diverse biological functions. We review recent advances toward the elucidation of the structures of amyloid fibrils and the mechanisms of their formation at a molecular level. Finally, we discuss the relative importance of the common main-chain and side-chain interactions in determining the propensities of proteins to aggregate and describe some of the evidence that the oligomeric fibril precursors are the primary origins of pathological behavior. Copyright © 2006 by Annual Reviews. All rights reserved.","author":[{"dropping-particle":"","family":"Chiti","given":"Fabrizio","non-dropping-particle":"","parse-names":false,"suffix":""},{"dropping-particle":"","family":"Dobson","given":"Christopher M.","non-dropping-particle":"","parse-names":false,"suffix":""}],"container-title":"Annual Review of Biochemistry","id":"ITEM-1","issued":{"date-parts":[["2006"]]},"page":"333-366","title":"Protein misfolding, functional amyloid, and human disease","type":"article-journal","volume":"75"},"uris":["http://www.mendeley.com/documents/?uuid=4ba2c81b-7f2e-3173-8270-6a112aba0af4"]}],"mendeley":{"formattedCitation":"(Chiti and Dobson, 2006)","plainTextFormattedCitation":"(Chiti and Dobson, 2006)","previouslyFormattedCitation":"(Chiti and Dobson, 2006)"},"properties":{"noteIndex":0},"schema":"https://github.com/citation-style-language/schema/raw/master/csl-citation.json"}</w:delInstrText>
        </w:r>
        <w:r w:rsidDel="000B33B3">
          <w:rPr>
            <w:lang w:val="en-US"/>
          </w:rPr>
          <w:fldChar w:fldCharType="separate"/>
        </w:r>
        <w:r w:rsidRPr="00EA5388" w:rsidDel="000B33B3">
          <w:rPr>
            <w:noProof/>
            <w:lang w:val="en-US"/>
          </w:rPr>
          <w:delText>(Chiti and Dobson, 2006)</w:delText>
        </w:r>
        <w:r w:rsidDel="000B33B3">
          <w:rPr>
            <w:lang w:val="en-US"/>
          </w:rPr>
          <w:fldChar w:fldCharType="end"/>
        </w:r>
        <w:r w:rsidDel="000B33B3">
          <w:rPr>
            <w:lang w:val="en-US"/>
          </w:rPr>
          <w:delText xml:space="preserve">, </w:delText>
        </w:r>
        <w:r w:rsidDel="000B33B3">
          <w:rPr>
            <w:lang w:val="en-US"/>
          </w:rPr>
          <w:fldChar w:fldCharType="begin" w:fldLock="1"/>
        </w:r>
        <w:r w:rsidDel="000B33B3">
          <w:rPr>
            <w:lang w:val="en-US"/>
          </w:rPr>
          <w:delInstrText>ADDIN CSL_CITATION {"citationItems":[{"id":"ITEM-1","itemData":{"DOI":"10.1146/ANNUREV.BIOPHYS.37.032807.125924","abstract":"Intrinsically disordered proteins (IDPs) lack stable tertiary and/or secondary structures under physiological conditions in vitro. They are highly abundant in nature and their functional repertoire complements the functions of ordered proteins. IDPs are involved in regulation, signaling, and control, where binding to multiple partners and high-specificity/low-affinity interactions play a crucial role. Functions of IDPs are tuned via alternative splicing and posttranslational modifications. Intrinsic disorder is a unique structural feature that enables IDPs to participate in both one-to-many and many-to-one signaling. Numerous IDPs are associated with human diseases, including cancer, cardiovascular disease, amyloidoses, neurodegenerative diseases, and diabetes. Overall, intriguing interconnections among intrinsic disorder, cell signaling, and human diseases suggest that protein conformational diseases may result not only from protein misfolding, but also from misidentification, missignaling, and unnatural or normative folding. IDPs, such as α-synuclein, tau protein, p53, and BRCA1, are attractive targets for drugs modulating protein-protein interactions. From these and other examples, novel strategies for drug discovery based on IDPs have been developed. To summarize work in this area, we are introducing the D2 (disorder in disorders) concept. Copyright © 2008 by Annual Reviews. All rights reserved.","author":[{"dropping-particle":"","family":"Uversky","given":"Vladimir N.","non-dropping-particle":"","parse-names":false,"suffix":""},{"dropping-particle":"","family":"Oldfield","given":"Christopher J.","non-dropping-particle":"","parse-names":false,"suffix":""},{"dropping-particle":"","family":"Dunker","given":"A. Keith","non-dropping-particle":"","parse-names":false,"suffix":""}],"container-title":"Annual Review of Biophysics","id":"ITEM-1","issued":{"date-parts":[["2008"]]},"page":"215-246","title":"Intrinsically disordered proteins in human diseases: Introducing the D 2 concept","type":"article-journal","volume":"37"},"uris":["http://www.mendeley.com/documents/?uuid=e6431996-3bb9-3488-95b8-0bf6e9f42307"]}],"mendeley":{"formattedCitation":"(Uversky et al., 2008)","plainTextFormattedCitation":"(Uversky et al., 2008)","previouslyFormattedCitation":"(Uversky et al., 2008)"},"properties":{"noteIndex":0},"schema":"https://github.com/citation-style-language/schema/raw/master/csl-citation.json"}</w:delInstrText>
        </w:r>
        <w:r w:rsidDel="000B33B3">
          <w:rPr>
            <w:lang w:val="en-US"/>
          </w:rPr>
          <w:fldChar w:fldCharType="separate"/>
        </w:r>
        <w:r w:rsidRPr="00EA5388" w:rsidDel="000B33B3">
          <w:rPr>
            <w:noProof/>
            <w:lang w:val="en-US"/>
          </w:rPr>
          <w:delText>(Uversky et al., 2008)</w:delText>
        </w:r>
        <w:r w:rsidDel="000B33B3">
          <w:rPr>
            <w:lang w:val="en-US"/>
          </w:rPr>
          <w:fldChar w:fldCharType="end"/>
        </w:r>
        <w:r w:rsidRPr="001030D8" w:rsidDel="000B33B3">
          <w:rPr>
            <w:lang w:val="en-US"/>
          </w:rPr>
          <w:delText xml:space="preserve">. Under physiological conditions these proteins constantly fluctuate between different structural states, resulting in a dynamic mixture of conformations in a polydisperse solution. Quantitative characterization of such heterogeneous systems is a difficult task, and SAXS </w:delText>
        </w:r>
        <w:r w:rsidDel="000B33B3">
          <w:rPr>
            <w:lang w:val="en-US"/>
          </w:rPr>
          <w:delText xml:space="preserve">is among </w:delText>
        </w:r>
        <w:r w:rsidR="0095539B" w:rsidDel="000B33B3">
          <w:rPr>
            <w:lang w:val="en-US"/>
          </w:rPr>
          <w:delText xml:space="preserve">the </w:delText>
        </w:r>
        <w:r w:rsidDel="000B33B3">
          <w:rPr>
            <w:lang w:val="en-US"/>
          </w:rPr>
          <w:delText xml:space="preserve">few methods capable of </w:delText>
        </w:r>
        <w:r w:rsidRPr="001030D8" w:rsidDel="000B33B3">
          <w:rPr>
            <w:lang w:val="en-US"/>
          </w:rPr>
          <w:delText>provid</w:delText>
        </w:r>
        <w:r w:rsidDel="000B33B3">
          <w:rPr>
            <w:lang w:val="en-US"/>
          </w:rPr>
          <w:delText xml:space="preserve">ing </w:delText>
        </w:r>
        <w:r w:rsidRPr="001030D8" w:rsidDel="000B33B3">
          <w:rPr>
            <w:lang w:val="en-US"/>
          </w:rPr>
          <w:delText>unique information on the structural properties of the flexible macromolecules</w:delText>
        </w:r>
        <w:r w:rsidDel="000B33B3">
          <w:rPr>
            <w:lang w:val="en-US"/>
          </w:rPr>
          <w:delText xml:space="preserve"> </w:delText>
        </w:r>
        <w:r w:rsidDel="000B33B3">
          <w:rPr>
            <w:lang w:val="en-US"/>
          </w:rPr>
          <w:fldChar w:fldCharType="begin" w:fldLock="1"/>
        </w:r>
        <w:r w:rsidDel="000B33B3">
          <w:rPr>
            <w:lang w:val="en-US"/>
          </w:rPr>
          <w:delInstrText>ADDIN CSL_CITATION {"citationItems":[{"id":"ITEM-1","itemData":{"DOI":"10.1016/J.FEBSLET.2015.08.027","ISSN":"0014-5793","abstract":"Small-angle X-ray scattering (SAXS) is a biophysical method to study the overall shape and structural transitions of biological macromolecules in solution. SAXS provides low resolution information on the shape, conformation and assembly state of proteins, nucleic acids and various macromolecular complexes. The technique also offers powerful means for the quantitative analysis of flexible systems, including intrinsically disordered proteins (IDPs). Here, the basic principles of SAXS are presented, and profits and pitfalls of the characterization of multidomain flexible proteins and IDPs using SAXS are discussed from the practical point of view. Examples of the synergistic use of SAXS with high resolution methods like X-ray crystallography and nuclear magnetic resonance (NMR), as well as other experimental and in silico techniques to characterize completely, or partially unstructured proteins, are presented.","author":[{"dropping-particle":"","family":"Kikhney","given":"Alexey G.","non-dropping-particle":"","parse-names":false,"suffix":""},{"dropping-particle":"","family":"Svergun","given":"Dmitri I.","non-dropping-particle":"","parse-names":false,"suffix":""}],"container-title":"FEBS Letters","id":"ITEM-1","issue":"19","issued":{"date-parts":[["2015","9","14"]]},"page":"2570-2577","publisher":"No longer published by Elsevier","title":"A practical guide to small angle X-ray scattering (SAXS) of flexible and intrinsically disordered proteins","type":"article-journal","volume":"589"},"uris":["http://www.mendeley.com/documents/?uuid=d65f5b75-d429-3fc4-9d42-8590ce1c32e1"]}],"mendeley":{"formattedCitation":"(Kikhney and Svergun, 2015)","plainTextFormattedCitation":"(Kikhney and Svergun, 2015)","previouslyFormattedCitation":"(Kikhney and Svergun, 2015)"},"properties":{"noteIndex":0},"schema":"https://github.com/citation-style-language/schema/raw/master/csl-citation.json"}</w:delInstrText>
        </w:r>
        <w:r w:rsidDel="000B33B3">
          <w:rPr>
            <w:lang w:val="en-US"/>
          </w:rPr>
          <w:fldChar w:fldCharType="separate"/>
        </w:r>
        <w:r w:rsidRPr="001054A4" w:rsidDel="000B33B3">
          <w:rPr>
            <w:noProof/>
            <w:lang w:val="en-US"/>
          </w:rPr>
          <w:delText>(Kikhney and Svergun, 2015)</w:delText>
        </w:r>
        <w:r w:rsidDel="000B33B3">
          <w:rPr>
            <w:lang w:val="en-US"/>
          </w:rPr>
          <w:fldChar w:fldCharType="end"/>
        </w:r>
        <w:r w:rsidRPr="001030D8" w:rsidDel="000B33B3">
          <w:rPr>
            <w:lang w:val="en-US"/>
          </w:rPr>
          <w:delText>.</w:delText>
        </w:r>
      </w:del>
    </w:p>
    <w:p w14:paraId="4AC8B2A3" w14:textId="1E0B4268" w:rsidR="00024DA4" w:rsidDel="005A384B" w:rsidRDefault="00F25D42">
      <w:pPr>
        <w:pStyle w:val="NormalWeb"/>
        <w:rPr>
          <w:del w:id="1388" w:author="AL" w:date="2021-07-23T13:49:00Z"/>
          <w:lang w:val="en-US"/>
        </w:rPr>
      </w:pPr>
      <w:del w:id="1389" w:author="AL" w:date="2021-07-23T13:49:00Z">
        <w:r w:rsidDel="005A384B">
          <w:rPr>
            <w:lang w:val="en-US"/>
          </w:rPr>
          <w:delText xml:space="preserve">  To prepare a training data set of the IDP models, we used the only </w:delText>
        </w:r>
        <w:r w:rsidR="008F7649" w:rsidDel="005A384B">
          <w:rPr>
            <w:lang w:val="en-US"/>
          </w:rPr>
          <w:delText xml:space="preserve">currently </w:delText>
        </w:r>
        <w:r w:rsidDel="005A384B">
          <w:rPr>
            <w:lang w:val="en-US"/>
          </w:rPr>
          <w:delText xml:space="preserve">available open database comprising </w:delText>
        </w:r>
        <w:r w:rsidR="008F7649" w:rsidDel="005A384B">
          <w:rPr>
            <w:lang w:val="en-US"/>
          </w:rPr>
          <w:delText xml:space="preserve">complete </w:delText>
        </w:r>
        <w:r w:rsidDel="005A384B">
          <w:rPr>
            <w:lang w:val="en-US"/>
          </w:rPr>
          <w:delText xml:space="preserve">IDP </w:delText>
        </w:r>
        <w:r w:rsidR="008F7649" w:rsidDel="005A384B">
          <w:rPr>
            <w:lang w:val="en-US"/>
          </w:rPr>
          <w:delText>conformer pools</w:delText>
        </w:r>
        <w:r w:rsidDel="005A384B">
          <w:rPr>
            <w:lang w:val="en-US"/>
          </w:rPr>
          <w:delText xml:space="preserve">: the PED database </w:delText>
        </w:r>
        <w:r w:rsidDel="005A384B">
          <w:rPr>
            <w:lang w:val="en-US"/>
          </w:rPr>
          <w:fldChar w:fldCharType="begin" w:fldLock="1"/>
        </w:r>
        <w:r w:rsidDel="005A384B">
          <w:rPr>
            <w:lang w:val="en-US"/>
          </w:rPr>
          <w:delInstrText>ADDIN CSL_CITATION {"citationItems":[{"id":"ITEM-1","itemData":{"author":[{"dropping-particle":"","family":"Lazar","given":"T","non-dropping-particle":"","parse-names":false,"suffix":""},{"dropping-particle":"","family":"Martínez-Pérez","given":"E","non-dropping-particle":"","parse-names":false,"suffix":""},{"dropping-particle":"","family":"…","given":"F Quaglia - Nucleic acids","non-dropping-particle":"","parse-names":false,"suffix":""},{"dropping-particle":"","family":"2021","given":"undefined","non-dropping-particle":"","parse-names":false,"suffix":""}],"container-title":"academic.oup.com","id":"ITEM-1","issued":{"date-parts":[["0"]]},"title":"PED in 2021: a major update of the protein ensemble database for intrinsically disordered proteins","type":"article-journal"},"uris":["http://www.mendeley.com/documents/?uuid=61c51213-6cd8-3a4c-a850-5a3dec4b643f"]}],"mendeley":{"formattedCitation":"(Lazar et al.)","plainTextFormattedCitation":"(Lazar et al.)","previouslyFormattedCitation":"(Lazar et al.)"},"properties":{"noteIndex":0},"schema":"https://github.com/citation-style-language/schema/raw/master/csl-citation.json"}</w:delInstrText>
        </w:r>
        <w:r w:rsidDel="005A384B">
          <w:rPr>
            <w:lang w:val="en-US"/>
          </w:rPr>
          <w:fldChar w:fldCharType="separate"/>
        </w:r>
        <w:r w:rsidRPr="004A4A07" w:rsidDel="005A384B">
          <w:rPr>
            <w:noProof/>
            <w:lang w:val="en-US"/>
          </w:rPr>
          <w:delText>(Lazar et al.)</w:delText>
        </w:r>
        <w:r w:rsidDel="005A384B">
          <w:rPr>
            <w:lang w:val="en-US"/>
          </w:rPr>
          <w:fldChar w:fldCharType="end"/>
        </w:r>
        <w:r w:rsidDel="005A384B">
          <w:rPr>
            <w:lang w:val="en-US"/>
          </w:rPr>
          <w:delText xml:space="preserve">. </w:delText>
        </w:r>
        <w:r w:rsidR="0095539B" w:rsidDel="005A384B">
          <w:rPr>
            <w:lang w:val="en-US"/>
          </w:rPr>
          <w:delText>A</w:delText>
        </w:r>
        <w:r w:rsidDel="005A384B">
          <w:rPr>
            <w:lang w:val="en-US"/>
          </w:rPr>
          <w:delText xml:space="preserve"> </w:delText>
        </w:r>
        <w:r w:rsidRPr="00620024" w:rsidDel="005A384B">
          <w:rPr>
            <w:highlight w:val="yellow"/>
            <w:lang w:val="en-US"/>
            <w:rPrChange w:id="1390" w:author="AL" w:date="2021-07-21T18:17:00Z">
              <w:rPr>
                <w:lang w:val="en-US"/>
              </w:rPr>
            </w:rPrChange>
          </w:rPr>
          <w:delText>snapshot</w:delText>
        </w:r>
        <w:r w:rsidDel="005A384B">
          <w:rPr>
            <w:lang w:val="en-US"/>
          </w:rPr>
          <w:delText xml:space="preserve"> of the database was made that included 1</w:delText>
        </w:r>
        <w:r w:rsidR="0095539B" w:rsidDel="005A384B">
          <w:rPr>
            <w:lang w:val="en-US"/>
          </w:rPr>
          <w:delText>7</w:delText>
        </w:r>
        <w:r w:rsidDel="005A384B">
          <w:rPr>
            <w:lang w:val="en-US"/>
          </w:rPr>
          <w:delText>2 ensembles</w:delText>
        </w:r>
        <w:r w:rsidR="0095539B" w:rsidDel="005A384B">
          <w:rPr>
            <w:lang w:val="en-US"/>
          </w:rPr>
          <w:delText xml:space="preserve">. To </w:delText>
        </w:r>
        <w:r w:rsidR="008F7649" w:rsidDel="005A384B">
          <w:rPr>
            <w:lang w:val="en-US"/>
          </w:rPr>
          <w:delText>enhance</w:delText>
        </w:r>
        <w:r w:rsidR="0095539B" w:rsidDel="005A384B">
          <w:rPr>
            <w:lang w:val="en-US"/>
          </w:rPr>
          <w:delText xml:space="preserve"> the training set we have taken the first 50 conformers from each ensemble</w:delText>
        </w:r>
        <w:r w:rsidDel="005A384B">
          <w:rPr>
            <w:lang w:val="en-US"/>
          </w:rPr>
          <w:delText xml:space="preserve"> </w:delText>
        </w:r>
        <w:r w:rsidR="0095539B" w:rsidDel="005A384B">
          <w:rPr>
            <w:lang w:val="en-US"/>
          </w:rPr>
          <w:delText xml:space="preserve">resulting in a total number of 10 000 models (fig.3a). </w:delText>
        </w:r>
      </w:del>
    </w:p>
    <w:p w14:paraId="0F3B7601" w14:textId="666879F1" w:rsidR="009D16C8" w:rsidDel="005A384B" w:rsidRDefault="00024DA4">
      <w:pPr>
        <w:pStyle w:val="NormalWeb"/>
        <w:rPr>
          <w:del w:id="1391" w:author="AL" w:date="2021-07-23T13:49:00Z"/>
          <w:noProof/>
          <w:lang w:val="en-US"/>
        </w:rPr>
      </w:pPr>
      <w:del w:id="1392" w:author="AL" w:date="2021-07-23T13:49:00Z">
        <w:r w:rsidRPr="002B12DB" w:rsidDel="005A384B">
          <w:rPr>
            <w:rStyle w:val="xnormaltextrun"/>
            <w:rFonts w:eastAsiaTheme="majorEastAsia"/>
            <w:noProof/>
          </w:rPr>
          <mc:AlternateContent>
            <mc:Choice Requires="wps">
              <w:drawing>
                <wp:anchor distT="45720" distB="45720" distL="114300" distR="114300" simplePos="0" relativeHeight="251708416" behindDoc="0" locked="0" layoutInCell="1" allowOverlap="1" wp14:anchorId="6A84B55A" wp14:editId="2DF47925">
                  <wp:simplePos x="0" y="0"/>
                  <wp:positionH relativeFrom="column">
                    <wp:posOffset>266369</wp:posOffset>
                  </wp:positionH>
                  <wp:positionV relativeFrom="paragraph">
                    <wp:posOffset>116205</wp:posOffset>
                  </wp:positionV>
                  <wp:extent cx="628015" cy="357505"/>
                  <wp:effectExtent l="0" t="0" r="0" b="444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57505"/>
                          </a:xfrm>
                          <a:prstGeom prst="rect">
                            <a:avLst/>
                          </a:prstGeom>
                          <a:noFill/>
                          <a:ln w="9525">
                            <a:noFill/>
                            <a:miter lim="800000"/>
                            <a:headEnd/>
                            <a:tailEnd/>
                          </a:ln>
                        </wps:spPr>
                        <wps:txbx>
                          <w:txbxContent>
                            <w:p w14:paraId="7B334760" w14:textId="77777777" w:rsidR="005A78E3" w:rsidRPr="002B12DB" w:rsidRDefault="005A78E3">
                              <w:pPr>
                                <w:rPr>
                                  <w:lang w:val="en-US"/>
                                </w:rPr>
                              </w:pPr>
                              <w:r w:rsidRPr="002B12DB">
                                <w:rPr>
                                  <w:lang w:val="en-US"/>
                                </w:rPr>
                                <w:t>(</w:t>
                              </w:r>
                              <w:r>
                                <w:rPr>
                                  <w:lang w:val="en-US"/>
                                </w:rPr>
                                <w:t>a</w:t>
                              </w:r>
                              <w:r w:rsidRPr="002B12D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4B55A" id="_x0000_s1044" type="#_x0000_t202" style="position:absolute;margin-left:20.95pt;margin-top:9.15pt;width:49.45pt;height:28.1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" filled="f" stroked="f">
                  <v:textbox>
                    <w:txbxContent>
                      <w:p w14:paraId="7B334760" w14:textId="77777777" w:rsidR="005A78E3" w:rsidRPr="002B12DB" w:rsidRDefault="005A78E3">
                        <w:pPr>
                          <w:rPr>
                            <w:lang w:val="en-US"/>
                          </w:rPr>
                        </w:pPr>
                        <w:r w:rsidRPr="002B12DB">
                          <w:rPr>
                            <w:lang w:val="en-US"/>
                          </w:rPr>
                          <w:t>(</w:t>
                        </w:r>
                        <w:r>
                          <w:rPr>
                            <w:lang w:val="en-US"/>
                          </w:rPr>
                          <w:t>a</w:t>
                        </w:r>
                        <w:r w:rsidRPr="002B12DB">
                          <w:rPr>
                            <w:lang w:val="en-US"/>
                          </w:rPr>
                          <w:t>)</w:t>
                        </w:r>
                      </w:p>
                    </w:txbxContent>
                  </v:textbox>
                </v:shape>
              </w:pict>
            </mc:Fallback>
          </mc:AlternateContent>
        </w:r>
      </w:del>
    </w:p>
    <w:p w14:paraId="71B00A14" w14:textId="2D905F5A" w:rsidR="00024DA4" w:rsidDel="005A384B" w:rsidRDefault="00CB069B">
      <w:pPr>
        <w:pStyle w:val="NormalWeb"/>
        <w:rPr>
          <w:del w:id="1393" w:author="AL" w:date="2021-07-23T13:49:00Z"/>
          <w:noProof/>
          <w:lang w:val="en-US"/>
        </w:rPr>
      </w:pPr>
      <w:del w:id="1394" w:author="AL" w:date="2021-07-23T13:49:00Z">
        <w:r w:rsidRPr="002B12DB" w:rsidDel="005A384B">
          <w:rPr>
            <w:rStyle w:val="Heading2Char"/>
            <w:noProof/>
          </w:rPr>
          <mc:AlternateContent>
            <mc:Choice Requires="wps">
              <w:drawing>
                <wp:anchor distT="45720" distB="45720" distL="114300" distR="114300" simplePos="0" relativeHeight="251729920" behindDoc="0" locked="0" layoutInCell="1" allowOverlap="1" wp14:anchorId="1F758AA7" wp14:editId="671A167A">
                  <wp:simplePos x="0" y="0"/>
                  <wp:positionH relativeFrom="column">
                    <wp:posOffset>182287</wp:posOffset>
                  </wp:positionH>
                  <wp:positionV relativeFrom="paragraph">
                    <wp:posOffset>180257</wp:posOffset>
                  </wp:positionV>
                  <wp:extent cx="628015" cy="357505"/>
                  <wp:effectExtent l="0" t="0" r="0" b="444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57505"/>
                          </a:xfrm>
                          <a:prstGeom prst="rect">
                            <a:avLst/>
                          </a:prstGeom>
                          <a:noFill/>
                          <a:ln w="9525">
                            <a:noFill/>
                            <a:miter lim="800000"/>
                            <a:headEnd/>
                            <a:tailEnd/>
                          </a:ln>
                        </wps:spPr>
                        <wps:txbx>
                          <w:txbxContent>
                            <w:p w14:paraId="789392A0" w14:textId="39D05563" w:rsidR="005A78E3" w:rsidRPr="002B12DB" w:rsidRDefault="005A78E3">
                              <w:pPr>
                                <w:rPr>
                                  <w:lang w:val="en-US"/>
                                </w:rPr>
                              </w:pPr>
                              <w:r w:rsidRPr="002B12DB">
                                <w:rPr>
                                  <w:lang w:val="en-US"/>
                                </w:rPr>
                                <w:t>(</w:t>
                              </w:r>
                              <w:r>
                                <w:rPr>
                                  <w:lang w:val="en-US"/>
                                </w:rPr>
                                <w:t>a</w:t>
                              </w:r>
                              <w:r w:rsidRPr="002B12D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58AA7" id="_x0000_s1045" type="#_x0000_t202" style="position:absolute;margin-left:14.35pt;margin-top:14.2pt;width:49.45pt;height:28.1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" filled="f" stroked="f">
                  <v:textbox>
                    <w:txbxContent>
                      <w:p w14:paraId="789392A0" w14:textId="39D05563" w:rsidR="005A78E3" w:rsidRPr="002B12DB" w:rsidRDefault="005A78E3">
                        <w:pPr>
                          <w:rPr>
                            <w:lang w:val="en-US"/>
                          </w:rPr>
                        </w:pPr>
                        <w:r w:rsidRPr="002B12DB">
                          <w:rPr>
                            <w:lang w:val="en-US"/>
                          </w:rPr>
                          <w:t>(</w:t>
                        </w:r>
                        <w:r>
                          <w:rPr>
                            <w:lang w:val="en-US"/>
                          </w:rPr>
                          <w:t>a</w:t>
                        </w:r>
                        <w:r w:rsidRPr="002B12DB">
                          <w:rPr>
                            <w:lang w:val="en-US"/>
                          </w:rPr>
                          <w:t>)</w:t>
                        </w:r>
                      </w:p>
                    </w:txbxContent>
                  </v:textbox>
                </v:shape>
              </w:pict>
            </mc:Fallback>
          </mc:AlternateContent>
        </w:r>
        <w:r w:rsidR="009D16C8" w:rsidRPr="009D16C8" w:rsidDel="005A384B">
          <w:rPr>
            <w:noProof/>
            <w:lang w:val="en-US"/>
          </w:rPr>
          <mc:AlternateContent>
            <mc:Choice Requires="wps">
              <w:drawing>
                <wp:anchor distT="45720" distB="45720" distL="114300" distR="114300" simplePos="0" relativeHeight="251724800" behindDoc="0" locked="0" layoutInCell="1" allowOverlap="1" wp14:anchorId="7344EB1C" wp14:editId="2D4DDE6B">
                  <wp:simplePos x="0" y="0"/>
                  <wp:positionH relativeFrom="leftMargin">
                    <wp:posOffset>556080</wp:posOffset>
                  </wp:positionH>
                  <wp:positionV relativeFrom="paragraph">
                    <wp:posOffset>317569</wp:posOffset>
                  </wp:positionV>
                  <wp:extent cx="945986" cy="46863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45986" cy="468630"/>
                          </a:xfrm>
                          <a:prstGeom prst="rect">
                            <a:avLst/>
                          </a:prstGeom>
                          <a:noFill/>
                          <a:ln w="9525">
                            <a:noFill/>
                            <a:miter lim="800000"/>
                            <a:headEnd/>
                            <a:tailEnd/>
                          </a:ln>
                        </wps:spPr>
                        <wps:txbx>
                          <w:txbxContent>
                            <w:p w14:paraId="3194897B" w14:textId="77777777" w:rsidR="005A78E3" w:rsidRPr="009464C8" w:rsidRDefault="005A78E3">
                              <w:pPr>
                                <w:rPr>
                                  <w:lang w:val="en-US"/>
                                </w:rPr>
                              </w:pPr>
                              <w:r>
                                <w:rPr>
                                  <w:lang w:val="en-US"/>
                                </w:rPr>
                                <w:t>MW</w:t>
                              </w:r>
                              <w:r w:rsidRPr="009464C8">
                                <w:rPr>
                                  <w:lang w:val="en-US"/>
                                </w:rPr>
                                <w:t>,</w:t>
                              </w:r>
                              <w:r>
                                <w:rPr>
                                  <w:lang w:val="en-US"/>
                                </w:rPr>
                                <w:t xml:space="preserve">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4EB1C" id="_x0000_s1046" type="#_x0000_t202" style="position:absolute;margin-left:43.8pt;margin-top:25pt;width:74.5pt;height:36.9pt;rotation:-90;z-index:2517248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" filled="f" stroked="f">
                  <v:textbox>
                    <w:txbxContent>
                      <w:p w14:paraId="3194897B" w14:textId="77777777" w:rsidR="005A78E3" w:rsidRPr="009464C8" w:rsidRDefault="005A78E3">
                        <w:pPr>
                          <w:rPr>
                            <w:lang w:val="en-US"/>
                          </w:rPr>
                        </w:pPr>
                        <w:r>
                          <w:rPr>
                            <w:lang w:val="en-US"/>
                          </w:rPr>
                          <w:t>MW</w:t>
                        </w:r>
                        <w:r w:rsidRPr="009464C8">
                          <w:rPr>
                            <w:lang w:val="en-US"/>
                          </w:rPr>
                          <w:t>,</w:t>
                        </w:r>
                        <w:r>
                          <w:rPr>
                            <w:lang w:val="en-US"/>
                          </w:rPr>
                          <w:t xml:space="preserve"> kDa</w:t>
                        </w:r>
                      </w:p>
                    </w:txbxContent>
                  </v:textbox>
                  <w10:wrap anchorx="margin"/>
                </v:shape>
              </w:pict>
            </mc:Fallback>
          </mc:AlternateContent>
        </w:r>
        <w:r w:rsidR="009D16C8" w:rsidRPr="009D16C8" w:rsidDel="005A384B">
          <w:rPr>
            <w:noProof/>
            <w:lang w:val="en-US"/>
          </w:rPr>
          <mc:AlternateContent>
            <mc:Choice Requires="wps">
              <w:drawing>
                <wp:anchor distT="45720" distB="45720" distL="114300" distR="114300" simplePos="0" relativeHeight="251723776" behindDoc="0" locked="0" layoutInCell="1" allowOverlap="1" wp14:anchorId="64E186AE" wp14:editId="77B09C8A">
                  <wp:simplePos x="0" y="0"/>
                  <wp:positionH relativeFrom="column">
                    <wp:posOffset>5176520</wp:posOffset>
                  </wp:positionH>
                  <wp:positionV relativeFrom="paragraph">
                    <wp:posOffset>2955925</wp:posOffset>
                  </wp:positionV>
                  <wp:extent cx="643890" cy="33337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333375"/>
                          </a:xfrm>
                          <a:prstGeom prst="rect">
                            <a:avLst/>
                          </a:prstGeom>
                          <a:noFill/>
                          <a:ln w="9525">
                            <a:noFill/>
                            <a:miter lim="800000"/>
                            <a:headEnd/>
                            <a:tailEnd/>
                          </a:ln>
                        </wps:spPr>
                        <wps:txbx>
                          <w:txbxContent>
                            <w:p w14:paraId="0B756446" w14:textId="77777777" w:rsidR="005A78E3" w:rsidRPr="009464C8" w:rsidRDefault="005A78E3">
                              <w:pPr>
                                <w:rPr>
                                  <w:lang w:val="en-US"/>
                                </w:rPr>
                              </w:pPr>
                              <w:r>
                                <w:rPr>
                                  <w:lang w:val="en-US"/>
                                </w:rPr>
                                <w:t>R</w:t>
                              </w:r>
                              <w:r w:rsidRPr="009464C8">
                                <w:rPr>
                                  <w:vertAlign w:val="subscript"/>
                                  <w:lang w:val="en-US"/>
                                </w:rPr>
                                <w:t>g</w:t>
                              </w:r>
                              <w:r w:rsidRPr="009464C8">
                                <w:rPr>
                                  <w:lang w:val="en-US"/>
                                </w:rPr>
                                <w:t>,</w:t>
                              </w:r>
                              <w:r>
                                <w:rPr>
                                  <w:lang w:val="en-US"/>
                                </w:rPr>
                                <w:t xml:space="preserve"> 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186AE" id="_x0000_s1047" type="#_x0000_t202" style="position:absolute;margin-left:407.6pt;margin-top:232.75pt;width:50.7pt;height:26.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" filled="f" stroked="f">
                  <v:textbox>
                    <w:txbxContent>
                      <w:p w14:paraId="0B756446" w14:textId="77777777" w:rsidR="005A78E3" w:rsidRPr="009464C8" w:rsidRDefault="005A78E3">
                        <w:pPr>
                          <w:rPr>
                            <w:lang w:val="en-US"/>
                          </w:rPr>
                        </w:pPr>
                        <w:r>
                          <w:rPr>
                            <w:lang w:val="en-US"/>
                          </w:rPr>
                          <w:t>R</w:t>
                        </w:r>
                        <w:r w:rsidRPr="009464C8">
                          <w:rPr>
                            <w:vertAlign w:val="subscript"/>
                            <w:lang w:val="en-US"/>
                          </w:rPr>
                          <w:t>g</w:t>
                        </w:r>
                        <w:r w:rsidRPr="009464C8">
                          <w:rPr>
                            <w:lang w:val="en-US"/>
                          </w:rPr>
                          <w:t>,</w:t>
                        </w:r>
                        <w:r>
                          <w:rPr>
                            <w:lang w:val="en-US"/>
                          </w:rPr>
                          <w:t xml:space="preserve"> Ȧ</w:t>
                        </w:r>
                      </w:p>
                    </w:txbxContent>
                  </v:textbox>
                </v:shape>
              </w:pict>
            </mc:Fallback>
          </mc:AlternateContent>
        </w:r>
        <w:r w:rsidR="00024DA4" w:rsidDel="005A384B">
          <w:rPr>
            <w:noProof/>
            <w:lang w:val="en-US"/>
          </w:rPr>
          <w:drawing>
            <wp:inline distT="0" distB="0" distL="0" distR="0" wp14:anchorId="03CDEE7F" wp14:editId="0430473C">
              <wp:extent cx="5850976" cy="31419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w-vs-rg.png"/>
                      <pic:cNvPicPr/>
                    </pic:nvPicPr>
                    <pic:blipFill rotWithShape="1">
                      <a:blip r:embed="rId17" cstate="print">
                        <a:extLst>
                          <a:ext uri="{28A0092B-C50C-407E-A947-70E740481C1C}">
                            <a14:useLocalDpi xmlns:a14="http://schemas.microsoft.com/office/drawing/2010/main" val="0"/>
                          </a:ext>
                        </a:extLst>
                      </a:blip>
                      <a:srcRect l="10989" t="10981" r="9246" b="5345"/>
                      <a:stretch/>
                    </pic:blipFill>
                    <pic:spPr bwMode="auto">
                      <a:xfrm>
                        <a:off x="0" y="0"/>
                        <a:ext cx="5870252" cy="3152331"/>
                      </a:xfrm>
                      <a:prstGeom prst="rect">
                        <a:avLst/>
                      </a:prstGeom>
                      <a:ln>
                        <a:noFill/>
                      </a:ln>
                      <a:extLst>
                        <a:ext uri="{53640926-AAD7-44D8-BBD7-CCE9431645EC}">
                          <a14:shadowObscured xmlns:a14="http://schemas.microsoft.com/office/drawing/2010/main"/>
                        </a:ext>
                      </a:extLst>
                    </pic:spPr>
                  </pic:pic>
                </a:graphicData>
              </a:graphic>
            </wp:inline>
          </w:drawing>
        </w:r>
      </w:del>
    </w:p>
    <w:p w14:paraId="54850D45" w14:textId="5ED539BA" w:rsidR="009D16C8" w:rsidDel="005A384B" w:rsidRDefault="009D16C8">
      <w:pPr>
        <w:pStyle w:val="NormalWeb"/>
        <w:rPr>
          <w:del w:id="1395" w:author="AL" w:date="2021-07-23T13:49:00Z"/>
          <w:noProof/>
        </w:rPr>
      </w:pPr>
      <w:del w:id="1396" w:author="AL" w:date="2021-07-23T13:49:00Z">
        <w:r w:rsidDel="005A384B">
          <w:rPr>
            <w:noProof/>
            <w:lang w:val="en-US"/>
          </w:rPr>
          <w:drawing>
            <wp:anchor distT="0" distB="0" distL="114300" distR="114300" simplePos="0" relativeHeight="251699200" behindDoc="0" locked="0" layoutInCell="1" allowOverlap="1" wp14:anchorId="27AD5C67" wp14:editId="444E9BA2">
              <wp:simplePos x="0" y="0"/>
              <wp:positionH relativeFrom="column">
                <wp:posOffset>478790</wp:posOffset>
              </wp:positionH>
              <wp:positionV relativeFrom="paragraph">
                <wp:posOffset>2654935</wp:posOffset>
              </wp:positionV>
              <wp:extent cx="396875" cy="315595"/>
              <wp:effectExtent l="0" t="0" r="317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rec.png"/>
                      <pic:cNvPicPr/>
                    </pic:nvPicPr>
                    <pic:blipFill rotWithShape="1">
                      <a:blip r:embed="rId18" cstate="print">
                        <a:extLst>
                          <a:ext uri="{28A0092B-C50C-407E-A947-70E740481C1C}">
                            <a14:useLocalDpi xmlns:a14="http://schemas.microsoft.com/office/drawing/2010/main" val="0"/>
                          </a:ext>
                        </a:extLst>
                      </a:blip>
                      <a:srcRect l="30117" t="13957" r="29992" b="14135"/>
                      <a:stretch/>
                    </pic:blipFill>
                    <pic:spPr bwMode="auto">
                      <a:xfrm>
                        <a:off x="0" y="0"/>
                        <a:ext cx="396875" cy="31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5A384B">
          <w:rPr>
            <w:noProof/>
            <w:sz w:val="22"/>
            <w:szCs w:val="22"/>
            <w:lang w:val="en-US"/>
          </w:rPr>
          <w:drawing>
            <wp:anchor distT="0" distB="0" distL="114300" distR="114300" simplePos="0" relativeHeight="251706368" behindDoc="0" locked="0" layoutInCell="1" allowOverlap="1" wp14:anchorId="7862146D" wp14:editId="755E78D6">
              <wp:simplePos x="0" y="0"/>
              <wp:positionH relativeFrom="column">
                <wp:posOffset>4580255</wp:posOffset>
              </wp:positionH>
              <wp:positionV relativeFrom="paragraph">
                <wp:posOffset>2176780</wp:posOffset>
              </wp:positionV>
              <wp:extent cx="1151255" cy="1081405"/>
              <wp:effectExtent l="0" t="0" r="0" b="444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ues-39kda.png"/>
                      <pic:cNvPicPr/>
                    </pic:nvPicPr>
                    <pic:blipFill rotWithShape="1">
                      <a:blip r:embed="rId19" cstate="print">
                        <a:extLst>
                          <a:ext uri="{28A0092B-C50C-407E-A947-70E740481C1C}">
                            <a14:useLocalDpi xmlns:a14="http://schemas.microsoft.com/office/drawing/2010/main" val="0"/>
                          </a:ext>
                        </a:extLst>
                      </a:blip>
                      <a:srcRect l="15994" r="7692"/>
                      <a:stretch/>
                    </pic:blipFill>
                    <pic:spPr bwMode="auto">
                      <a:xfrm>
                        <a:off x="0" y="0"/>
                        <a:ext cx="1151255" cy="108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5A384B">
          <w:rPr>
            <w:noProof/>
            <w:lang w:val="en-US"/>
          </w:rPr>
          <w:drawing>
            <wp:anchor distT="0" distB="0" distL="114300" distR="114300" simplePos="0" relativeHeight="251703296" behindDoc="0" locked="0" layoutInCell="1" allowOverlap="1" wp14:anchorId="2B47EC6E" wp14:editId="61F0FE73">
              <wp:simplePos x="0" y="0"/>
              <wp:positionH relativeFrom="margin">
                <wp:posOffset>2476500</wp:posOffset>
              </wp:positionH>
              <wp:positionV relativeFrom="paragraph">
                <wp:posOffset>826770</wp:posOffset>
              </wp:positionV>
              <wp:extent cx="674370" cy="1270000"/>
              <wp:effectExtent l="0" t="0" r="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yh-28kda.png"/>
                      <pic:cNvPicPr/>
                    </pic:nvPicPr>
                    <pic:blipFill rotWithShape="1">
                      <a:blip r:embed="rId20" cstate="print">
                        <a:extLst>
                          <a:ext uri="{28A0092B-C50C-407E-A947-70E740481C1C}">
                            <a14:useLocalDpi xmlns:a14="http://schemas.microsoft.com/office/drawing/2010/main" val="0"/>
                          </a:ext>
                        </a:extLst>
                      </a:blip>
                      <a:srcRect l="30439" r="31471"/>
                      <a:stretch/>
                    </pic:blipFill>
                    <pic:spPr bwMode="auto">
                      <a:xfrm>
                        <a:off x="0" y="0"/>
                        <a:ext cx="674370" cy="1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5A384B">
          <w:rPr>
            <w:noProof/>
            <w:lang w:val="en-US"/>
          </w:rPr>
          <w:drawing>
            <wp:anchor distT="0" distB="0" distL="114300" distR="114300" simplePos="0" relativeHeight="251698176" behindDoc="0" locked="0" layoutInCell="1" allowOverlap="1" wp14:anchorId="77526278" wp14:editId="17CE571F">
              <wp:simplePos x="0" y="0"/>
              <wp:positionH relativeFrom="column">
                <wp:posOffset>535940</wp:posOffset>
              </wp:positionH>
              <wp:positionV relativeFrom="paragraph">
                <wp:posOffset>758190</wp:posOffset>
              </wp:positionV>
              <wp:extent cx="5213985" cy="1735455"/>
              <wp:effectExtent l="0" t="419100" r="12001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h1h-605kda.png"/>
                      <pic:cNvPicPr/>
                    </pic:nvPicPr>
                    <pic:blipFill rotWithShape="1">
                      <a:blip r:embed="rId21">
                        <a:extLst>
                          <a:ext uri="{28A0092B-C50C-407E-A947-70E740481C1C}">
                            <a14:useLocalDpi xmlns:a14="http://schemas.microsoft.com/office/drawing/2010/main" val="0"/>
                          </a:ext>
                        </a:extLst>
                      </a:blip>
                      <a:srcRect t="43632" b="9944"/>
                      <a:stretch/>
                    </pic:blipFill>
                    <pic:spPr bwMode="auto">
                      <a:xfrm rot="644426">
                        <a:off x="0" y="0"/>
                        <a:ext cx="5213985"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6F33" w:rsidDel="005A384B">
          <w:rPr>
            <w:noProof/>
            <w:lang w:val="en-US"/>
          </w:rPr>
          <mc:AlternateContent>
            <mc:Choice Requires="wps">
              <w:drawing>
                <wp:anchor distT="45720" distB="45720" distL="114300" distR="114300" simplePos="0" relativeHeight="251701248" behindDoc="0" locked="0" layoutInCell="1" allowOverlap="1" wp14:anchorId="13349094" wp14:editId="2C035B32">
                  <wp:simplePos x="0" y="0"/>
                  <wp:positionH relativeFrom="column">
                    <wp:posOffset>4472305</wp:posOffset>
                  </wp:positionH>
                  <wp:positionV relativeFrom="paragraph">
                    <wp:posOffset>1228725</wp:posOffset>
                  </wp:positionV>
                  <wp:extent cx="1056640" cy="809625"/>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6640" cy="809625"/>
                          </a:xfrm>
                          <a:prstGeom prst="rect">
                            <a:avLst/>
                          </a:prstGeom>
                          <a:noFill/>
                          <a:ln w="9525">
                            <a:noFill/>
                            <a:miter lim="800000"/>
                            <a:headEnd/>
                            <a:tailEnd/>
                          </a:ln>
                        </wps:spPr>
                        <wps:txbx>
                          <w:txbxContent>
                            <w:p w14:paraId="3128E60A" w14:textId="77777777" w:rsidR="005A78E3" w:rsidRPr="00A834CB" w:rsidRDefault="005A78E3" w:rsidP="00024DA4">
                              <w:pPr>
                                <w:pStyle w:val="NoSpacing"/>
                                <w:rPr>
                                  <w:color w:val="FF0000"/>
                                  <w:lang w:val="en-US"/>
                                </w:rPr>
                              </w:pPr>
                              <w:r w:rsidRPr="00A834CB">
                                <w:rPr>
                                  <w:color w:val="FF0000"/>
                                  <w:lang w:val="en-US"/>
                                </w:rPr>
                                <w:t xml:space="preserve">1H1K </w:t>
                              </w:r>
                              <w:r w:rsidRPr="00A834CB">
                                <w:rPr>
                                  <w:color w:val="FF0000"/>
                                  <w:lang w:val="en-US"/>
                                </w:rPr>
                                <w:sym w:font="Wingdings" w:char="F0E0"/>
                              </w:r>
                            </w:p>
                            <w:p w14:paraId="090DCE4D" w14:textId="77777777" w:rsidR="005A78E3" w:rsidRPr="00A834CB" w:rsidRDefault="005A78E3" w:rsidP="00024DA4">
                              <w:pPr>
                                <w:pStyle w:val="NoSpacing"/>
                                <w:rPr>
                                  <w:color w:val="FF0000"/>
                                  <w:lang w:val="en-US"/>
                                </w:rPr>
                              </w:pPr>
                              <w:r w:rsidRPr="00A834CB">
                                <w:rPr>
                                  <w:color w:val="FF0000"/>
                                  <w:lang w:val="en-US"/>
                                </w:rPr>
                                <w:t>(605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49094" id="_x0000_s1048" type="#_x0000_t202" style="position:absolute;margin-left:352.15pt;margin-top:96.75pt;width:83.2pt;height:63.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" filled="f" stroked="f">
                  <v:textbox>
                    <w:txbxContent>
                      <w:p w14:paraId="3128E60A" w14:textId="77777777" w:rsidR="005A78E3" w:rsidRPr="00A834CB" w:rsidRDefault="005A78E3" w:rsidP="00024DA4">
                        <w:pPr>
                          <w:pStyle w:val="NoSpacing"/>
                          <w:rPr>
                            <w:color w:val="FF0000"/>
                            <w:lang w:val="en-US"/>
                          </w:rPr>
                        </w:pPr>
                        <w:r w:rsidRPr="00A834CB">
                          <w:rPr>
                            <w:color w:val="FF0000"/>
                            <w:lang w:val="en-US"/>
                          </w:rPr>
                          <w:t xml:space="preserve">1H1K </w:t>
                        </w:r>
                        <w:r w:rsidRPr="00A834CB">
                          <w:rPr>
                            <w:color w:val="FF0000"/>
                            <w:lang w:val="en-US"/>
                          </w:rPr>
                          <w:sym w:font="Wingdings" w:char="F0E0"/>
                        </w:r>
                      </w:p>
                      <w:p w14:paraId="090DCE4D" w14:textId="77777777" w:rsidR="005A78E3" w:rsidRPr="00A834CB" w:rsidRDefault="005A78E3" w:rsidP="00024DA4">
                        <w:pPr>
                          <w:pStyle w:val="NoSpacing"/>
                          <w:rPr>
                            <w:color w:val="FF0000"/>
                            <w:lang w:val="en-US"/>
                          </w:rPr>
                        </w:pPr>
                        <w:r w:rsidRPr="00A834CB">
                          <w:rPr>
                            <w:color w:val="FF0000"/>
                            <w:lang w:val="en-US"/>
                          </w:rPr>
                          <w:t>(605 kDa)</w:t>
                        </w:r>
                      </w:p>
                    </w:txbxContent>
                  </v:textbox>
                </v:shape>
              </w:pict>
            </mc:Fallback>
          </mc:AlternateContent>
        </w:r>
        <w:r w:rsidDel="005A384B">
          <w:rPr>
            <w:noProof/>
            <w:lang w:val="en-US"/>
          </w:rPr>
          <w:drawing>
            <wp:anchor distT="0" distB="0" distL="114300" distR="114300" simplePos="0" relativeHeight="251702272" behindDoc="0" locked="0" layoutInCell="1" allowOverlap="1" wp14:anchorId="43782636" wp14:editId="72867A01">
              <wp:simplePos x="0" y="0"/>
              <wp:positionH relativeFrom="column">
                <wp:posOffset>1259840</wp:posOffset>
              </wp:positionH>
              <wp:positionV relativeFrom="paragraph">
                <wp:posOffset>2197735</wp:posOffset>
              </wp:positionV>
              <wp:extent cx="355600" cy="775335"/>
              <wp:effectExtent l="0" t="0" r="6350" b="57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kyy-11kda.png"/>
                      <pic:cNvPicPr/>
                    </pic:nvPicPr>
                    <pic:blipFill rotWithShape="1">
                      <a:blip r:embed="rId22" cstate="print">
                        <a:extLst>
                          <a:ext uri="{28A0092B-C50C-407E-A947-70E740481C1C}">
                            <a14:useLocalDpi xmlns:a14="http://schemas.microsoft.com/office/drawing/2010/main" val="0"/>
                          </a:ext>
                        </a:extLst>
                      </a:blip>
                      <a:srcRect l="32880" r="34239"/>
                      <a:stretch/>
                    </pic:blipFill>
                    <pic:spPr bwMode="auto">
                      <a:xfrm>
                        <a:off x="0" y="0"/>
                        <a:ext cx="355600" cy="77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6F33" w:rsidDel="005A384B">
          <w:rPr>
            <w:noProof/>
            <w:lang w:val="en-US"/>
          </w:rPr>
          <mc:AlternateContent>
            <mc:Choice Requires="wps">
              <w:drawing>
                <wp:anchor distT="45720" distB="45720" distL="114300" distR="114300" simplePos="0" relativeHeight="251700224" behindDoc="0" locked="0" layoutInCell="1" allowOverlap="1" wp14:anchorId="0A5C84F6" wp14:editId="0E190FF9">
                  <wp:simplePos x="0" y="0"/>
                  <wp:positionH relativeFrom="column">
                    <wp:posOffset>304800</wp:posOffset>
                  </wp:positionH>
                  <wp:positionV relativeFrom="paragraph">
                    <wp:posOffset>2164715</wp:posOffset>
                  </wp:positionV>
                  <wp:extent cx="890270" cy="65151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651510"/>
                          </a:xfrm>
                          <a:prstGeom prst="rect">
                            <a:avLst/>
                          </a:prstGeom>
                          <a:noFill/>
                          <a:ln w="9525">
                            <a:noFill/>
                            <a:miter lim="800000"/>
                            <a:headEnd/>
                            <a:tailEnd/>
                          </a:ln>
                        </wps:spPr>
                        <wps:txbx>
                          <w:txbxContent>
                            <w:p w14:paraId="62F1D841" w14:textId="77777777" w:rsidR="005A78E3" w:rsidRPr="00A834CB" w:rsidRDefault="005A78E3" w:rsidP="00024DA4">
                              <w:pPr>
                                <w:pStyle w:val="NoSpacing"/>
                                <w:rPr>
                                  <w:color w:val="FF0000"/>
                                  <w:lang w:val="en-US"/>
                                </w:rPr>
                              </w:pPr>
                              <w:r w:rsidRPr="00A834CB">
                                <w:rPr>
                                  <w:color w:val="FF0000"/>
                                  <w:lang w:val="en-US"/>
                                </w:rPr>
                                <w:t>3REC</w:t>
                              </w:r>
                            </w:p>
                            <w:p w14:paraId="73020FE6" w14:textId="77777777" w:rsidR="005A78E3" w:rsidRPr="00A834CB" w:rsidRDefault="005A78E3" w:rsidP="00024DA4">
                              <w:pPr>
                                <w:pStyle w:val="NoSpacing"/>
                                <w:rPr>
                                  <w:color w:val="FF0000"/>
                                  <w:lang w:val="en-US"/>
                                </w:rPr>
                              </w:pPr>
                              <w:r w:rsidRPr="00A834CB">
                                <w:rPr>
                                  <w:color w:val="FF0000"/>
                                  <w:lang w:val="en-US"/>
                                </w:rPr>
                                <w:t>(0.6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C84F6" id="_x0000_s1049" type="#_x0000_t202" style="position:absolute;margin-left:24pt;margin-top:170.45pt;width:70.1pt;height:51.3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" filled="f" stroked="f">
                  <v:textbox>
                    <w:txbxContent>
                      <w:p w14:paraId="62F1D841" w14:textId="77777777" w:rsidR="005A78E3" w:rsidRPr="00A834CB" w:rsidRDefault="005A78E3" w:rsidP="00024DA4">
                        <w:pPr>
                          <w:pStyle w:val="NoSpacing"/>
                          <w:rPr>
                            <w:color w:val="FF0000"/>
                            <w:lang w:val="en-US"/>
                          </w:rPr>
                        </w:pPr>
                        <w:r w:rsidRPr="00A834CB">
                          <w:rPr>
                            <w:color w:val="FF0000"/>
                            <w:lang w:val="en-US"/>
                          </w:rPr>
                          <w:t>3REC</w:t>
                        </w:r>
                      </w:p>
                      <w:p w14:paraId="73020FE6" w14:textId="77777777" w:rsidR="005A78E3" w:rsidRPr="00A834CB" w:rsidRDefault="005A78E3" w:rsidP="00024DA4">
                        <w:pPr>
                          <w:pStyle w:val="NoSpacing"/>
                          <w:rPr>
                            <w:color w:val="FF0000"/>
                            <w:lang w:val="en-US"/>
                          </w:rPr>
                        </w:pPr>
                        <w:r w:rsidRPr="00A834CB">
                          <w:rPr>
                            <w:color w:val="FF0000"/>
                            <w:lang w:val="en-US"/>
                          </w:rPr>
                          <w:t>(0.6 kDa)</w:t>
                        </w:r>
                      </w:p>
                    </w:txbxContent>
                  </v:textbox>
                </v:shape>
              </w:pict>
            </mc:Fallback>
          </mc:AlternateContent>
        </w:r>
        <w:r w:rsidRPr="00E76F33" w:rsidDel="005A384B">
          <w:rPr>
            <w:noProof/>
            <w:lang w:val="en-US"/>
          </w:rPr>
          <mc:AlternateContent>
            <mc:Choice Requires="wps">
              <w:drawing>
                <wp:anchor distT="45720" distB="45720" distL="114300" distR="114300" simplePos="0" relativeHeight="251705344" behindDoc="0" locked="0" layoutInCell="1" allowOverlap="1" wp14:anchorId="3F605233" wp14:editId="05FE769D">
                  <wp:simplePos x="0" y="0"/>
                  <wp:positionH relativeFrom="column">
                    <wp:posOffset>1117600</wp:posOffset>
                  </wp:positionH>
                  <wp:positionV relativeFrom="paragraph">
                    <wp:posOffset>1771015</wp:posOffset>
                  </wp:positionV>
                  <wp:extent cx="834390" cy="61976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390" cy="619760"/>
                          </a:xfrm>
                          <a:prstGeom prst="rect">
                            <a:avLst/>
                          </a:prstGeom>
                          <a:noFill/>
                          <a:ln w="9525">
                            <a:noFill/>
                            <a:miter lim="800000"/>
                            <a:headEnd/>
                            <a:tailEnd/>
                          </a:ln>
                        </wps:spPr>
                        <wps:txbx>
                          <w:txbxContent>
                            <w:p w14:paraId="19CC0436" w14:textId="77777777" w:rsidR="005A78E3" w:rsidRPr="00A834CB" w:rsidRDefault="005A78E3" w:rsidP="00024DA4">
                              <w:pPr>
                                <w:pStyle w:val="NoSpacing"/>
                                <w:rPr>
                                  <w:color w:val="FF0000"/>
                                  <w:lang w:val="en-US"/>
                                </w:rPr>
                              </w:pPr>
                              <w:r w:rsidRPr="00A834CB">
                                <w:rPr>
                                  <w:color w:val="FF0000"/>
                                  <w:lang w:val="en-US"/>
                                </w:rPr>
                                <w:t>4KYY</w:t>
                              </w:r>
                            </w:p>
                            <w:p w14:paraId="42CA38CD" w14:textId="77777777" w:rsidR="005A78E3" w:rsidRPr="00A834CB" w:rsidRDefault="005A78E3" w:rsidP="00024DA4">
                              <w:pPr>
                                <w:pStyle w:val="NoSpacing"/>
                                <w:rPr>
                                  <w:color w:val="FF0000"/>
                                </w:rPr>
                              </w:pPr>
                              <w:r w:rsidRPr="00A834CB">
                                <w:rPr>
                                  <w:color w:val="FF0000"/>
                                  <w:lang w:val="en-US"/>
                                </w:rPr>
                                <w:t>(11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05233" id="_x0000_s1050" type="#_x0000_t202" style="position:absolute;margin-left:88pt;margin-top:139.45pt;width:65.7pt;height:48.8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" filled="f" stroked="f">
                  <v:textbox>
                    <w:txbxContent>
                      <w:p w14:paraId="19CC0436" w14:textId="77777777" w:rsidR="005A78E3" w:rsidRPr="00A834CB" w:rsidRDefault="005A78E3" w:rsidP="00024DA4">
                        <w:pPr>
                          <w:pStyle w:val="NoSpacing"/>
                          <w:rPr>
                            <w:color w:val="FF0000"/>
                            <w:lang w:val="en-US"/>
                          </w:rPr>
                        </w:pPr>
                        <w:r w:rsidRPr="00A834CB">
                          <w:rPr>
                            <w:color w:val="FF0000"/>
                            <w:lang w:val="en-US"/>
                          </w:rPr>
                          <w:t>4KYY</w:t>
                        </w:r>
                      </w:p>
                      <w:p w14:paraId="42CA38CD" w14:textId="77777777" w:rsidR="005A78E3" w:rsidRPr="00A834CB" w:rsidRDefault="005A78E3" w:rsidP="00024DA4">
                        <w:pPr>
                          <w:pStyle w:val="NoSpacing"/>
                          <w:rPr>
                            <w:color w:val="FF0000"/>
                          </w:rPr>
                        </w:pPr>
                        <w:r w:rsidRPr="00A834CB">
                          <w:rPr>
                            <w:color w:val="FF0000"/>
                            <w:lang w:val="en-US"/>
                          </w:rPr>
                          <w:t>(11 kDa)</w:t>
                        </w:r>
                      </w:p>
                    </w:txbxContent>
                  </v:textbox>
                </v:shape>
              </w:pict>
            </mc:Fallback>
          </mc:AlternateContent>
        </w:r>
        <w:r w:rsidRPr="00E76F33" w:rsidDel="005A384B">
          <w:rPr>
            <w:noProof/>
            <w:lang w:val="en-US"/>
          </w:rPr>
          <mc:AlternateContent>
            <mc:Choice Requires="wps">
              <w:drawing>
                <wp:anchor distT="45720" distB="45720" distL="114300" distR="114300" simplePos="0" relativeHeight="251704320" behindDoc="0" locked="0" layoutInCell="1" allowOverlap="1" wp14:anchorId="1157D99E" wp14:editId="65E464DE">
                  <wp:simplePos x="0" y="0"/>
                  <wp:positionH relativeFrom="column">
                    <wp:posOffset>2546985</wp:posOffset>
                  </wp:positionH>
                  <wp:positionV relativeFrom="paragraph">
                    <wp:posOffset>342265</wp:posOffset>
                  </wp:positionV>
                  <wp:extent cx="850265" cy="6832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683260"/>
                          </a:xfrm>
                          <a:prstGeom prst="rect">
                            <a:avLst/>
                          </a:prstGeom>
                          <a:noFill/>
                          <a:ln w="9525">
                            <a:noFill/>
                            <a:miter lim="800000"/>
                            <a:headEnd/>
                            <a:tailEnd/>
                          </a:ln>
                        </wps:spPr>
                        <wps:txbx>
                          <w:txbxContent>
                            <w:p w14:paraId="3737FEF8" w14:textId="77777777" w:rsidR="005A78E3" w:rsidRPr="00A834CB" w:rsidRDefault="005A78E3" w:rsidP="00024DA4">
                              <w:pPr>
                                <w:pStyle w:val="NoSpacing"/>
                                <w:rPr>
                                  <w:color w:val="FF0000"/>
                                  <w:lang w:val="en-US"/>
                                </w:rPr>
                              </w:pPr>
                              <w:r w:rsidRPr="00A834CB">
                                <w:rPr>
                                  <w:color w:val="FF0000"/>
                                  <w:lang w:val="en-US"/>
                                </w:rPr>
                                <w:t>2JYH</w:t>
                              </w:r>
                            </w:p>
                            <w:p w14:paraId="7A3D394C" w14:textId="77777777" w:rsidR="005A78E3" w:rsidRPr="00A834CB" w:rsidRDefault="005A78E3" w:rsidP="00024DA4">
                              <w:pPr>
                                <w:pStyle w:val="NoSpacing"/>
                                <w:rPr>
                                  <w:color w:val="FF0000"/>
                                </w:rPr>
                              </w:pPr>
                              <w:r w:rsidRPr="00A834CB">
                                <w:rPr>
                                  <w:color w:val="FF0000"/>
                                  <w:lang w:val="en-US"/>
                                </w:rPr>
                                <w:t>(28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7D99E" id="_x0000_s1051" type="#_x0000_t202" style="position:absolute;margin-left:200.55pt;margin-top:26.95pt;width:66.95pt;height:53.8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" filled="f" stroked="f">
                  <v:textbox>
                    <w:txbxContent>
                      <w:p w14:paraId="3737FEF8" w14:textId="77777777" w:rsidR="005A78E3" w:rsidRPr="00A834CB" w:rsidRDefault="005A78E3" w:rsidP="00024DA4">
                        <w:pPr>
                          <w:pStyle w:val="NoSpacing"/>
                          <w:rPr>
                            <w:color w:val="FF0000"/>
                            <w:lang w:val="en-US"/>
                          </w:rPr>
                        </w:pPr>
                        <w:r w:rsidRPr="00A834CB">
                          <w:rPr>
                            <w:color w:val="FF0000"/>
                            <w:lang w:val="en-US"/>
                          </w:rPr>
                          <w:t>2JYH</w:t>
                        </w:r>
                      </w:p>
                      <w:p w14:paraId="7A3D394C" w14:textId="77777777" w:rsidR="005A78E3" w:rsidRPr="00A834CB" w:rsidRDefault="005A78E3" w:rsidP="00024DA4">
                        <w:pPr>
                          <w:pStyle w:val="NoSpacing"/>
                          <w:rPr>
                            <w:color w:val="FF0000"/>
                          </w:rPr>
                        </w:pPr>
                        <w:r w:rsidRPr="00A834CB">
                          <w:rPr>
                            <w:color w:val="FF0000"/>
                            <w:lang w:val="en-US"/>
                          </w:rPr>
                          <w:t>(28 kDa)</w:t>
                        </w:r>
                      </w:p>
                    </w:txbxContent>
                  </v:textbox>
                </v:shape>
              </w:pict>
            </mc:Fallback>
          </mc:AlternateContent>
        </w:r>
        <w:r w:rsidRPr="00E76F33" w:rsidDel="005A384B">
          <w:rPr>
            <w:noProof/>
            <w:lang w:val="en-US"/>
          </w:rPr>
          <mc:AlternateContent>
            <mc:Choice Requires="wps">
              <w:drawing>
                <wp:anchor distT="45720" distB="45720" distL="114300" distR="114300" simplePos="0" relativeHeight="251707392" behindDoc="0" locked="0" layoutInCell="1" allowOverlap="1" wp14:anchorId="4BF069A8" wp14:editId="305271CC">
                  <wp:simplePos x="0" y="0"/>
                  <wp:positionH relativeFrom="column">
                    <wp:posOffset>5144135</wp:posOffset>
                  </wp:positionH>
                  <wp:positionV relativeFrom="paragraph">
                    <wp:posOffset>2313305</wp:posOffset>
                  </wp:positionV>
                  <wp:extent cx="850265" cy="683260"/>
                  <wp:effectExtent l="0" t="0" r="0" b="254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683260"/>
                          </a:xfrm>
                          <a:prstGeom prst="rect">
                            <a:avLst/>
                          </a:prstGeom>
                          <a:noFill/>
                          <a:ln w="9525">
                            <a:noFill/>
                            <a:miter lim="800000"/>
                            <a:headEnd/>
                            <a:tailEnd/>
                          </a:ln>
                        </wps:spPr>
                        <wps:txbx>
                          <w:txbxContent>
                            <w:p w14:paraId="11910767" w14:textId="77777777" w:rsidR="005A78E3" w:rsidRPr="00A834CB" w:rsidRDefault="005A78E3" w:rsidP="00024DA4">
                              <w:pPr>
                                <w:pStyle w:val="NoSpacing"/>
                                <w:rPr>
                                  <w:color w:val="FF0000"/>
                                  <w:lang w:val="en-US"/>
                                </w:rPr>
                              </w:pPr>
                              <w:r>
                                <w:rPr>
                                  <w:lang w:val="en-US"/>
                                </w:rPr>
                                <w:t xml:space="preserve">    </w:t>
                              </w:r>
                              <w:r w:rsidRPr="00A834CB">
                                <w:rPr>
                                  <w:color w:val="FF0000"/>
                                  <w:lang w:val="en-US"/>
                                </w:rPr>
                                <w:t>6UES</w:t>
                              </w:r>
                            </w:p>
                            <w:p w14:paraId="03D5AC19" w14:textId="77777777" w:rsidR="005A78E3" w:rsidRPr="00A834CB" w:rsidRDefault="005A78E3" w:rsidP="00024DA4">
                              <w:pPr>
                                <w:pStyle w:val="NoSpacing"/>
                                <w:rPr>
                                  <w:color w:val="FF0000"/>
                                </w:rPr>
                              </w:pPr>
                              <w:r w:rsidRPr="00A834CB">
                                <w:rPr>
                                  <w:color w:val="FF0000"/>
                                  <w:lang w:val="en-US"/>
                                </w:rPr>
                                <w:t>(39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069A8" id="_x0000_s1052" type="#_x0000_t202" style="position:absolute;margin-left:405.05pt;margin-top:182.15pt;width:66.95pt;height:53.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" filled="f" stroked="f">
                  <v:textbox>
                    <w:txbxContent>
                      <w:p w14:paraId="11910767" w14:textId="77777777" w:rsidR="005A78E3" w:rsidRPr="00A834CB" w:rsidRDefault="005A78E3" w:rsidP="00024DA4">
                        <w:pPr>
                          <w:pStyle w:val="NoSpacing"/>
                          <w:rPr>
                            <w:color w:val="FF0000"/>
                            <w:lang w:val="en-US"/>
                          </w:rPr>
                        </w:pPr>
                        <w:r>
                          <w:rPr>
                            <w:lang w:val="en-US"/>
                          </w:rPr>
                          <w:t xml:space="preserve">    </w:t>
                        </w:r>
                        <w:r w:rsidRPr="00A834CB">
                          <w:rPr>
                            <w:color w:val="FF0000"/>
                            <w:lang w:val="en-US"/>
                          </w:rPr>
                          <w:t>6UES</w:t>
                        </w:r>
                      </w:p>
                      <w:p w14:paraId="03D5AC19" w14:textId="77777777" w:rsidR="005A78E3" w:rsidRPr="00A834CB" w:rsidRDefault="005A78E3" w:rsidP="00024DA4">
                        <w:pPr>
                          <w:pStyle w:val="NoSpacing"/>
                          <w:rPr>
                            <w:color w:val="FF0000"/>
                          </w:rPr>
                        </w:pPr>
                        <w:r w:rsidRPr="00A834CB">
                          <w:rPr>
                            <w:color w:val="FF0000"/>
                            <w:lang w:val="en-US"/>
                          </w:rPr>
                          <w:t>(39 kDa)</w:t>
                        </w:r>
                      </w:p>
                    </w:txbxContent>
                  </v:textbox>
                </v:shape>
              </w:pict>
            </mc:Fallback>
          </mc:AlternateContent>
        </w:r>
        <w:r w:rsidR="00024DA4" w:rsidRPr="002B12DB" w:rsidDel="005A384B">
          <w:rPr>
            <w:rStyle w:val="xnormaltextrun"/>
            <w:rFonts w:eastAsiaTheme="majorEastAsia"/>
            <w:noProof/>
          </w:rPr>
          <mc:AlternateContent>
            <mc:Choice Requires="wps">
              <w:drawing>
                <wp:anchor distT="45720" distB="45720" distL="114300" distR="114300" simplePos="0" relativeHeight="251709440" behindDoc="0" locked="0" layoutInCell="1" allowOverlap="1" wp14:anchorId="431830FA" wp14:editId="79B09D67">
                  <wp:simplePos x="0" y="0"/>
                  <wp:positionH relativeFrom="column">
                    <wp:posOffset>357809</wp:posOffset>
                  </wp:positionH>
                  <wp:positionV relativeFrom="paragraph">
                    <wp:posOffset>37134</wp:posOffset>
                  </wp:positionV>
                  <wp:extent cx="628015" cy="357505"/>
                  <wp:effectExtent l="0" t="0" r="0" b="444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57505"/>
                          </a:xfrm>
                          <a:prstGeom prst="rect">
                            <a:avLst/>
                          </a:prstGeom>
                          <a:noFill/>
                          <a:ln w="9525">
                            <a:noFill/>
                            <a:miter lim="800000"/>
                            <a:headEnd/>
                            <a:tailEnd/>
                          </a:ln>
                        </wps:spPr>
                        <wps:txbx>
                          <w:txbxContent>
                            <w:p w14:paraId="79461B44" w14:textId="77777777" w:rsidR="005A78E3" w:rsidRPr="002B12DB" w:rsidRDefault="005A78E3">
                              <w:pPr>
                                <w:rPr>
                                  <w:lang w:val="en-US"/>
                                </w:rPr>
                              </w:pPr>
                              <w:r w:rsidRPr="002B12DB">
                                <w:rPr>
                                  <w:lang w:val="en-US"/>
                                </w:rPr>
                                <w:t>(</w:t>
                              </w:r>
                              <w:r>
                                <w:rPr>
                                  <w:lang w:val="en-US"/>
                                </w:rPr>
                                <w:t>b</w:t>
                              </w:r>
                              <w:r w:rsidRPr="002B12D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830FA" id="_x0000_s1053" type="#_x0000_t202" style="position:absolute;margin-left:28.15pt;margin-top:2.9pt;width:49.45pt;height:28.1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" filled="f" stroked="f">
                  <v:textbox>
                    <w:txbxContent>
                      <w:p w14:paraId="79461B44" w14:textId="77777777" w:rsidR="005A78E3" w:rsidRPr="002B12DB" w:rsidRDefault="005A78E3">
                        <w:pPr>
                          <w:rPr>
                            <w:lang w:val="en-US"/>
                          </w:rPr>
                        </w:pPr>
                        <w:r w:rsidRPr="002B12DB">
                          <w:rPr>
                            <w:lang w:val="en-US"/>
                          </w:rPr>
                          <w:t>(</w:t>
                        </w:r>
                        <w:r>
                          <w:rPr>
                            <w:lang w:val="en-US"/>
                          </w:rPr>
                          <w:t>b</w:t>
                        </w:r>
                        <w:r w:rsidRPr="002B12DB">
                          <w:rPr>
                            <w:lang w:val="en-US"/>
                          </w:rPr>
                          <w:t>)</w:t>
                        </w:r>
                      </w:p>
                    </w:txbxContent>
                  </v:textbox>
                </v:shape>
              </w:pict>
            </mc:Fallback>
          </mc:AlternateContent>
        </w:r>
      </w:del>
    </w:p>
    <w:p w14:paraId="00DB04EA" w14:textId="76D0C8E6" w:rsidR="00024DA4" w:rsidDel="005A384B" w:rsidRDefault="00CB069B">
      <w:pPr>
        <w:pStyle w:val="NormalWeb"/>
        <w:rPr>
          <w:del w:id="1397" w:author="AL" w:date="2021-07-23T13:49:00Z"/>
          <w:lang w:val="en-US"/>
        </w:rPr>
      </w:pPr>
      <w:del w:id="1398" w:author="AL" w:date="2021-07-23T13:49:00Z">
        <w:r w:rsidRPr="002B12DB" w:rsidDel="005A384B">
          <w:rPr>
            <w:rStyle w:val="Heading2Char"/>
            <w:noProof/>
          </w:rPr>
          <mc:AlternateContent>
            <mc:Choice Requires="wps">
              <w:drawing>
                <wp:anchor distT="45720" distB="45720" distL="114300" distR="114300" simplePos="0" relativeHeight="251731968" behindDoc="0" locked="0" layoutInCell="1" allowOverlap="1" wp14:anchorId="387B3037" wp14:editId="5BF059F4">
                  <wp:simplePos x="0" y="0"/>
                  <wp:positionH relativeFrom="column">
                    <wp:posOffset>206734</wp:posOffset>
                  </wp:positionH>
                  <wp:positionV relativeFrom="paragraph">
                    <wp:posOffset>347234</wp:posOffset>
                  </wp:positionV>
                  <wp:extent cx="628015" cy="357505"/>
                  <wp:effectExtent l="0" t="0" r="0" b="444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57505"/>
                          </a:xfrm>
                          <a:prstGeom prst="rect">
                            <a:avLst/>
                          </a:prstGeom>
                          <a:noFill/>
                          <a:ln w="9525">
                            <a:noFill/>
                            <a:miter lim="800000"/>
                            <a:headEnd/>
                            <a:tailEnd/>
                          </a:ln>
                        </wps:spPr>
                        <wps:txbx>
                          <w:txbxContent>
                            <w:p w14:paraId="08688B1D" w14:textId="5AB81DAA" w:rsidR="005A78E3" w:rsidRPr="002B12DB" w:rsidRDefault="005A78E3">
                              <w:pPr>
                                <w:rPr>
                                  <w:lang w:val="en-US"/>
                                </w:rPr>
                              </w:pPr>
                              <w:r w:rsidRPr="002B12DB">
                                <w:rPr>
                                  <w:lang w:val="en-US"/>
                                </w:rPr>
                                <w:t>(</w:t>
                              </w:r>
                              <w:r>
                                <w:rPr>
                                  <w:lang w:val="en-US"/>
                                </w:rPr>
                                <w:t>b</w:t>
                              </w:r>
                              <w:r w:rsidRPr="002B12D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B3037" id="_x0000_s1054" type="#_x0000_t202" style="position:absolute;margin-left:16.3pt;margin-top:27.35pt;width:49.45pt;height:28.1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" filled="f" stroked="f">
                  <v:textbox>
                    <w:txbxContent>
                      <w:p w14:paraId="08688B1D" w14:textId="5AB81DAA" w:rsidR="005A78E3" w:rsidRPr="002B12DB" w:rsidRDefault="005A78E3">
                        <w:pPr>
                          <w:rPr>
                            <w:lang w:val="en-US"/>
                          </w:rPr>
                        </w:pPr>
                        <w:r w:rsidRPr="002B12DB">
                          <w:rPr>
                            <w:lang w:val="en-US"/>
                          </w:rPr>
                          <w:t>(</w:t>
                        </w:r>
                        <w:r>
                          <w:rPr>
                            <w:lang w:val="en-US"/>
                          </w:rPr>
                          <w:t>b</w:t>
                        </w:r>
                        <w:r w:rsidRPr="002B12DB">
                          <w:rPr>
                            <w:lang w:val="en-US"/>
                          </w:rPr>
                          <w:t>)</w:t>
                        </w:r>
                      </w:p>
                    </w:txbxContent>
                  </v:textbox>
                </v:shape>
              </w:pict>
            </mc:Fallback>
          </mc:AlternateContent>
        </w:r>
        <w:r w:rsidR="009D16C8" w:rsidRPr="009D16C8" w:rsidDel="005A384B">
          <w:rPr>
            <w:noProof/>
            <w:lang w:val="en-US"/>
          </w:rPr>
          <mc:AlternateContent>
            <mc:Choice Requires="wps">
              <w:drawing>
                <wp:anchor distT="45720" distB="45720" distL="114300" distR="114300" simplePos="0" relativeHeight="251727872" behindDoc="0" locked="0" layoutInCell="1" allowOverlap="1" wp14:anchorId="365F8FFA" wp14:editId="22230C96">
                  <wp:simplePos x="0" y="0"/>
                  <wp:positionH relativeFrom="leftMargin">
                    <wp:posOffset>603815</wp:posOffset>
                  </wp:positionH>
                  <wp:positionV relativeFrom="paragraph">
                    <wp:posOffset>404426</wp:posOffset>
                  </wp:positionV>
                  <wp:extent cx="945986" cy="4686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45986" cy="468630"/>
                          </a:xfrm>
                          <a:prstGeom prst="rect">
                            <a:avLst/>
                          </a:prstGeom>
                          <a:noFill/>
                          <a:ln w="9525">
                            <a:noFill/>
                            <a:miter lim="800000"/>
                            <a:headEnd/>
                            <a:tailEnd/>
                          </a:ln>
                        </wps:spPr>
                        <wps:txbx>
                          <w:txbxContent>
                            <w:p w14:paraId="19D7DB1F" w14:textId="77777777" w:rsidR="005A78E3" w:rsidRPr="009464C8" w:rsidRDefault="005A78E3">
                              <w:pPr>
                                <w:rPr>
                                  <w:lang w:val="en-US"/>
                                </w:rPr>
                              </w:pPr>
                              <w:r>
                                <w:rPr>
                                  <w:lang w:val="en-US"/>
                                </w:rPr>
                                <w:t>MW</w:t>
                              </w:r>
                              <w:r w:rsidRPr="009464C8">
                                <w:rPr>
                                  <w:lang w:val="en-US"/>
                                </w:rPr>
                                <w:t>,</w:t>
                              </w:r>
                              <w:r>
                                <w:rPr>
                                  <w:lang w:val="en-US"/>
                                </w:rPr>
                                <w:t xml:space="preserve">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F8FFA" id="_x0000_s1055" type="#_x0000_t202" style="position:absolute;margin-left:47.55pt;margin-top:31.85pt;width:74.5pt;height:36.9pt;rotation:-90;z-index:2517278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" filled="f" stroked="f">
                  <v:textbox>
                    <w:txbxContent>
                      <w:p w14:paraId="19D7DB1F" w14:textId="77777777" w:rsidR="005A78E3" w:rsidRPr="009464C8" w:rsidRDefault="005A78E3">
                        <w:pPr>
                          <w:rPr>
                            <w:lang w:val="en-US"/>
                          </w:rPr>
                        </w:pPr>
                        <w:r>
                          <w:rPr>
                            <w:lang w:val="en-US"/>
                          </w:rPr>
                          <w:t>MW</w:t>
                        </w:r>
                        <w:r w:rsidRPr="009464C8">
                          <w:rPr>
                            <w:lang w:val="en-US"/>
                          </w:rPr>
                          <w:t>,</w:t>
                        </w:r>
                        <w:r>
                          <w:rPr>
                            <w:lang w:val="en-US"/>
                          </w:rPr>
                          <w:t xml:space="preserve"> kDa</w:t>
                        </w:r>
                      </w:p>
                    </w:txbxContent>
                  </v:textbox>
                  <w10:wrap anchorx="margin"/>
                </v:shape>
              </w:pict>
            </mc:Fallback>
          </mc:AlternateContent>
        </w:r>
        <w:r w:rsidR="009D16C8" w:rsidRPr="009D16C8" w:rsidDel="005A384B">
          <w:rPr>
            <w:noProof/>
            <w:lang w:val="en-US"/>
          </w:rPr>
          <mc:AlternateContent>
            <mc:Choice Requires="wps">
              <w:drawing>
                <wp:anchor distT="45720" distB="45720" distL="114300" distR="114300" simplePos="0" relativeHeight="251726848" behindDoc="0" locked="0" layoutInCell="1" allowOverlap="1" wp14:anchorId="4E5F69CB" wp14:editId="25E7EF5A">
                  <wp:simplePos x="0" y="0"/>
                  <wp:positionH relativeFrom="column">
                    <wp:posOffset>5160645</wp:posOffset>
                  </wp:positionH>
                  <wp:positionV relativeFrom="paragraph">
                    <wp:posOffset>2939415</wp:posOffset>
                  </wp:positionV>
                  <wp:extent cx="643890" cy="33337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333375"/>
                          </a:xfrm>
                          <a:prstGeom prst="rect">
                            <a:avLst/>
                          </a:prstGeom>
                          <a:noFill/>
                          <a:ln w="9525">
                            <a:noFill/>
                            <a:miter lim="800000"/>
                            <a:headEnd/>
                            <a:tailEnd/>
                          </a:ln>
                        </wps:spPr>
                        <wps:txbx>
                          <w:txbxContent>
                            <w:p w14:paraId="4CDF8A81" w14:textId="77777777" w:rsidR="005A78E3" w:rsidRPr="009464C8" w:rsidRDefault="005A78E3">
                              <w:pPr>
                                <w:rPr>
                                  <w:lang w:val="en-US"/>
                                </w:rPr>
                              </w:pPr>
                              <w:r>
                                <w:rPr>
                                  <w:lang w:val="en-US"/>
                                </w:rPr>
                                <w:t>R</w:t>
                              </w:r>
                              <w:r w:rsidRPr="009464C8">
                                <w:rPr>
                                  <w:vertAlign w:val="subscript"/>
                                  <w:lang w:val="en-US"/>
                                </w:rPr>
                                <w:t>g</w:t>
                              </w:r>
                              <w:r w:rsidRPr="009464C8">
                                <w:rPr>
                                  <w:lang w:val="en-US"/>
                                </w:rPr>
                                <w:t>,</w:t>
                              </w:r>
                              <w:r>
                                <w:rPr>
                                  <w:lang w:val="en-US"/>
                                </w:rPr>
                                <w:t xml:space="preserve"> 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F69CB" id="_x0000_s1056" type="#_x0000_t202" style="position:absolute;margin-left:406.35pt;margin-top:231.45pt;width:50.7pt;height:26.2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" filled="f" stroked="f">
                  <v:textbox>
                    <w:txbxContent>
                      <w:p w14:paraId="4CDF8A81" w14:textId="77777777" w:rsidR="005A78E3" w:rsidRPr="009464C8" w:rsidRDefault="005A78E3">
                        <w:pPr>
                          <w:rPr>
                            <w:lang w:val="en-US"/>
                          </w:rPr>
                        </w:pPr>
                        <w:r>
                          <w:rPr>
                            <w:lang w:val="en-US"/>
                          </w:rPr>
                          <w:t>R</w:t>
                        </w:r>
                        <w:r w:rsidRPr="009464C8">
                          <w:rPr>
                            <w:vertAlign w:val="subscript"/>
                            <w:lang w:val="en-US"/>
                          </w:rPr>
                          <w:t>g</w:t>
                        </w:r>
                        <w:r w:rsidRPr="009464C8">
                          <w:rPr>
                            <w:lang w:val="en-US"/>
                          </w:rPr>
                          <w:t>,</w:t>
                        </w:r>
                        <w:r>
                          <w:rPr>
                            <w:lang w:val="en-US"/>
                          </w:rPr>
                          <w:t xml:space="preserve"> Ȧ</w:t>
                        </w:r>
                      </w:p>
                    </w:txbxContent>
                  </v:textbox>
                </v:shape>
              </w:pict>
            </mc:Fallback>
          </mc:AlternateContent>
        </w:r>
        <w:r w:rsidR="00024DA4" w:rsidDel="005A384B">
          <w:rPr>
            <w:noProof/>
          </w:rPr>
          <w:drawing>
            <wp:inline distT="0" distB="0" distL="0" distR="0" wp14:anchorId="6D622BFC" wp14:editId="3EC42ECB">
              <wp:extent cx="5969414" cy="30923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441" t="10725" r="7897" b="6605"/>
                      <a:stretch/>
                    </pic:blipFill>
                    <pic:spPr bwMode="auto">
                      <a:xfrm>
                        <a:off x="0" y="0"/>
                        <a:ext cx="6016134" cy="3116556"/>
                      </a:xfrm>
                      <a:prstGeom prst="rect">
                        <a:avLst/>
                      </a:prstGeom>
                      <a:noFill/>
                      <a:ln>
                        <a:noFill/>
                      </a:ln>
                      <a:extLst>
                        <a:ext uri="{53640926-AAD7-44D8-BBD7-CCE9431645EC}">
                          <a14:shadowObscured xmlns:a14="http://schemas.microsoft.com/office/drawing/2010/main"/>
                        </a:ext>
                      </a:extLst>
                    </pic:spPr>
                  </pic:pic>
                </a:graphicData>
              </a:graphic>
            </wp:inline>
          </w:drawing>
        </w:r>
      </w:del>
    </w:p>
    <w:p w14:paraId="345D5283" w14:textId="5E854652" w:rsidR="00024DA4" w:rsidRPr="006539C6" w:rsidDel="005A384B" w:rsidRDefault="00024DA4">
      <w:pPr>
        <w:pStyle w:val="NormalWeb"/>
        <w:rPr>
          <w:del w:id="1399" w:author="AL" w:date="2021-07-23T13:49:00Z"/>
          <w:lang w:val="en-US"/>
        </w:rPr>
        <w:pPrChange w:id="1400" w:author="AL" w:date="2021-07-23T11:22:00Z">
          <w:pPr>
            <w:pStyle w:val="NormalWeb"/>
            <w:jc w:val="center"/>
          </w:pPr>
        </w:pPrChange>
      </w:pPr>
      <w:del w:id="1401" w:author="AL" w:date="2021-07-23T13:49:00Z">
        <w:r w:rsidRPr="007609B6" w:rsidDel="005A384B">
          <w:rPr>
            <w:lang w:val="en-US"/>
          </w:rPr>
          <w:delText xml:space="preserve">Fig.3. Training set </w:delText>
        </w:r>
        <w:r w:rsidR="008F7649" w:rsidDel="005A384B">
          <w:rPr>
            <w:lang w:val="en-US"/>
          </w:rPr>
          <w:delText>chosen</w:delText>
        </w:r>
        <w:r w:rsidRPr="007609B6" w:rsidDel="005A384B">
          <w:rPr>
            <w:lang w:val="en-US"/>
          </w:rPr>
          <w:delText xml:space="preserve"> for </w:delText>
        </w:r>
        <w:r w:rsidDel="005A384B">
          <w:rPr>
            <w:lang w:val="en-US"/>
          </w:rPr>
          <w:delText xml:space="preserve">IDP </w:delText>
        </w:r>
        <w:r w:rsidR="008F7649" w:rsidDel="005A384B">
          <w:rPr>
            <w:lang w:val="en-US"/>
          </w:rPr>
          <w:delText xml:space="preserve">and </w:delText>
        </w:r>
        <w:r w:rsidR="008F7649" w:rsidRPr="007609B6" w:rsidDel="005A384B">
          <w:rPr>
            <w:lang w:val="en-US"/>
          </w:rPr>
          <w:delText>nucleic acid</w:delText>
        </w:r>
        <w:r w:rsidR="008F7649" w:rsidDel="005A384B">
          <w:rPr>
            <w:lang w:val="en-US"/>
          </w:rPr>
          <w:delText xml:space="preserve"> </w:delText>
        </w:r>
        <w:r w:rsidDel="005A384B">
          <w:rPr>
            <w:lang w:val="en-US"/>
          </w:rPr>
          <w:delText>models.</w:delText>
        </w:r>
        <w:r w:rsidR="008F7649" w:rsidDel="005A384B">
          <w:rPr>
            <w:lang w:val="en-US"/>
          </w:rPr>
          <w:delText xml:space="preserve"> The most representative DNA/RNA models are presented in (b).</w:delText>
        </w:r>
      </w:del>
    </w:p>
    <w:p w14:paraId="703A5A35" w14:textId="05BE4A6C" w:rsidR="00F25D42" w:rsidDel="005A384B" w:rsidRDefault="006539C6">
      <w:pPr>
        <w:pStyle w:val="NormalWeb"/>
        <w:rPr>
          <w:del w:id="1402" w:author="AL" w:date="2021-07-23T13:49:00Z"/>
          <w:lang w:val="en-US"/>
        </w:rPr>
      </w:pPr>
      <w:del w:id="1403" w:author="AL" w:date="2021-07-23T13:49:00Z">
        <w:r w:rsidDel="005A384B">
          <w:rPr>
            <w:lang w:val="en-US"/>
          </w:rPr>
          <w:delText xml:space="preserve">  </w:delText>
        </w:r>
        <w:r w:rsidR="0095539B" w:rsidDel="005A384B">
          <w:rPr>
            <w:lang w:val="en-US"/>
          </w:rPr>
          <w:delText xml:space="preserve">The </w:delText>
        </w:r>
        <w:r w:rsidR="00877910" w:rsidDel="005A384B">
          <w:rPr>
            <w:lang w:val="en-US"/>
          </w:rPr>
          <w:delText xml:space="preserve">noticeable </w:delText>
        </w:r>
        <w:commentRangeStart w:id="1404"/>
        <w:r w:rsidR="0095539B" w:rsidDel="005A384B">
          <w:rPr>
            <w:lang w:val="en-US"/>
          </w:rPr>
          <w:delText xml:space="preserve">horizontal smearing effect </w:delText>
        </w:r>
        <w:commentRangeEnd w:id="1404"/>
        <w:r w:rsidR="00620024" w:rsidDel="005A384B">
          <w:rPr>
            <w:rStyle w:val="CommentReference"/>
            <w:rFonts w:eastAsiaTheme="minorHAnsi" w:cstheme="minorBidi"/>
          </w:rPr>
          <w:commentReference w:id="1404"/>
        </w:r>
        <w:r w:rsidR="0095539B" w:rsidDel="005A384B">
          <w:rPr>
            <w:lang w:val="en-US"/>
          </w:rPr>
          <w:delText>is the result of using different conformations of the same prot</w:delText>
        </w:r>
        <w:r w:rsidR="005B2A10" w:rsidDel="005A384B">
          <w:rPr>
            <w:lang w:val="en-US"/>
          </w:rPr>
          <w:delText>ei</w:delText>
        </w:r>
        <w:r w:rsidR="0095539B" w:rsidDel="005A384B">
          <w:rPr>
            <w:lang w:val="en-US"/>
          </w:rPr>
          <w:delText>ns with various</w:delText>
        </w:r>
        <w:r w:rsidR="00723A40" w:rsidDel="005A384B">
          <w:rPr>
            <w:lang w:val="en-US"/>
          </w:rPr>
          <w:delText xml:space="preserve"> shapes</w:delText>
        </w:r>
        <w:r w:rsidR="0095539B" w:rsidDel="005A384B">
          <w:rPr>
            <w:lang w:val="en-US"/>
          </w:rPr>
          <w:delText xml:space="preserve"> </w:delText>
        </w:r>
        <w:r w:rsidR="00723A40" w:rsidDel="005A384B">
          <w:rPr>
            <w:lang w:val="en-US"/>
          </w:rPr>
          <w:delText>(</w:delText>
        </w:r>
        <w:r w:rsidR="0095539B" w:rsidRPr="00723A40" w:rsidDel="005A384B">
          <w:rPr>
            <w:i/>
            <w:iCs/>
            <w:lang w:val="en-US"/>
          </w:rPr>
          <w:delText>R</w:delText>
        </w:r>
        <w:r w:rsidR="0095539B" w:rsidRPr="00723A40" w:rsidDel="005A384B">
          <w:rPr>
            <w:i/>
            <w:iCs/>
            <w:vertAlign w:val="subscript"/>
            <w:lang w:val="en-US"/>
          </w:rPr>
          <w:delText>g</w:delText>
        </w:r>
        <w:r w:rsidR="0052216C" w:rsidDel="005A384B">
          <w:rPr>
            <w:i/>
            <w:iCs/>
            <w:vertAlign w:val="subscript"/>
            <w:lang w:val="en-US"/>
          </w:rPr>
          <w:delText xml:space="preserve"> </w:delText>
        </w:r>
        <w:r w:rsidR="0052216C" w:rsidRPr="0052216C" w:rsidDel="005A384B">
          <w:rPr>
            <w:lang w:val="en-US"/>
          </w:rPr>
          <w:delText>values</w:delText>
        </w:r>
        <w:r w:rsidR="00723A40" w:rsidRPr="00723A40" w:rsidDel="005A384B">
          <w:rPr>
            <w:i/>
            <w:iCs/>
            <w:lang w:val="en-US"/>
          </w:rPr>
          <w:delText>)</w:delText>
        </w:r>
        <w:r w:rsidR="00723A40" w:rsidDel="005A384B">
          <w:rPr>
            <w:lang w:val="en-US"/>
          </w:rPr>
          <w:delText>,</w:delText>
        </w:r>
        <w:r w:rsidR="0095539B" w:rsidDel="005A384B">
          <w:rPr>
            <w:lang w:val="en-US"/>
          </w:rPr>
          <w:delText xml:space="preserve"> </w:delText>
        </w:r>
        <w:r w:rsidR="00F16B53" w:rsidDel="005A384B">
          <w:rPr>
            <w:lang w:val="en-US"/>
          </w:rPr>
          <w:delText>but</w:delText>
        </w:r>
        <w:r w:rsidR="0095539B" w:rsidDel="005A384B">
          <w:rPr>
            <w:lang w:val="en-US"/>
          </w:rPr>
          <w:delText xml:space="preserve"> identical MW. </w:delText>
        </w:r>
        <w:r w:rsidR="000C5DD6" w:rsidDel="005A384B">
          <w:rPr>
            <w:lang w:val="en-US"/>
          </w:rPr>
          <w:delText xml:space="preserve">The parametric “hot spot” is located at circa 20 kDa and </w:delText>
        </w:r>
        <w:r w:rsidR="00682A38" w:rsidRPr="00723A40" w:rsidDel="005A384B">
          <w:rPr>
            <w:i/>
            <w:iCs/>
            <w:lang w:val="en-US"/>
          </w:rPr>
          <w:delText>R</w:delText>
        </w:r>
        <w:r w:rsidR="00682A38" w:rsidRPr="00723A40" w:rsidDel="005A384B">
          <w:rPr>
            <w:i/>
            <w:iCs/>
            <w:vertAlign w:val="subscript"/>
            <w:lang w:val="en-US"/>
          </w:rPr>
          <w:delText>g</w:delText>
        </w:r>
        <w:r w:rsidR="00682A38" w:rsidDel="005A384B">
          <w:rPr>
            <w:lang w:val="en-US"/>
          </w:rPr>
          <w:delText xml:space="preserve"> of</w:delText>
        </w:r>
        <w:r w:rsidR="000C5DD6" w:rsidDel="005A384B">
          <w:rPr>
            <w:lang w:val="en-US"/>
          </w:rPr>
          <w:delText xml:space="preserve"> 7-8 Ȧ indicated the </w:delText>
        </w:r>
        <w:r w:rsidR="004C3CC4" w:rsidDel="005A384B">
          <w:rPr>
            <w:lang w:val="en-US"/>
          </w:rPr>
          <w:delText xml:space="preserve">most </w:delText>
        </w:r>
        <w:r w:rsidR="000C5DD6" w:rsidDel="005A384B">
          <w:rPr>
            <w:lang w:val="en-US"/>
          </w:rPr>
          <w:delText>characteristic size</w:delText>
        </w:r>
        <w:r w:rsidR="004C3CC4" w:rsidDel="005A384B">
          <w:rPr>
            <w:lang w:val="en-US"/>
          </w:rPr>
          <w:delText>s</w:delText>
        </w:r>
        <w:r w:rsidR="000C5DD6" w:rsidDel="005A384B">
          <w:rPr>
            <w:lang w:val="en-US"/>
          </w:rPr>
          <w:delText xml:space="preserve"> and shape</w:delText>
        </w:r>
        <w:r w:rsidR="004C3CC4" w:rsidDel="005A384B">
          <w:rPr>
            <w:lang w:val="en-US"/>
          </w:rPr>
          <w:delText>s</w:delText>
        </w:r>
        <w:r w:rsidR="000C5DD6" w:rsidDel="005A384B">
          <w:rPr>
            <w:lang w:val="en-US"/>
          </w:rPr>
          <w:delText xml:space="preserve"> of IDPs.</w:delText>
        </w:r>
        <w:r w:rsidR="006537D2" w:rsidDel="005A384B">
          <w:rPr>
            <w:lang w:val="en-US"/>
          </w:rPr>
          <w:delText xml:space="preserve"> </w:delText>
        </w:r>
        <w:r w:rsidR="005A6E74" w:rsidDel="005A384B">
          <w:rPr>
            <w:lang w:val="en-US"/>
          </w:rPr>
          <w:delText>Finally,</w:delText>
        </w:r>
        <w:r w:rsidR="00354A8C" w:rsidDel="005A384B">
          <w:rPr>
            <w:lang w:val="en-US"/>
          </w:rPr>
          <w:delText xml:space="preserve"> we </w:delText>
        </w:r>
        <w:r w:rsidR="005A6E74" w:rsidDel="005A384B">
          <w:rPr>
            <w:lang w:val="en-US"/>
          </w:rPr>
          <w:delText xml:space="preserve">have </w:delText>
        </w:r>
        <w:r w:rsidR="00354A8C" w:rsidDel="005A384B">
          <w:rPr>
            <w:lang w:val="en-US"/>
          </w:rPr>
          <w:delText xml:space="preserve">simulated the SAXS profiles and identified ground truth MW and </w:delText>
        </w:r>
        <w:r w:rsidR="00354A8C" w:rsidRPr="008A2C25" w:rsidDel="005A384B">
          <w:rPr>
            <w:i/>
            <w:iCs/>
            <w:lang w:val="en-US"/>
          </w:rPr>
          <w:delText>D</w:delText>
        </w:r>
        <w:r w:rsidR="00354A8C" w:rsidRPr="008A2C25" w:rsidDel="005A384B">
          <w:rPr>
            <w:i/>
            <w:iCs/>
            <w:vertAlign w:val="subscript"/>
            <w:lang w:val="en-US"/>
          </w:rPr>
          <w:delText>max</w:delText>
        </w:r>
        <w:r w:rsidR="00354A8C" w:rsidDel="005A384B">
          <w:rPr>
            <w:lang w:val="en-US"/>
          </w:rPr>
          <w:delText xml:space="preserve"> similarly to how it was </w:delText>
        </w:r>
        <w:r w:rsidR="00594EF3" w:rsidDel="005A384B">
          <w:rPr>
            <w:lang w:val="en-US"/>
          </w:rPr>
          <w:delText>described</w:delText>
        </w:r>
        <w:r w:rsidR="00354A8C" w:rsidDel="005A384B">
          <w:rPr>
            <w:lang w:val="en-US"/>
          </w:rPr>
          <w:delText xml:space="preserve"> previously. </w:delText>
        </w:r>
      </w:del>
    </w:p>
    <w:p w14:paraId="7405BC57" w14:textId="7DFD7232" w:rsidR="006537D2" w:rsidDel="005A384B" w:rsidRDefault="006539C6">
      <w:pPr>
        <w:pStyle w:val="NormalWeb"/>
        <w:rPr>
          <w:del w:id="1405" w:author="AL" w:date="2021-07-23T13:49:00Z"/>
          <w:lang w:val="en-US"/>
        </w:rPr>
      </w:pPr>
      <w:del w:id="1406" w:author="AL" w:date="2021-07-23T13:49:00Z">
        <w:r w:rsidDel="005A384B">
          <w:rPr>
            <w:lang w:val="en-US"/>
          </w:rPr>
          <w:delText xml:space="preserve">  </w:delText>
        </w:r>
        <w:r w:rsidR="00354A8C" w:rsidDel="005A384B">
          <w:rPr>
            <w:lang w:val="en-US"/>
          </w:rPr>
          <w:delText>For</w:delText>
        </w:r>
        <w:r w:rsidR="006537D2" w:rsidDel="005A384B">
          <w:rPr>
            <w:lang w:val="en-US"/>
          </w:rPr>
          <w:delText xml:space="preserve"> </w:delText>
        </w:r>
        <w:r w:rsidR="00354A8C" w:rsidDel="005A384B">
          <w:rPr>
            <w:lang w:val="en-US"/>
          </w:rPr>
          <w:delText xml:space="preserve">the </w:delText>
        </w:r>
        <w:r w:rsidR="006537D2" w:rsidDel="005A384B">
          <w:rPr>
            <w:lang w:val="en-US"/>
          </w:rPr>
          <w:delText xml:space="preserve">validation set, we randomly took 10% of the training set. </w:delText>
        </w:r>
        <w:r w:rsidR="00BA366F" w:rsidDel="005A384B">
          <w:rPr>
            <w:lang w:val="en-US"/>
          </w:rPr>
          <w:delText>In order to produce a realistic pseudo-experimental test set</w:delText>
        </w:r>
        <w:r w:rsidR="006537D2" w:rsidDel="005A384B">
          <w:rPr>
            <w:lang w:val="en-US"/>
          </w:rPr>
          <w:delText>, we aver</w:delText>
        </w:r>
        <w:r w:rsidR="00BA366F" w:rsidDel="005A384B">
          <w:rPr>
            <w:lang w:val="en-US"/>
          </w:rPr>
          <w:delText>a</w:delText>
        </w:r>
        <w:r w:rsidR="006537D2" w:rsidDel="005A384B">
          <w:rPr>
            <w:lang w:val="en-US"/>
          </w:rPr>
          <w:delText>ged the simulated SAXS profiles over the ensembles</w:delText>
        </w:r>
        <w:r w:rsidR="00A32817" w:rsidDel="005A384B">
          <w:rPr>
            <w:lang w:val="en-US"/>
          </w:rPr>
          <w:delText xml:space="preserve"> (prior to adding simulated noise)</w:delText>
        </w:r>
        <w:r w:rsidR="006537D2" w:rsidDel="005A384B">
          <w:rPr>
            <w:lang w:val="en-US"/>
          </w:rPr>
          <w:delText xml:space="preserve"> </w:delText>
        </w:r>
        <w:r w:rsidR="00747046" w:rsidDel="005A384B">
          <w:rPr>
            <w:lang w:val="en-US"/>
          </w:rPr>
          <w:delText xml:space="preserve">resulting in 172 </w:delText>
        </w:r>
        <w:r w:rsidR="00C96A6C" w:rsidDel="005A384B">
          <w:rPr>
            <w:lang w:val="en-US"/>
          </w:rPr>
          <w:delText xml:space="preserve">smeared </w:delText>
        </w:r>
        <w:r w:rsidR="00747046" w:rsidDel="005A384B">
          <w:rPr>
            <w:lang w:val="en-US"/>
          </w:rPr>
          <w:delText>SAXS patterns</w:delText>
        </w:r>
        <w:r w:rsidR="006537D2" w:rsidDel="005A384B">
          <w:rPr>
            <w:lang w:val="en-US"/>
          </w:rPr>
          <w:delText xml:space="preserve">. </w:delText>
        </w:r>
        <w:r w:rsidR="003135B4" w:rsidDel="005A384B">
          <w:rPr>
            <w:lang w:val="en-US"/>
          </w:rPr>
          <w:delText>Since the conformers within each ensemble are chemically identical molecules, t</w:delText>
        </w:r>
        <w:r w:rsidR="006537D2" w:rsidDel="005A384B">
          <w:rPr>
            <w:lang w:val="en-US"/>
          </w:rPr>
          <w:delText xml:space="preserve">he MW of </w:delText>
        </w:r>
        <w:r w:rsidR="003135B4" w:rsidDel="005A384B">
          <w:rPr>
            <w:lang w:val="en-US"/>
          </w:rPr>
          <w:delText>each</w:delText>
        </w:r>
        <w:r w:rsidR="006537D2" w:rsidDel="005A384B">
          <w:rPr>
            <w:lang w:val="en-US"/>
          </w:rPr>
          <w:delText xml:space="preserve"> </w:delText>
        </w:r>
        <w:r w:rsidR="003135B4" w:rsidDel="005A384B">
          <w:rPr>
            <w:lang w:val="en-US"/>
          </w:rPr>
          <w:delText>such “</w:delText>
        </w:r>
        <w:r w:rsidR="006537D2" w:rsidDel="005A384B">
          <w:rPr>
            <w:lang w:val="en-US"/>
          </w:rPr>
          <w:delText>averaged model</w:delText>
        </w:r>
        <w:r w:rsidR="003135B4" w:rsidDel="005A384B">
          <w:rPr>
            <w:lang w:val="en-US"/>
          </w:rPr>
          <w:delText>”</w:delText>
        </w:r>
        <w:r w:rsidR="006537D2" w:rsidDel="005A384B">
          <w:rPr>
            <w:lang w:val="en-US"/>
          </w:rPr>
          <w:delText xml:space="preserve"> was taken as the MW of the random conformer, and the </w:delText>
        </w:r>
        <w:r w:rsidR="006537D2" w:rsidRPr="00FD02B4" w:rsidDel="005A384B">
          <w:rPr>
            <w:i/>
            <w:iCs/>
            <w:lang w:val="en-US"/>
          </w:rPr>
          <w:delText>D</w:delText>
        </w:r>
        <w:r w:rsidR="006537D2" w:rsidRPr="00FD02B4" w:rsidDel="005A384B">
          <w:rPr>
            <w:i/>
            <w:iCs/>
            <w:vertAlign w:val="subscript"/>
            <w:lang w:val="en-US"/>
          </w:rPr>
          <w:delText>max</w:delText>
        </w:r>
        <w:r w:rsidR="006537D2" w:rsidDel="005A384B">
          <w:rPr>
            <w:lang w:val="en-US"/>
          </w:rPr>
          <w:delText xml:space="preserve"> was chosen as the </w:delText>
        </w:r>
        <w:r w:rsidR="006537D2" w:rsidRPr="00FD02B4" w:rsidDel="005A384B">
          <w:rPr>
            <w:i/>
            <w:iCs/>
            <w:lang w:val="en-US"/>
          </w:rPr>
          <w:delText>D</w:delText>
        </w:r>
        <w:r w:rsidR="006537D2" w:rsidRPr="00FD02B4" w:rsidDel="005A384B">
          <w:rPr>
            <w:i/>
            <w:iCs/>
            <w:vertAlign w:val="subscript"/>
            <w:lang w:val="en-US"/>
          </w:rPr>
          <w:delText>max</w:delText>
        </w:r>
        <w:r w:rsidR="006537D2" w:rsidDel="005A384B">
          <w:rPr>
            <w:lang w:val="en-US"/>
          </w:rPr>
          <w:delText xml:space="preserve"> of </w:delText>
        </w:r>
        <w:r w:rsidR="00A409CC" w:rsidDel="005A384B">
          <w:rPr>
            <w:lang w:val="en-US"/>
          </w:rPr>
          <w:delText>the most extended</w:delText>
        </w:r>
        <w:r w:rsidR="006537D2" w:rsidDel="005A384B">
          <w:rPr>
            <w:lang w:val="en-US"/>
          </w:rPr>
          <w:delText xml:space="preserve"> conformer </w:delText>
        </w:r>
        <w:r w:rsidR="003135B4" w:rsidDel="005A384B">
          <w:rPr>
            <w:lang w:val="en-US"/>
          </w:rPr>
          <w:delText>from</w:delText>
        </w:r>
        <w:r w:rsidR="006537D2" w:rsidDel="005A384B">
          <w:rPr>
            <w:lang w:val="en-US"/>
          </w:rPr>
          <w:delText xml:space="preserve"> each ensemble.</w:delText>
        </w:r>
        <w:r w:rsidR="00E46DF7" w:rsidDel="005A384B">
          <w:rPr>
            <w:lang w:val="en-US"/>
          </w:rPr>
          <w:delText xml:space="preserve"> Two </w:delText>
        </w:r>
        <w:r w:rsidR="007D21CC" w:rsidDel="005A384B">
          <w:rPr>
            <w:lang w:val="en-US"/>
          </w:rPr>
          <w:delText xml:space="preserve">separate </w:delText>
        </w:r>
        <w:r w:rsidR="00E46DF7" w:rsidDel="005A384B">
          <w:rPr>
            <w:lang w:val="en-US"/>
          </w:rPr>
          <w:delText xml:space="preserve">NNs were trained for the determination of MW and </w:delText>
        </w:r>
        <w:r w:rsidR="00E46DF7" w:rsidRPr="00FD02B4" w:rsidDel="005A384B">
          <w:rPr>
            <w:i/>
            <w:iCs/>
            <w:lang w:val="en-US"/>
          </w:rPr>
          <w:delText>D</w:delText>
        </w:r>
        <w:r w:rsidR="00E46DF7" w:rsidRPr="00FD02B4" w:rsidDel="005A384B">
          <w:rPr>
            <w:i/>
            <w:iCs/>
            <w:vertAlign w:val="subscript"/>
            <w:lang w:val="en-US"/>
          </w:rPr>
          <w:delText>max</w:delText>
        </w:r>
        <w:r w:rsidR="00E46DF7" w:rsidDel="005A384B">
          <w:rPr>
            <w:lang w:val="en-US"/>
          </w:rPr>
          <w:delText xml:space="preserve"> values of IDPs.</w:delText>
        </w:r>
      </w:del>
    </w:p>
    <w:p w14:paraId="1D71DE11" w14:textId="4EF6A630" w:rsidR="001527BD" w:rsidDel="005A384B" w:rsidRDefault="00FA7701">
      <w:pPr>
        <w:pStyle w:val="NormalWeb"/>
        <w:rPr>
          <w:del w:id="1407" w:author="AL" w:date="2021-07-23T13:49:00Z"/>
          <w:lang w:val="en-US"/>
        </w:rPr>
      </w:pPr>
      <w:del w:id="1408" w:author="AL" w:date="2021-07-23T13:49:00Z">
        <w:r w:rsidRPr="00FC67F5" w:rsidDel="005A384B">
          <w:rPr>
            <w:rStyle w:val="Heading3Char"/>
          </w:rPr>
          <w:delText>Nucleic acids.</w:delText>
        </w:r>
        <w:r w:rsidDel="005A384B">
          <w:rPr>
            <w:lang w:val="en-US"/>
          </w:rPr>
          <w:delText xml:space="preserve"> </w:delText>
        </w:r>
        <w:r w:rsidR="005072E0" w:rsidDel="005A384B">
          <w:rPr>
            <w:lang w:val="en-US"/>
          </w:rPr>
          <w:delText>The DNA and RNA are suitable objects to be stud</w:delText>
        </w:r>
        <w:r w:rsidR="009B3FC9" w:rsidDel="005A384B">
          <w:rPr>
            <w:lang w:val="en-US"/>
          </w:rPr>
          <w:delText>ied</w:delText>
        </w:r>
        <w:r w:rsidR="005072E0" w:rsidDel="005A384B">
          <w:rPr>
            <w:lang w:val="en-US"/>
          </w:rPr>
          <w:delText xml:space="preserve"> by SAXS as they have </w:delText>
        </w:r>
        <w:r w:rsidR="00223DC1" w:rsidDel="005A384B">
          <w:rPr>
            <w:lang w:val="en-US"/>
          </w:rPr>
          <w:delText xml:space="preserve">relatively </w:delText>
        </w:r>
        <w:r w:rsidR="005072E0" w:rsidDel="005A384B">
          <w:rPr>
            <w:lang w:val="en-US"/>
          </w:rPr>
          <w:delText xml:space="preserve">high electron contrast </w:delText>
        </w:r>
        <w:r w:rsidR="000E449F" w:rsidDel="005A384B">
          <w:rPr>
            <w:lang w:val="en-US"/>
          </w:rPr>
          <w:delText xml:space="preserve">and </w:delText>
        </w:r>
        <w:r w:rsidR="005344F0" w:rsidDel="005A384B">
          <w:rPr>
            <w:lang w:val="en-US"/>
          </w:rPr>
          <w:delText xml:space="preserve">aptly </w:delText>
        </w:r>
        <w:r w:rsidR="000E449F" w:rsidDel="005A384B">
          <w:rPr>
            <w:lang w:val="en-US"/>
          </w:rPr>
          <w:delText xml:space="preserve">scatter </w:delText>
        </w:r>
        <w:r w:rsidR="005344F0" w:rsidDel="005A384B">
          <w:rPr>
            <w:lang w:val="en-US"/>
          </w:rPr>
          <w:delText>X-rays</w:delText>
        </w:r>
        <w:r w:rsidR="000E449F" w:rsidDel="005A384B">
          <w:rPr>
            <w:lang w:val="en-US"/>
          </w:rPr>
          <w:delText xml:space="preserve"> while being </w:delText>
        </w:r>
        <w:r w:rsidR="005072E0" w:rsidDel="005A384B">
          <w:rPr>
            <w:lang w:val="en-US"/>
          </w:rPr>
          <w:delText>typically less prone to radiation damage</w:delText>
        </w:r>
        <w:r w:rsidR="00836CF5" w:rsidRPr="00836CF5" w:rsidDel="005A384B">
          <w:rPr>
            <w:lang w:val="en-US"/>
          </w:rPr>
          <w:delText xml:space="preserve"> </w:delText>
        </w:r>
        <w:r w:rsidR="00836CF5" w:rsidDel="005A384B">
          <w:rPr>
            <w:lang w:val="en-US"/>
          </w:rPr>
          <w:delText>than proteins</w:delText>
        </w:r>
        <w:r w:rsidR="005072E0" w:rsidDel="005A384B">
          <w:rPr>
            <w:lang w:val="en-US"/>
          </w:rPr>
          <w:delText xml:space="preserve">. </w:delText>
        </w:r>
        <w:r w:rsidDel="005A384B">
          <w:rPr>
            <w:lang w:val="en-US"/>
          </w:rPr>
          <w:delText>The nucleic acid</w:delText>
        </w:r>
        <w:r w:rsidR="005072E0" w:rsidDel="005A384B">
          <w:rPr>
            <w:lang w:val="en-US"/>
          </w:rPr>
          <w:delText xml:space="preserve"> </w:delText>
        </w:r>
        <w:r w:rsidDel="005A384B">
          <w:rPr>
            <w:lang w:val="en-US"/>
          </w:rPr>
          <w:delText>models (</w:delText>
        </w:r>
        <w:r w:rsidR="00223DC1" w:rsidDel="005A384B">
          <w:rPr>
            <w:lang w:val="en-US"/>
          </w:rPr>
          <w:delText>the</w:delText>
        </w:r>
        <w:r w:rsidDel="005A384B">
          <w:rPr>
            <w:lang w:val="en-US"/>
          </w:rPr>
          <w:delText xml:space="preserve"> </w:delText>
        </w:r>
        <w:r w:rsidR="00223DC1" w:rsidDel="005A384B">
          <w:rPr>
            <w:lang w:val="en-US"/>
          </w:rPr>
          <w:delText xml:space="preserve">“pure” </w:delText>
        </w:r>
        <w:r w:rsidR="005072E0" w:rsidDel="005A384B">
          <w:rPr>
            <w:lang w:val="en-US"/>
          </w:rPr>
          <w:delText>nucleotides</w:delText>
        </w:r>
        <w:r w:rsidDel="005A384B">
          <w:rPr>
            <w:lang w:val="en-US"/>
          </w:rPr>
          <w:delText xml:space="preserve">, not </w:delText>
        </w:r>
        <w:r w:rsidR="00223DC1" w:rsidDel="005A384B">
          <w:rPr>
            <w:lang w:val="en-US"/>
          </w:rPr>
          <w:delText xml:space="preserve">their </w:delText>
        </w:r>
        <w:r w:rsidDel="005A384B">
          <w:rPr>
            <w:lang w:val="en-US"/>
          </w:rPr>
          <w:delText>heterocomplexes</w:delText>
        </w:r>
        <w:r w:rsidR="005072E0" w:rsidDel="005A384B">
          <w:rPr>
            <w:lang w:val="en-US"/>
          </w:rPr>
          <w:delText xml:space="preserve"> with proteins</w:delText>
        </w:r>
        <w:r w:rsidDel="005A384B">
          <w:rPr>
            <w:lang w:val="en-US"/>
          </w:rPr>
          <w:delText xml:space="preserve">) are not </w:delText>
        </w:r>
        <w:r w:rsidR="0061567A" w:rsidDel="005A384B">
          <w:rPr>
            <w:lang w:val="en-US"/>
          </w:rPr>
          <w:delText>as</w:delText>
        </w:r>
        <w:r w:rsidDel="005A384B">
          <w:rPr>
            <w:lang w:val="en-US"/>
          </w:rPr>
          <w:delText xml:space="preserve"> </w:delText>
        </w:r>
        <w:r w:rsidR="00EE747F" w:rsidDel="005A384B">
          <w:rPr>
            <w:lang w:val="en-US"/>
          </w:rPr>
          <w:delText>massively</w:delText>
        </w:r>
        <w:r w:rsidDel="005A384B">
          <w:rPr>
            <w:lang w:val="en-US"/>
          </w:rPr>
          <w:delText xml:space="preserve"> populated in PDB as protein models and comprise </w:delText>
        </w:r>
        <w:r w:rsidR="00EE747F" w:rsidDel="005A384B">
          <w:rPr>
            <w:lang w:val="en-US"/>
          </w:rPr>
          <w:delText xml:space="preserve">only </w:delText>
        </w:r>
        <w:r w:rsidDel="005A384B">
          <w:rPr>
            <w:lang w:val="en-US"/>
          </w:rPr>
          <w:delText>less than 2% of all entries.</w:delText>
        </w:r>
      </w:del>
    </w:p>
    <w:p w14:paraId="320306F3" w14:textId="4B8B30F7" w:rsidR="00FA7701" w:rsidDel="005A384B" w:rsidRDefault="001527BD">
      <w:pPr>
        <w:pStyle w:val="NormalWeb"/>
        <w:rPr>
          <w:del w:id="1409" w:author="AL" w:date="2021-07-23T13:49:00Z"/>
          <w:lang w:val="en-US"/>
        </w:rPr>
      </w:pPr>
      <w:del w:id="1410" w:author="AL" w:date="2021-07-23T13:49:00Z">
        <w:r w:rsidDel="005A384B">
          <w:rPr>
            <w:lang w:val="en-US"/>
          </w:rPr>
          <w:delText xml:space="preserve"> </w:delText>
        </w:r>
        <w:r w:rsidR="00FA7701" w:rsidDel="005A384B">
          <w:rPr>
            <w:lang w:val="en-US"/>
          </w:rPr>
          <w:delText xml:space="preserve"> </w:delText>
        </w:r>
        <w:r w:rsidR="00EE747F" w:rsidDel="005A384B">
          <w:rPr>
            <w:lang w:val="en-US"/>
          </w:rPr>
          <w:delText xml:space="preserve">To collect </w:delText>
        </w:r>
        <w:commentRangeStart w:id="1411"/>
        <w:r w:rsidR="00EE747F" w:rsidDel="005A384B">
          <w:rPr>
            <w:lang w:val="en-US"/>
          </w:rPr>
          <w:delText xml:space="preserve">non-redundant models, we used the NDB server </w:delText>
        </w:r>
        <w:commentRangeEnd w:id="1411"/>
        <w:r w:rsidR="00BE11AA" w:rsidDel="005A384B">
          <w:rPr>
            <w:rStyle w:val="CommentReference"/>
            <w:rFonts w:eastAsiaTheme="minorHAnsi" w:cstheme="minorBidi"/>
          </w:rPr>
          <w:commentReference w:id="1411"/>
        </w:r>
        <w:r w:rsidR="00EE747F" w:rsidDel="005A384B">
          <w:rPr>
            <w:lang w:val="en-US"/>
          </w:rPr>
          <w:delText>(</w:delText>
        </w:r>
        <w:r w:rsidR="005B2D26" w:rsidDel="005A384B">
          <w:fldChar w:fldCharType="begin"/>
        </w:r>
        <w:r w:rsidR="005B2D26" w:rsidDel="005A384B">
          <w:delInstrText xml:space="preserve"> HYPERLINK "http://ndbserver.rutgers.edu/" </w:delInstrText>
        </w:r>
        <w:r w:rsidR="005B2D26" w:rsidDel="005A384B">
          <w:fldChar w:fldCharType="separate"/>
        </w:r>
        <w:r w:rsidR="00EE747F" w:rsidRPr="004A16EE" w:rsidDel="005A384B">
          <w:rPr>
            <w:rStyle w:val="Hyperlink"/>
            <w:lang w:val="en-US"/>
          </w:rPr>
          <w:delText>http://ndbserver.rutgers.edu/</w:delText>
        </w:r>
        <w:r w:rsidR="005B2D26" w:rsidDel="005A384B">
          <w:rPr>
            <w:rStyle w:val="Hyperlink"/>
            <w:lang w:val="en-US"/>
          </w:rPr>
          <w:fldChar w:fldCharType="end"/>
        </w:r>
        <w:r w:rsidR="00EE747F" w:rsidDel="005A384B">
          <w:rPr>
            <w:lang w:val="en-US"/>
          </w:rPr>
          <w:delText xml:space="preserve">) </w:delText>
        </w:r>
        <w:r w:rsidR="00EE747F" w:rsidDel="005A384B">
          <w:rPr>
            <w:lang w:val="en-US"/>
          </w:rPr>
          <w:fldChar w:fldCharType="begin" w:fldLock="1"/>
        </w:r>
        <w:r w:rsidR="00BC462D" w:rsidDel="005A384B">
          <w:rPr>
            <w:lang w:val="en-US"/>
          </w:rPr>
          <w:delInstrText>ADDIN CSL_CITATION {"citationItems":[{"id":"ITEM-1","itemData":{"DOI":"10.1093/NAR/GKT980","ISSN":"0305-1048","abstract":"The Nucleic Acid Database (NDB) (http://ndbserver.rutgers.edu) is a web portal providing access to information about 3D nucleic acid structures and their complexes. In addition to primary data, the NDB contains derived geometric data, classifications of structures and motifs, standards for describing nucleic acid features, as well as tools and software for the analysis of nucleic acids. A variety of search capabilities are available, as are many different types of reports. This article describes the recent redesign of the NDB Web site with special emphasis on new RNA-derived data and annotations and their implementation and integration into the search capabilities. © 2013 The Author(s). Published by Oxford University Press.","author":[{"dropping-particle":"","family":"Coimbatore Narayanan","given":"Buvaneswari","non-dropping-particle":"","parse-names":false,"suffix":""},{"dropping-particle":"","family":"Westbrook","given":"John","non-dropping-particle":"","parse-names":false,"suffix":""},{"dropping-particle":"","family":"Ghosh","given":"Saheli","non-dropping-particle":"","parse-names":false,"suffix":""},{"dropping-particle":"","family":"Petrov","given":"Anton I.","non-dropping-particle":"","parse-names":false,"suffix":""},{"dropping-particle":"","family":"Sweeney","given":"Blake","non-dropping-particle":"","parse-names":false,"suffix":""},{"dropping-particle":"","family":"Zirbel","given":"Craig L.","non-dropping-particle":"","parse-names":false,"suffix":""},{"dropping-particle":"","family":"Leontis","given":"Neocles B.","non-dropping-particle":"","parse-names":false,"suffix":""},{"dropping-particle":"","family":"Berman","given":"Helen M.","non-dropping-particle":"","parse-names":false,"suffix":""}],"container-title":"Nucleic Acids Research","id":"ITEM-1","issue":"D1","issued":{"date-parts":[["2014","1","1"]]},"page":"D114-D122","publisher":"Oxford Academic","title":"The Nucleic Acid Database: new features and capabilities","type":"article-journal","volume":"42"},"uris":["http://www.mendeley.com/documents/?uuid=083153e4-73c5-37e8-9024-449a202e77d6"]}],"mendeley":{"formattedCitation":"(Coimbatore Narayanan et al., 2014)","plainTextFormattedCitation":"(Coimbatore Narayanan et al., 2014)","previouslyFormattedCitation":"(Coimbatore Narayanan et al., 2014)"},"properties":{"noteIndex":0},"schema":"https://github.com/citation-style-language/schema/raw/master/csl-citation.json"}</w:delInstrText>
        </w:r>
        <w:r w:rsidR="00EE747F" w:rsidDel="005A384B">
          <w:rPr>
            <w:lang w:val="en-US"/>
          </w:rPr>
          <w:fldChar w:fldCharType="separate"/>
        </w:r>
        <w:r w:rsidR="00EE747F" w:rsidRPr="00EE747F" w:rsidDel="005A384B">
          <w:rPr>
            <w:noProof/>
            <w:lang w:val="en-US"/>
          </w:rPr>
          <w:delText>(Coimbatore Narayanan et al., 2014)</w:delText>
        </w:r>
        <w:r w:rsidR="00EE747F" w:rsidDel="005A384B">
          <w:rPr>
            <w:lang w:val="en-US"/>
          </w:rPr>
          <w:fldChar w:fldCharType="end"/>
        </w:r>
        <w:r w:rsidR="00EE747F" w:rsidDel="005A384B">
          <w:rPr>
            <w:lang w:val="en-US"/>
          </w:rPr>
          <w:delText xml:space="preserve">. </w:delText>
        </w:r>
        <w:r w:rsidR="00FA7701" w:rsidDel="005A384B">
          <w:rPr>
            <w:lang w:val="en-US"/>
          </w:rPr>
          <w:delText xml:space="preserve">After </w:delText>
        </w:r>
        <w:commentRangeStart w:id="1412"/>
        <w:r w:rsidR="00FA7701" w:rsidDel="005A384B">
          <w:rPr>
            <w:lang w:val="en-US"/>
          </w:rPr>
          <w:delText>preliminary filtering</w:delText>
        </w:r>
        <w:commentRangeEnd w:id="1412"/>
        <w:r w:rsidR="00620024" w:rsidDel="005A384B">
          <w:rPr>
            <w:rStyle w:val="CommentReference"/>
            <w:rFonts w:eastAsiaTheme="minorHAnsi" w:cstheme="minorBidi"/>
          </w:rPr>
          <w:commentReference w:id="1412"/>
        </w:r>
        <w:r w:rsidR="00EE747F" w:rsidDel="005A384B">
          <w:rPr>
            <w:lang w:val="en-US"/>
          </w:rPr>
          <w:delText>,</w:delText>
        </w:r>
        <w:r w:rsidR="00FA7701" w:rsidDel="005A384B">
          <w:rPr>
            <w:lang w:val="en-US"/>
          </w:rPr>
          <w:delText xml:space="preserve"> we </w:delText>
        </w:r>
        <w:r w:rsidR="00FE0C09" w:rsidDel="005A384B">
          <w:rPr>
            <w:lang w:val="en-US"/>
          </w:rPr>
          <w:delText>fetched</w:delText>
        </w:r>
        <w:r w:rsidR="00FA7701" w:rsidDel="005A384B">
          <w:rPr>
            <w:lang w:val="en-US"/>
          </w:rPr>
          <w:delText xml:space="preserve"> </w:delText>
        </w:r>
        <w:commentRangeStart w:id="1413"/>
        <w:r w:rsidR="00F44AD3" w:rsidDel="005A384B">
          <w:rPr>
            <w:lang w:val="en-US"/>
          </w:rPr>
          <w:delText xml:space="preserve">around </w:delText>
        </w:r>
        <w:r w:rsidR="00FA7701" w:rsidDel="005A384B">
          <w:rPr>
            <w:lang w:val="en-US"/>
          </w:rPr>
          <w:delText>3000 models</w:delText>
        </w:r>
        <w:commentRangeEnd w:id="1413"/>
        <w:r w:rsidR="00620024" w:rsidDel="005A384B">
          <w:rPr>
            <w:rStyle w:val="CommentReference"/>
            <w:rFonts w:eastAsiaTheme="minorHAnsi" w:cstheme="minorBidi"/>
          </w:rPr>
          <w:commentReference w:id="1413"/>
        </w:r>
        <w:r w:rsidDel="005A384B">
          <w:rPr>
            <w:lang w:val="en-US"/>
          </w:rPr>
          <w:delText xml:space="preserve"> from PDB in total</w:delText>
        </w:r>
        <w:r w:rsidR="00FA7701" w:rsidDel="005A384B">
          <w:rPr>
            <w:lang w:val="en-US"/>
          </w:rPr>
          <w:delText>. As is seen in</w:delText>
        </w:r>
        <w:r w:rsidR="005126DC" w:rsidDel="005A384B">
          <w:rPr>
            <w:lang w:val="en-US"/>
          </w:rPr>
          <w:delText xml:space="preserve"> fig.</w:delText>
        </w:r>
        <w:r w:rsidR="00FA7701" w:rsidDel="005A384B">
          <w:rPr>
            <w:lang w:val="en-US"/>
          </w:rPr>
          <w:delText xml:space="preserve">3, the models are also mostly small and compact with the </w:delText>
        </w:r>
        <w:commentRangeStart w:id="1414"/>
        <w:r w:rsidR="000D44A5" w:rsidDel="005A384B">
          <w:rPr>
            <w:lang w:val="en-US"/>
          </w:rPr>
          <w:delText xml:space="preserve">vast </w:delText>
        </w:r>
        <w:r w:rsidR="00FA7701" w:rsidDel="005A384B">
          <w:rPr>
            <w:lang w:val="en-US"/>
          </w:rPr>
          <w:delText xml:space="preserve">majority </w:delText>
        </w:r>
        <w:r w:rsidR="000D44A5" w:rsidDel="005A384B">
          <w:rPr>
            <w:lang w:val="en-US"/>
          </w:rPr>
          <w:delText xml:space="preserve">of them </w:delText>
        </w:r>
        <w:commentRangeEnd w:id="1414"/>
        <w:r w:rsidR="00620024" w:rsidDel="005A384B">
          <w:rPr>
            <w:rStyle w:val="CommentReference"/>
            <w:rFonts w:eastAsiaTheme="minorHAnsi" w:cstheme="minorBidi"/>
          </w:rPr>
          <w:commentReference w:id="1414"/>
        </w:r>
        <w:r w:rsidR="00FA7701" w:rsidDel="005A384B">
          <w:rPr>
            <w:lang w:val="en-US"/>
          </w:rPr>
          <w:delText xml:space="preserve">populated in between </w:delText>
        </w:r>
        <w:r w:rsidR="00FE0C09" w:rsidDel="005A384B">
          <w:rPr>
            <w:lang w:val="en-US"/>
          </w:rPr>
          <w:delText xml:space="preserve">MW of </w:delText>
        </w:r>
        <w:r w:rsidR="00FA7701" w:rsidDel="005A384B">
          <w:rPr>
            <w:lang w:val="en-US"/>
          </w:rPr>
          <w:delText xml:space="preserve">10 and 20 kDa and </w:delText>
        </w:r>
        <w:r w:rsidR="00FA7701" w:rsidRPr="00A97EB7" w:rsidDel="005A384B">
          <w:rPr>
            <w:i/>
            <w:iCs/>
            <w:lang w:val="en-US"/>
          </w:rPr>
          <w:delText>R</w:delText>
        </w:r>
        <w:r w:rsidR="00FA7701" w:rsidRPr="00A97EB7" w:rsidDel="005A384B">
          <w:rPr>
            <w:i/>
            <w:iCs/>
            <w:vertAlign w:val="subscript"/>
            <w:lang w:val="en-US"/>
          </w:rPr>
          <w:delText>g</w:delText>
        </w:r>
        <w:r w:rsidR="00FA7701" w:rsidDel="005A384B">
          <w:rPr>
            <w:lang w:val="en-US"/>
          </w:rPr>
          <w:delText xml:space="preserve"> of 10 and 25 Ȧ.</w:delText>
        </w:r>
        <w:r w:rsidR="00EE747F" w:rsidDel="005A384B">
          <w:rPr>
            <w:lang w:val="en-US"/>
          </w:rPr>
          <w:delText xml:space="preserve"> </w:delText>
        </w:r>
        <w:r w:rsidR="000D44A5" w:rsidDel="005A384B">
          <w:rPr>
            <w:lang w:val="en-US"/>
          </w:rPr>
          <w:delText>G</w:delText>
        </w:r>
        <w:r w:rsidR="00EE747F" w:rsidDel="005A384B">
          <w:rPr>
            <w:lang w:val="en-US"/>
          </w:rPr>
          <w:delText xml:space="preserve">iven the limited number </w:delText>
        </w:r>
        <w:r w:rsidR="00FE0C09" w:rsidDel="005A384B">
          <w:rPr>
            <w:lang w:val="en-US"/>
          </w:rPr>
          <w:delText xml:space="preserve">of models </w:delText>
        </w:r>
        <w:r w:rsidR="00EE747F" w:rsidDel="005A384B">
          <w:rPr>
            <w:lang w:val="en-US"/>
          </w:rPr>
          <w:delText>and the fact, that according to the SASBDB</w:delText>
        </w:r>
        <w:r w:rsidR="0061567A" w:rsidDel="005A384B">
          <w:rPr>
            <w:lang w:val="en-US"/>
          </w:rPr>
          <w:delText xml:space="preserve"> </w:delText>
        </w:r>
      </w:del>
      <w:del w:id="1415" w:author="AL" w:date="2021-07-21T18:21:00Z">
        <w:r w:rsidR="0061567A" w:rsidDel="00620024">
          <w:rPr>
            <w:lang w:val="en-US"/>
          </w:rPr>
          <w:delText>database</w:delText>
        </w:r>
        <w:r w:rsidR="00EE747F" w:rsidDel="00620024">
          <w:rPr>
            <w:lang w:val="en-US"/>
          </w:rPr>
          <w:delText xml:space="preserve"> </w:delText>
        </w:r>
      </w:del>
      <w:del w:id="1416" w:author="AL" w:date="2021-07-23T13:49:00Z">
        <w:r w:rsidR="00EE747F" w:rsidDel="005A384B">
          <w:rPr>
            <w:lang w:val="en-US"/>
          </w:rPr>
          <w:fldChar w:fldCharType="begin" w:fldLock="1"/>
        </w:r>
        <w:r w:rsidR="00EE747F" w:rsidDel="005A384B">
          <w:rPr>
            <w:lang w:val="en-US"/>
          </w:rPr>
          <w:delInstrText>ADDIN CSL_CITATION {"citationItems":[{"id":"ITEM-1","itemData":{"DOI":"10.1002/pro.3731","ISBN":"2020;29:6675","abstract":"Small-angle scattering (SAS) of X-rays and neutrons is a fundamental tool to study the nanostructural properties, and in particular, biological macromolecules in solution. In structural biology, SAS recently transformed from a specialization into a general technique leading to a dramatic increase in the number of publications reporting structural models. The growing amount of data recorded and published has led to an urgent need for a global SAS repository that includes both primary data and models. In response to this, a small-angle scattering biological data bank (SASBDB) was designed in 2014 and is available for public access at www. sasbdb.org. SASBDB is a comprehensive, free and searchable repository of SAS experimental data and models deposited together with the relevant experimental conditions, sample details and instrument characteristics. SASBDB is rapidly growing, and presently has over 1,000 entries containing more than 1,600 models. We describe here the overall organization and procedures of SASBDB paying most attention to user-relevant information during submission. Perspectives of further developments, in particular, with OneDep system of the Protein Data Bank, and also widening of SASBDB including new types of data/models are discussed.","author":[{"dropping-particle":"","family":"Kikhney","given":"Alexey G","non-dropping-particle":"","parse-names":false,"suffix":""},{"dropping-particle":"","family":"Borges","given":"Clemente R","non-dropping-particle":"","parse-names":false,"suffix":""},{"dropping-particle":"","family":"Dmitry","given":"|","non-dropping-particle":"","parse-names":false,"suffix":""},{"dropping-particle":"","family":"Molodenskiy","given":"S","non-dropping-particle":"","parse-names":false,"suffix":""},{"dropping-particle":"","family":"Jeffries","given":"Cy M","non-dropping-particle":"","parse-names":false,"suffix":""},{"dropping-particle":"","family":"Svergun","given":"Dmitri I","non-dropping-particle":"","parse-names":false,"suffix":""}],"container-title":"Wiley Online Library","id":"ITEM-1","issue":"1","issued":{"date-parts":[["2019","1","1"]]},"page":"66-75","publisher":"Blackwell Publishing Ltd","title":"SASBDB: Towards an automatically curated and validated repository for biological scattering data","type":"article-journal","volume":"29"},"uris":["http://www.mendeley.com/documents/?uuid=cd9a26eb-a0f2-3c30-9fa6-62ad20994714"]}],"mendeley":{"formattedCitation":"(Kikhney et al., 2019)","plainTextFormattedCitation":"(Kikhney et al., 2019)","previouslyFormattedCitation":"(Kikhney et al., 2019)"},"properties":{"noteIndex":0},"schema":"https://github.com/citation-style-language/schema/raw/master/csl-citation.json"}</w:delInstrText>
        </w:r>
        <w:r w:rsidR="00EE747F" w:rsidDel="005A384B">
          <w:rPr>
            <w:lang w:val="en-US"/>
          </w:rPr>
          <w:fldChar w:fldCharType="separate"/>
        </w:r>
        <w:r w:rsidR="00EE747F" w:rsidRPr="00EE747F" w:rsidDel="005A384B">
          <w:rPr>
            <w:noProof/>
            <w:lang w:val="en-US"/>
          </w:rPr>
          <w:delText>(Kikhney et al., 2019)</w:delText>
        </w:r>
        <w:r w:rsidR="00EE747F" w:rsidDel="005A384B">
          <w:rPr>
            <w:lang w:val="en-US"/>
          </w:rPr>
          <w:fldChar w:fldCharType="end"/>
        </w:r>
        <w:r w:rsidR="00EE747F" w:rsidDel="005A384B">
          <w:rPr>
            <w:lang w:val="en-US"/>
          </w:rPr>
          <w:delText xml:space="preserve"> the majority of </w:delText>
        </w:r>
        <w:r w:rsidR="00FE0C09" w:rsidDel="005A384B">
          <w:rPr>
            <w:lang w:val="en-US"/>
          </w:rPr>
          <w:delText xml:space="preserve">DNA/RNA </w:delText>
        </w:r>
        <w:r w:rsidR="00EE747F" w:rsidDel="005A384B">
          <w:rPr>
            <w:lang w:val="en-US"/>
          </w:rPr>
          <w:delText xml:space="preserve">models </w:delText>
        </w:r>
        <w:r w:rsidR="00FE0C09" w:rsidDel="005A384B">
          <w:rPr>
            <w:lang w:val="en-US"/>
          </w:rPr>
          <w:delText xml:space="preserve">used in SAXS </w:delText>
        </w:r>
        <w:r w:rsidR="00EE747F" w:rsidDel="005A384B">
          <w:rPr>
            <w:lang w:val="en-US"/>
          </w:rPr>
          <w:delText>are</w:delText>
        </w:r>
        <w:r w:rsidR="009E22E3" w:rsidDel="005A384B">
          <w:rPr>
            <w:lang w:val="en-US"/>
          </w:rPr>
          <w:delText xml:space="preserve"> also</w:delText>
        </w:r>
        <w:r w:rsidR="00EE747F" w:rsidDel="005A384B">
          <w:rPr>
            <w:lang w:val="en-US"/>
          </w:rPr>
          <w:delText xml:space="preserve"> </w:delText>
        </w:r>
        <w:r w:rsidR="001261CC" w:rsidDel="005A384B">
          <w:rPr>
            <w:lang w:val="en-US"/>
          </w:rPr>
          <w:delText xml:space="preserve">located </w:delText>
        </w:r>
        <w:r w:rsidR="00EE747F" w:rsidDel="005A384B">
          <w:rPr>
            <w:lang w:val="en-US"/>
          </w:rPr>
          <w:delText>within th</w:delText>
        </w:r>
        <w:r w:rsidR="000D44A5" w:rsidDel="005A384B">
          <w:rPr>
            <w:lang w:val="en-US"/>
          </w:rPr>
          <w:delText>e same</w:delText>
        </w:r>
        <w:r w:rsidR="00EE747F" w:rsidDel="005A384B">
          <w:rPr>
            <w:lang w:val="en-US"/>
          </w:rPr>
          <w:delText xml:space="preserve"> </w:delText>
        </w:r>
        <w:r w:rsidR="009E22E3" w:rsidDel="005A384B">
          <w:rPr>
            <w:lang w:val="en-US"/>
          </w:rPr>
          <w:delText>(</w:delText>
        </w:r>
        <w:r w:rsidR="001261CC" w:rsidDel="005A384B">
          <w:rPr>
            <w:lang w:val="en-US"/>
          </w:rPr>
          <w:delText>MW-</w:delText>
        </w:r>
        <w:r w:rsidR="001261CC" w:rsidRPr="009E22E3" w:rsidDel="005A384B">
          <w:rPr>
            <w:i/>
            <w:iCs/>
            <w:lang w:val="en-US"/>
          </w:rPr>
          <w:delText>R</w:delText>
        </w:r>
        <w:r w:rsidR="001261CC" w:rsidRPr="009E22E3" w:rsidDel="005A384B">
          <w:rPr>
            <w:i/>
            <w:iCs/>
            <w:vertAlign w:val="subscript"/>
            <w:lang w:val="en-US"/>
          </w:rPr>
          <w:delText>g</w:delText>
        </w:r>
        <w:r w:rsidR="009E22E3" w:rsidRPr="009E22E3" w:rsidDel="005A384B">
          <w:rPr>
            <w:i/>
            <w:iCs/>
            <w:lang w:val="en-US"/>
          </w:rPr>
          <w:delText>)</w:delText>
        </w:r>
        <w:r w:rsidR="001261CC" w:rsidDel="005A384B">
          <w:rPr>
            <w:lang w:val="en-US"/>
          </w:rPr>
          <w:delText xml:space="preserve"> </w:delText>
        </w:r>
        <w:r w:rsidR="00EE747F" w:rsidDel="005A384B">
          <w:rPr>
            <w:lang w:val="en-US"/>
          </w:rPr>
          <w:delText xml:space="preserve">interval, we decided to use </w:delText>
        </w:r>
        <w:r w:rsidR="00FE0C09" w:rsidDel="005A384B">
          <w:rPr>
            <w:lang w:val="en-US"/>
          </w:rPr>
          <w:delText xml:space="preserve">those models </w:delText>
        </w:r>
        <w:r w:rsidR="00EE747F" w:rsidDel="005A384B">
          <w:rPr>
            <w:lang w:val="en-US"/>
          </w:rPr>
          <w:delText>as is</w:delText>
        </w:r>
        <w:r w:rsidR="00FE0C09" w:rsidDel="005A384B">
          <w:rPr>
            <w:lang w:val="en-US"/>
          </w:rPr>
          <w:delText xml:space="preserve"> without further </w:delText>
        </w:r>
        <w:r w:rsidR="00FE0C09" w:rsidRPr="00620024" w:rsidDel="005A384B">
          <w:rPr>
            <w:highlight w:val="yellow"/>
            <w:lang w:val="en-US"/>
            <w:rPrChange w:id="1417" w:author="AL" w:date="2021-07-21T18:21:00Z">
              <w:rPr>
                <w:lang w:val="en-US"/>
              </w:rPr>
            </w:rPrChange>
          </w:rPr>
          <w:delText>shrinking</w:delText>
        </w:r>
        <w:r w:rsidR="00EE747F" w:rsidDel="005A384B">
          <w:rPr>
            <w:lang w:val="en-US"/>
          </w:rPr>
          <w:delText>.</w:delText>
        </w:r>
        <w:r w:rsidR="009E22E3" w:rsidDel="005A384B">
          <w:rPr>
            <w:lang w:val="en-US"/>
          </w:rPr>
          <w:delText xml:space="preserve"> The potential extension of the training set is possible using one of the available software for NA secondary (e.g. Mfold </w:delText>
        </w:r>
        <w:r w:rsidR="009E22E3" w:rsidDel="005A384B">
          <w:rPr>
            <w:lang w:val="en-US"/>
          </w:rPr>
          <w:fldChar w:fldCharType="begin" w:fldLock="1"/>
        </w:r>
        <w:r w:rsidR="009E22E3" w:rsidDel="005A384B">
          <w:rPr>
            <w:lang w:val="en-US"/>
          </w:rPr>
          <w:delInstrText>ADDIN CSL_CITATION {"citationItems":[{"id":"ITEM-1","itemData":{"author":[{"dropping-particle":"","family":"research","given":"M Zuker - Nucleic acids","non-dropping-particle":"","parse-names":false,"suffix":""},{"dropping-particle":"","family":"2003","given":"undefined","non-dropping-particle":"","parse-names":false,"suffix":""}],"container-title":"academic.oup.com","id":"ITEM-1","issued":{"date-parts":[["0"]]},"title":"Mfold web server for nucleic acid folding and hybridization prediction","type":"article-journal"},"uris":["http://www.mendeley.com/documents/?uuid=22c7997b-3743-3965-a002-1c887af61aef"]}],"mendeley":{"formattedCitation":"(research and 2003)","plainTextFormattedCitation":"(research and 2003)","previouslyFormattedCitation":"(research and 2003)"},"properties":{"noteIndex":0},"schema":"https://github.com/citation-style-language/schema/raw/master/csl-citation.json"}</w:delInstrText>
        </w:r>
        <w:r w:rsidR="009E22E3" w:rsidDel="005A384B">
          <w:rPr>
            <w:lang w:val="en-US"/>
          </w:rPr>
          <w:fldChar w:fldCharType="separate"/>
        </w:r>
        <w:r w:rsidR="009E22E3" w:rsidRPr="009E22E3" w:rsidDel="005A384B">
          <w:rPr>
            <w:noProof/>
            <w:lang w:val="en-US"/>
          </w:rPr>
          <w:delText>(research and 2003)</w:delText>
        </w:r>
        <w:r w:rsidR="009E22E3" w:rsidDel="005A384B">
          <w:rPr>
            <w:lang w:val="en-US"/>
          </w:rPr>
          <w:fldChar w:fldCharType="end"/>
        </w:r>
        <w:r w:rsidR="009E22E3" w:rsidDel="005A384B">
          <w:rPr>
            <w:lang w:val="en-US"/>
          </w:rPr>
          <w:delText xml:space="preserve">) and tertiary structure (e.g. OligoAnalyzer </w:delText>
        </w:r>
        <w:r w:rsidR="009E22E3" w:rsidDel="005A384B">
          <w:rPr>
            <w:lang w:val="en-US"/>
          </w:rPr>
          <w:fldChar w:fldCharType="begin" w:fldLock="1"/>
        </w:r>
        <w:r w:rsidR="009E22E3" w:rsidDel="005A384B">
          <w:rPr>
            <w:lang w:val="en-US"/>
          </w:rPr>
          <w:delInstrText>ADDIN CSL_CITATION {"citationItems":[{"id":"ITEM-1","itemData":{"author":[{"dropping-particle":"","family":"Owczarzy","given":"R","non-dropping-particle":"","parse-names":false,"suffix":""},{"dropping-particle":"","family":"Tataurov","given":"AV","non-dropping-particle":"","parse-names":false,"suffix":""},{"dropping-particle":"","family":"…","given":"Y Wu - Nucleic acids","non-dropping-particle":"","parse-names":false,"suffix":""},{"dropping-particle":"","family":"2008","given":"undefined","non-dropping-particle":"","parse-names":false,"suffix":""}],"container-title":"academic.oup.com","id":"ITEM-1","issued":{"date-parts":[["0"]]},"title":"IDT SciTools: a suite for analysis and design of nucleic acid oligomers","type":"article-journal"},"uris":["http://www.mendeley.com/documents/?uuid=ce256c54-93fb-33e9-96c7-32a9f3e1563a"]}],"mendeley":{"formattedCitation":"(Owczarzy et al.)","plainTextFormattedCitation":"(Owczarzy et al.)","previouslyFormattedCitation":"(Owczarzy et al.)"},"properties":{"noteIndex":0},"schema":"https://github.com/citation-style-language/schema/raw/master/csl-citation.json"}</w:delInstrText>
        </w:r>
        <w:r w:rsidR="009E22E3" w:rsidDel="005A384B">
          <w:rPr>
            <w:lang w:val="en-US"/>
          </w:rPr>
          <w:fldChar w:fldCharType="separate"/>
        </w:r>
        <w:r w:rsidR="009E22E3" w:rsidRPr="009E22E3" w:rsidDel="005A384B">
          <w:rPr>
            <w:noProof/>
            <w:lang w:val="en-US"/>
          </w:rPr>
          <w:delText>(Owczarzy et al.)</w:delText>
        </w:r>
        <w:r w:rsidR="009E22E3" w:rsidDel="005A384B">
          <w:rPr>
            <w:lang w:val="en-US"/>
          </w:rPr>
          <w:fldChar w:fldCharType="end"/>
        </w:r>
        <w:r w:rsidR="009E22E3" w:rsidDel="005A384B">
          <w:rPr>
            <w:lang w:val="en-US"/>
          </w:rPr>
          <w:delText xml:space="preserve">) prediction. </w:delText>
        </w:r>
        <w:commentRangeStart w:id="1418"/>
        <w:r w:rsidR="009E22E3" w:rsidDel="005A384B">
          <w:rPr>
            <w:lang w:val="en-US"/>
          </w:rPr>
          <w:delText xml:space="preserve">However, the 3D structure prediction from the NA sequence seems </w:delText>
        </w:r>
        <w:r w:rsidR="00A62721" w:rsidDel="005A384B">
          <w:rPr>
            <w:lang w:val="en-US"/>
          </w:rPr>
          <w:delText xml:space="preserve">currently </w:delText>
        </w:r>
        <w:r w:rsidR="009E22E3" w:rsidDel="005A384B">
          <w:rPr>
            <w:lang w:val="en-US"/>
          </w:rPr>
          <w:delText>an active area of research and not as fully developed as protein prediction.</w:delText>
        </w:r>
        <w:commentRangeEnd w:id="1418"/>
        <w:r w:rsidR="00BE11AA" w:rsidDel="005A384B">
          <w:rPr>
            <w:rStyle w:val="CommentReference"/>
            <w:rFonts w:eastAsiaTheme="minorHAnsi" w:cstheme="minorBidi"/>
          </w:rPr>
          <w:commentReference w:id="1418"/>
        </w:r>
        <w:r w:rsidR="009E22E3" w:rsidDel="005A384B">
          <w:rPr>
            <w:lang w:val="en-US"/>
          </w:rPr>
          <w:delText xml:space="preserve"> </w:delText>
        </w:r>
      </w:del>
    </w:p>
    <w:p w14:paraId="392E6468" w14:textId="0A9E13DA" w:rsidR="00FA7701" w:rsidDel="005A384B" w:rsidRDefault="001527BD">
      <w:pPr>
        <w:pStyle w:val="NormalWeb"/>
        <w:rPr>
          <w:del w:id="1419" w:author="AL" w:date="2021-07-23T13:49:00Z"/>
          <w:noProof/>
        </w:rPr>
      </w:pPr>
      <w:del w:id="1420" w:author="AL" w:date="2021-07-23T13:49:00Z">
        <w:r w:rsidDel="005A384B">
          <w:rPr>
            <w:lang w:val="en-US"/>
          </w:rPr>
          <w:delText xml:space="preserve">  Therefore we decided to use experimentally determined models only. After the </w:delText>
        </w:r>
        <w:r w:rsidR="00994732" w:rsidDel="005A384B">
          <w:rPr>
            <w:lang w:val="en-US"/>
          </w:rPr>
          <w:delText xml:space="preserve">standard </w:delText>
        </w:r>
        <w:r w:rsidDel="005A384B">
          <w:rPr>
            <w:lang w:val="en-US"/>
          </w:rPr>
          <w:delText xml:space="preserve">distribution of these 3000 models </w:delText>
        </w:r>
        <w:r w:rsidR="00994732" w:rsidDel="005A384B">
          <w:rPr>
            <w:lang w:val="en-US"/>
          </w:rPr>
          <w:delText>to</w:delText>
        </w:r>
        <w:r w:rsidDel="005A384B">
          <w:rPr>
            <w:lang w:val="en-US"/>
          </w:rPr>
          <w:delText xml:space="preserve"> 80%/10%/10% for training/validation/test sets, we trained another two NNs to predict MW and </w:delText>
        </w:r>
        <w:r w:rsidRPr="00994732" w:rsidDel="005A384B">
          <w:rPr>
            <w:i/>
            <w:iCs/>
            <w:lang w:val="en-US"/>
          </w:rPr>
          <w:delText>D</w:delText>
        </w:r>
        <w:r w:rsidRPr="00994732" w:rsidDel="005A384B">
          <w:rPr>
            <w:i/>
            <w:iCs/>
            <w:vertAlign w:val="subscript"/>
            <w:lang w:val="en-US"/>
          </w:rPr>
          <w:delText>max</w:delText>
        </w:r>
        <w:r w:rsidDel="005A384B">
          <w:rPr>
            <w:lang w:val="en-US"/>
          </w:rPr>
          <w:delText xml:space="preserve"> </w:delText>
        </w:r>
        <w:r w:rsidR="00994732" w:rsidDel="005A384B">
          <w:rPr>
            <w:lang w:val="en-US"/>
          </w:rPr>
          <w:delText>for</w:delText>
        </w:r>
        <w:r w:rsidDel="005A384B">
          <w:rPr>
            <w:lang w:val="en-US"/>
          </w:rPr>
          <w:delText xml:space="preserve"> N</w:delText>
        </w:r>
        <w:r w:rsidR="00C413CA" w:rsidDel="005A384B">
          <w:rPr>
            <w:lang w:val="en-US"/>
          </w:rPr>
          <w:delText>A</w:delText>
        </w:r>
        <w:r w:rsidR="00994732" w:rsidDel="005A384B">
          <w:rPr>
            <w:lang w:val="en-US"/>
          </w:rPr>
          <w:delText>s in solution</w:delText>
        </w:r>
        <w:r w:rsidDel="005A384B">
          <w:rPr>
            <w:lang w:val="en-US"/>
          </w:rPr>
          <w:delText>.</w:delText>
        </w:r>
      </w:del>
    </w:p>
    <w:p w14:paraId="5660F30E" w14:textId="73CBD21C" w:rsidR="00C71AA0" w:rsidRDefault="002C102E" w:rsidP="00D70407">
      <w:pPr>
        <w:pStyle w:val="Heading1"/>
        <w:rPr>
          <w:ins w:id="1421" w:author="AL" w:date="2021-07-23T18:07:00Z"/>
          <w:lang w:val="en-US"/>
        </w:rPr>
      </w:pPr>
      <w:r>
        <w:rPr>
          <w:lang w:val="en-US"/>
        </w:rPr>
        <w:t>Results and discussion</w:t>
      </w:r>
    </w:p>
    <w:p w14:paraId="3D4A59B7" w14:textId="37C38937" w:rsidR="00F252E9" w:rsidRPr="008F6CA5" w:rsidDel="000B33B3" w:rsidRDefault="00F252E9">
      <w:pPr>
        <w:pStyle w:val="NormalWeb"/>
        <w:rPr>
          <w:del w:id="1422" w:author="AL" w:date="2021-08-06T21:02:00Z"/>
          <w:lang w:val="en-US"/>
        </w:rPr>
        <w:pPrChange w:id="1423" w:author="AL" w:date="2021-07-23T18:07:00Z">
          <w:pPr>
            <w:pStyle w:val="Heading1"/>
          </w:pPr>
        </w:pPrChange>
      </w:pPr>
    </w:p>
    <w:p w14:paraId="4828D19E" w14:textId="35B0B649" w:rsidR="00A75FAC" w:rsidRDefault="00FC67F5">
      <w:pPr>
        <w:pStyle w:val="NormalWeb"/>
        <w:rPr>
          <w:lang w:val="en-US"/>
        </w:rPr>
      </w:pPr>
      <w:del w:id="1424" w:author="AL" w:date="2021-08-06T21:02:00Z">
        <w:r w:rsidRPr="00FC67F5" w:rsidDel="000B33B3">
          <w:rPr>
            <w:rStyle w:val="Heading2Char"/>
          </w:rPr>
          <w:delText>Benchmark.</w:delText>
        </w:r>
        <w:r w:rsidDel="000B33B3">
          <w:rPr>
            <w:lang w:val="en-US"/>
          </w:rPr>
          <w:delText xml:space="preserve"> </w:delText>
        </w:r>
      </w:del>
      <w:del w:id="1425" w:author="AL" w:date="2021-07-23T18:10:00Z">
        <w:r w:rsidR="00A75FAC" w:rsidDel="00951C75">
          <w:rPr>
            <w:lang w:val="en-US"/>
          </w:rPr>
          <w:delText xml:space="preserve">As was discussed in detail in the previous section, </w:delText>
        </w:r>
        <w:r w:rsidR="00E547E7" w:rsidDel="00951C75">
          <w:rPr>
            <w:lang w:val="en-US"/>
          </w:rPr>
          <w:delText>all available</w:delText>
        </w:r>
        <w:r w:rsidR="00A75FAC" w:rsidDel="00951C75">
          <w:rPr>
            <w:lang w:val="en-US"/>
          </w:rPr>
          <w:delText xml:space="preserve"> conventional methods have</w:delText>
        </w:r>
        <w:r w:rsidR="00E547E7" w:rsidDel="00951C75">
          <w:rPr>
            <w:lang w:val="en-US"/>
          </w:rPr>
          <w:delText xml:space="preserve"> different</w:delText>
        </w:r>
        <w:r w:rsidR="00A75FAC" w:rsidDel="00951C75">
          <w:rPr>
            <w:lang w:val="en-US"/>
          </w:rPr>
          <w:delText xml:space="preserve"> </w:delText>
        </w:r>
        <w:commentRangeStart w:id="1426"/>
        <w:r w:rsidR="00A75FAC" w:rsidDel="00951C75">
          <w:rPr>
            <w:lang w:val="en-US"/>
          </w:rPr>
          <w:delText xml:space="preserve">ads and procs </w:delText>
        </w:r>
        <w:commentRangeEnd w:id="1426"/>
        <w:r w:rsidR="00BE11AA" w:rsidDel="00951C75">
          <w:rPr>
            <w:rStyle w:val="CommentReference"/>
            <w:rFonts w:eastAsiaTheme="minorHAnsi" w:cstheme="minorBidi"/>
          </w:rPr>
          <w:commentReference w:id="1426"/>
        </w:r>
        <w:r w:rsidR="00A75FAC" w:rsidDel="00951C75">
          <w:rPr>
            <w:lang w:val="en-US"/>
          </w:rPr>
          <w:delText xml:space="preserve">and perform differently upon specific </w:delText>
        </w:r>
        <w:r w:rsidR="00F44AD3" w:rsidDel="00951C75">
          <w:rPr>
            <w:lang w:val="en-US"/>
          </w:rPr>
          <w:delText xml:space="preserve">shapes of </w:delText>
        </w:r>
        <w:r w:rsidR="00A75FAC" w:rsidDel="00951C75">
          <w:rPr>
            <w:lang w:val="en-US"/>
          </w:rPr>
          <w:delText xml:space="preserve">models and </w:delText>
        </w:r>
        <w:r w:rsidR="004D7988" w:rsidDel="00951C75">
          <w:rPr>
            <w:lang w:val="en-US"/>
          </w:rPr>
          <w:delText xml:space="preserve">various </w:delText>
        </w:r>
        <w:r w:rsidR="00A75FAC" w:rsidDel="00951C75">
          <w:rPr>
            <w:lang w:val="en-US"/>
          </w:rPr>
          <w:delText>levels of noise. In order t</w:delText>
        </w:r>
      </w:del>
      <w:del w:id="1427" w:author="AL" w:date="2021-07-23T18:23:00Z">
        <w:r w:rsidR="00A75FAC" w:rsidDel="00F252E9">
          <w:rPr>
            <w:lang w:val="en-US"/>
          </w:rPr>
          <w:delText xml:space="preserve">o produce some generic metric of the prediction accuracy, we applied these methods </w:delText>
        </w:r>
        <w:r w:rsidR="00FA7443" w:rsidDel="00F252E9">
          <w:rPr>
            <w:lang w:val="en-US"/>
          </w:rPr>
          <w:delText>(</w:delText>
        </w:r>
        <w:r w:rsidR="00BE3A72" w:rsidDel="00F252E9">
          <w:rPr>
            <w:lang w:val="en-US"/>
          </w:rPr>
          <w:delText>together with</w:delText>
        </w:r>
        <w:r w:rsidR="00A75FAC" w:rsidDel="00F252E9">
          <w:rPr>
            <w:lang w:val="en-US"/>
          </w:rPr>
          <w:delText xml:space="preserve"> the </w:delText>
        </w:r>
        <w:r w:rsidR="0086533F" w:rsidDel="00F252E9">
          <w:rPr>
            <w:lang w:val="en-US"/>
          </w:rPr>
          <w:delText xml:space="preserve">developed </w:delText>
        </w:r>
        <w:r w:rsidR="00A75FAC" w:rsidDel="00F252E9">
          <w:rPr>
            <w:lang w:val="en-US"/>
          </w:rPr>
          <w:delText>NNs</w:delText>
        </w:r>
        <w:r w:rsidR="00FA7443" w:rsidDel="00F252E9">
          <w:rPr>
            <w:lang w:val="en-US"/>
          </w:rPr>
          <w:delText>)</w:delText>
        </w:r>
        <w:r w:rsidR="00A75FAC" w:rsidDel="00F252E9">
          <w:rPr>
            <w:lang w:val="en-US"/>
          </w:rPr>
          <w:delText xml:space="preserve"> to </w:delText>
        </w:r>
        <w:r w:rsidR="00F44AD3" w:rsidDel="00F252E9">
          <w:rPr>
            <w:lang w:val="en-US"/>
          </w:rPr>
          <w:delText xml:space="preserve">the </w:delText>
        </w:r>
        <w:r w:rsidR="00A75FAC" w:rsidDel="00F252E9">
          <w:rPr>
            <w:lang w:val="en-US"/>
          </w:rPr>
          <w:delText>test sets, and average</w:delText>
        </w:r>
        <w:r w:rsidR="00F44AD3" w:rsidDel="00F252E9">
          <w:rPr>
            <w:lang w:val="en-US"/>
          </w:rPr>
          <w:delText>d</w:delText>
        </w:r>
        <w:r w:rsidR="00A75FAC" w:rsidDel="00F252E9">
          <w:rPr>
            <w:lang w:val="en-US"/>
          </w:rPr>
          <w:delText xml:space="preserve"> the relative </w:delText>
        </w:r>
        <w:r w:rsidR="00BE3A72" w:rsidDel="00F252E9">
          <w:rPr>
            <w:lang w:val="en-US"/>
          </w:rPr>
          <w:delText xml:space="preserve">prediction </w:delText>
        </w:r>
        <w:r w:rsidR="00A75FAC" w:rsidDel="00F252E9">
          <w:rPr>
            <w:lang w:val="en-US"/>
          </w:rPr>
          <w:delText>error over all models</w:delText>
        </w:r>
      </w:del>
      <w:ins w:id="1428" w:author="AL" w:date="2021-07-26T10:43:00Z">
        <w:r w:rsidR="00A16037">
          <w:rPr>
            <w:lang w:val="en-US"/>
          </w:rPr>
          <w:t>To evaluate the performance on</w:t>
        </w:r>
      </w:ins>
      <w:ins w:id="1429" w:author="AL" w:date="2021-07-26T10:44:00Z">
        <w:r w:rsidR="00A16037">
          <w:rPr>
            <w:lang w:val="en-US"/>
          </w:rPr>
          <w:t xml:space="preserve"> the</w:t>
        </w:r>
      </w:ins>
      <w:ins w:id="1430" w:author="AL" w:date="2021-07-26T10:43:00Z">
        <w:r w:rsidR="00A16037">
          <w:rPr>
            <w:lang w:val="en-US"/>
          </w:rPr>
          <w:t xml:space="preserve"> simulated test set</w:t>
        </w:r>
      </w:ins>
      <w:ins w:id="1431" w:author="AL" w:date="2021-07-26T10:44:00Z">
        <w:r w:rsidR="00A16037">
          <w:rPr>
            <w:lang w:val="en-US"/>
          </w:rPr>
          <w:t xml:space="preserve"> data</w:t>
        </w:r>
      </w:ins>
      <w:ins w:id="1432" w:author="AL" w:date="2021-07-26T10:43:00Z">
        <w:r w:rsidR="00A16037">
          <w:rPr>
            <w:lang w:val="en-US"/>
          </w:rPr>
          <w:t xml:space="preserve"> and experimental data</w:t>
        </w:r>
      </w:ins>
      <w:ins w:id="1433" w:author="AL" w:date="2021-07-26T10:44:00Z">
        <w:r w:rsidR="00A16037">
          <w:rPr>
            <w:lang w:val="en-US"/>
          </w:rPr>
          <w:t xml:space="preserve"> from SASBDB </w:t>
        </w:r>
        <w:r w:rsidR="00A16037" w:rsidRPr="00A16037">
          <w:rPr>
            <w:highlight w:val="yellow"/>
            <w:lang w:val="en-US"/>
            <w:rPrChange w:id="1434" w:author="AL" w:date="2021-07-26T10:44:00Z">
              <w:rPr>
                <w:lang w:val="en-US"/>
              </w:rPr>
            </w:rPrChange>
          </w:rPr>
          <w:t>[Ref.]</w:t>
        </w:r>
      </w:ins>
      <w:ins w:id="1435" w:author="AL" w:date="2021-07-26T10:43:00Z">
        <w:r w:rsidR="00A16037">
          <w:rPr>
            <w:lang w:val="en-US"/>
          </w:rPr>
          <w:t xml:space="preserve"> </w:t>
        </w:r>
      </w:ins>
      <w:ins w:id="1436" w:author="AL" w:date="2021-07-26T10:44:00Z">
        <w:r w:rsidR="00A16037">
          <w:rPr>
            <w:lang w:val="en-US"/>
          </w:rPr>
          <w:t>we used</w:t>
        </w:r>
      </w:ins>
      <w:ins w:id="1437" w:author="AL" w:date="2021-07-26T10:45:00Z">
        <w:r w:rsidR="00A16037" w:rsidRPr="00A16037">
          <w:rPr>
            <w:lang w:val="en-US"/>
          </w:rPr>
          <w:t xml:space="preserve"> </w:t>
        </w:r>
        <w:r w:rsidR="00A16037">
          <w:rPr>
            <w:lang w:val="en-US"/>
          </w:rPr>
          <w:t>the average relative error as</w:t>
        </w:r>
      </w:ins>
      <w:ins w:id="1438" w:author="AL" w:date="2021-07-26T10:44:00Z">
        <w:r w:rsidR="00A16037">
          <w:rPr>
            <w:lang w:val="en-US"/>
          </w:rPr>
          <w:t xml:space="preserve"> </w:t>
        </w:r>
      </w:ins>
      <w:ins w:id="1439" w:author="AL" w:date="2021-07-23T18:23:00Z">
        <w:r w:rsidR="00F252E9">
          <w:rPr>
            <w:lang w:val="en-US"/>
          </w:rPr>
          <w:t>a metric of the prediction accuracy</w:t>
        </w:r>
      </w:ins>
      <w:r w:rsidR="00A75FAC">
        <w:rPr>
          <w:lang w:val="en-US"/>
        </w:rPr>
        <w:t>:</w:t>
      </w:r>
    </w:p>
    <w:p w14:paraId="0BE688FD" w14:textId="20622E46" w:rsidR="00A75FAC" w:rsidRDefault="005A78E3">
      <w:pPr>
        <w:pStyle w:val="NormalWeb"/>
        <w:rPr>
          <w:lang w:val="en-US"/>
        </w:rPr>
        <w:pPrChange w:id="1440" w:author="AL" w:date="2021-07-23T11:22:00Z">
          <w:pPr>
            <w:pStyle w:val="NormalWeb"/>
            <w:jc w:val="right"/>
          </w:pPr>
        </w:pPrChange>
      </w:pPr>
      <m:oMath>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m:t>
                </m:r>
              </m:e>
              <m:sub>
                <m:r>
                  <w:rPr>
                    <w:rFonts w:ascii="Cambria Math" w:hAnsi="Cambria Math"/>
                    <w:lang w:val="en-US"/>
                  </w:rPr>
                  <m:t>rel</m:t>
                </m:r>
              </m:sub>
            </m:sSub>
          </m:e>
        </m:d>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lang w:val="en-US"/>
              </w:rPr>
            </m:ctrlPr>
          </m:naryPr>
          <m:sub>
            <m:r>
              <w:rPr>
                <w:rFonts w:ascii="Cambria Math" w:hAnsi="Cambria Math"/>
                <w:lang w:val="en-US"/>
              </w:rPr>
              <m:t>i</m:t>
            </m:r>
          </m:sub>
          <m:sup/>
          <m:e>
            <m:f>
              <m:fPr>
                <m:ctrlPr>
                  <w:rPr>
                    <w:rFonts w:ascii="Cambria Math" w:hAnsi="Cambria Math"/>
                    <w:lang w:val="en-US"/>
                  </w:rPr>
                </m:ctrlPr>
              </m:fPr>
              <m:num>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e>
                </m:d>
              </m:num>
              <m:den>
                <m:sSub>
                  <m:sSubPr>
                    <m:ctrlPr>
                      <w:rPr>
                        <w:rFonts w:ascii="Cambria Math" w:hAnsi="Cambria Math"/>
                        <w:lang w:val="en-US"/>
                      </w:rPr>
                    </m:ctrlPr>
                  </m:sSubPr>
                  <m:e>
                    <m:r>
                      <w:rPr>
                        <w:rFonts w:ascii="Cambria Math" w:hAnsi="Cambria Math"/>
                        <w:lang w:val="en-US"/>
                      </w:rPr>
                      <m:t>GT</m:t>
                    </m:r>
                  </m:e>
                  <m:sub>
                    <m:r>
                      <w:rPr>
                        <w:rFonts w:ascii="Cambria Math" w:hAnsi="Cambria Math"/>
                        <w:lang w:val="en-US"/>
                      </w:rPr>
                      <m:t>i</m:t>
                    </m:r>
                  </m:sub>
                </m:sSub>
              </m:den>
            </m:f>
          </m:e>
        </m:nary>
      </m:oMath>
      <w:r w:rsidR="00A75FAC">
        <w:rPr>
          <w:lang w:val="en-US"/>
        </w:rPr>
        <w:tab/>
      </w:r>
      <w:r w:rsidR="0086533F">
        <w:rPr>
          <w:lang w:val="en-US"/>
        </w:rPr>
        <w:t>,</w:t>
      </w:r>
      <w:r w:rsidR="00A75FAC">
        <w:rPr>
          <w:lang w:val="en-US"/>
        </w:rPr>
        <w:tab/>
      </w:r>
      <w:r w:rsidR="00A75FAC">
        <w:rPr>
          <w:lang w:val="en-US"/>
        </w:rPr>
        <w:tab/>
      </w:r>
      <w:r w:rsidR="00A75FAC">
        <w:rPr>
          <w:lang w:val="en-US"/>
        </w:rPr>
        <w:tab/>
      </w:r>
      <w:r w:rsidR="00A75FAC">
        <w:rPr>
          <w:lang w:val="en-US"/>
        </w:rPr>
        <w:tab/>
      </w:r>
      <w:r w:rsidR="00A75FAC">
        <w:rPr>
          <w:lang w:val="en-US"/>
        </w:rPr>
        <w:tab/>
        <w:t>(1</w:t>
      </w:r>
      <w:r w:rsidR="00172DB3">
        <w:rPr>
          <w:lang w:val="en-US"/>
        </w:rPr>
        <w:t>1</w:t>
      </w:r>
      <w:r w:rsidR="00A75FAC">
        <w:rPr>
          <w:lang w:val="en-US"/>
        </w:rPr>
        <w:t>)</w:t>
      </w:r>
    </w:p>
    <w:p w14:paraId="283563DE" w14:textId="69B9C725" w:rsidR="00A75FAC" w:rsidRDefault="0086533F" w:rsidP="00D70407">
      <w:pPr>
        <w:pStyle w:val="NormalWeb"/>
        <w:rPr>
          <w:ins w:id="1441" w:author="AL" w:date="2021-07-23T18:27:00Z"/>
          <w:lang w:val="en-US"/>
        </w:rPr>
      </w:pPr>
      <w:r>
        <w:rPr>
          <w:lang w:val="en-US"/>
        </w:rPr>
        <w:t>w</w:t>
      </w:r>
      <w:r w:rsidR="00A75FAC">
        <w:rPr>
          <w:lang w:val="en-US"/>
        </w:rPr>
        <w:t xml:space="preserve">here </w:t>
      </w:r>
      <w:r w:rsidR="00A75FAC" w:rsidRPr="00BE3A72">
        <w:rPr>
          <w:i/>
          <w:iCs/>
          <w:lang w:val="en-US"/>
        </w:rPr>
        <w:t>N</w:t>
      </w:r>
      <w:r w:rsidR="00A75FAC">
        <w:rPr>
          <w:lang w:val="en-US"/>
        </w:rPr>
        <w:t xml:space="preserve"> is the total number of models in the test set, </w:t>
      </w:r>
      <w:r w:rsidR="00A75FAC" w:rsidRPr="00873B7C">
        <w:rPr>
          <w:i/>
          <w:iCs/>
          <w:lang w:val="en-US"/>
        </w:rPr>
        <w:t>P</w:t>
      </w:r>
      <w:r w:rsidR="00A75FAC">
        <w:rPr>
          <w:lang w:val="en-US"/>
        </w:rPr>
        <w:t xml:space="preserve"> is </w:t>
      </w:r>
      <w:r w:rsidR="00E15626">
        <w:rPr>
          <w:lang w:val="en-US"/>
        </w:rPr>
        <w:t xml:space="preserve">the </w:t>
      </w:r>
      <w:r w:rsidR="00A75FAC">
        <w:rPr>
          <w:lang w:val="en-US"/>
        </w:rPr>
        <w:t>predicted value</w:t>
      </w:r>
      <w:r w:rsidR="00F44AD3">
        <w:rPr>
          <w:lang w:val="en-US"/>
        </w:rPr>
        <w:t xml:space="preserve"> (either MW or </w:t>
      </w:r>
      <w:r w:rsidR="00F44AD3" w:rsidRPr="00F252E9">
        <w:rPr>
          <w:iCs/>
          <w:lang w:val="en-US"/>
          <w:rPrChange w:id="1442" w:author="AL" w:date="2021-07-23T18:24:00Z">
            <w:rPr>
              <w:i/>
              <w:iCs/>
              <w:lang w:val="en-US"/>
            </w:rPr>
          </w:rPrChange>
        </w:rPr>
        <w:t>D</w:t>
      </w:r>
      <w:r w:rsidR="00F44AD3" w:rsidRPr="00F252E9">
        <w:rPr>
          <w:iCs/>
          <w:vertAlign w:val="subscript"/>
          <w:lang w:val="en-US"/>
          <w:rPrChange w:id="1443" w:author="AL" w:date="2021-07-23T18:24:00Z">
            <w:rPr>
              <w:i/>
              <w:iCs/>
              <w:vertAlign w:val="subscript"/>
              <w:lang w:val="en-US"/>
            </w:rPr>
          </w:rPrChange>
        </w:rPr>
        <w:t>max</w:t>
      </w:r>
      <w:r w:rsidR="00F44AD3" w:rsidRPr="00F252E9">
        <w:rPr>
          <w:lang w:val="en-US"/>
        </w:rPr>
        <w:t>)</w:t>
      </w:r>
      <w:r w:rsidR="00A75FAC">
        <w:rPr>
          <w:lang w:val="en-US"/>
        </w:rPr>
        <w:t xml:space="preserve"> and </w:t>
      </w:r>
      <w:r w:rsidR="00A75FAC" w:rsidRPr="00873B7C">
        <w:rPr>
          <w:i/>
          <w:iCs/>
          <w:lang w:val="en-US"/>
        </w:rPr>
        <w:t>GT</w:t>
      </w:r>
      <w:r w:rsidR="00A75FAC">
        <w:rPr>
          <w:lang w:val="en-US"/>
        </w:rPr>
        <w:t xml:space="preserve"> is the ground truth value.</w:t>
      </w:r>
      <w:del w:id="1444" w:author="AL" w:date="2021-08-04T11:02:00Z">
        <w:r w:rsidR="00A75FAC" w:rsidDel="00374118">
          <w:rPr>
            <w:lang w:val="en-US"/>
          </w:rPr>
          <w:delText xml:space="preserve"> </w:delText>
        </w:r>
      </w:del>
      <w:ins w:id="1445" w:author="AL" w:date="2021-08-04T11:02:00Z">
        <w:r w:rsidR="00374118">
          <w:rPr>
            <w:lang w:val="en-US"/>
          </w:rPr>
          <w:t xml:space="preserve"> In addition to the average, we compu</w:t>
        </w:r>
      </w:ins>
      <w:ins w:id="1446" w:author="AL" w:date="2021-08-04T11:03:00Z">
        <w:r w:rsidR="00374118">
          <w:rPr>
            <w:lang w:val="en-US"/>
          </w:rPr>
          <w:t>ted the median</w:t>
        </w:r>
      </w:ins>
      <w:ins w:id="1447" w:author="AL" w:date="2021-08-04T11:02:00Z">
        <w:r w:rsidR="00374118">
          <w:rPr>
            <w:lang w:val="en-US"/>
          </w:rPr>
          <w:t xml:space="preserve"> relative error</w:t>
        </w:r>
      </w:ins>
      <w:ins w:id="1448" w:author="AL" w:date="2021-08-04T11:03:00Z">
        <w:r w:rsidR="00374118">
          <w:rPr>
            <w:lang w:val="en-US"/>
          </w:rPr>
          <w:t xml:space="preserve"> to control for </w:t>
        </w:r>
      </w:ins>
      <w:ins w:id="1449" w:author="AL" w:date="2021-08-04T11:06:00Z">
        <w:r w:rsidR="00374118">
          <w:rPr>
            <w:lang w:val="en-US"/>
          </w:rPr>
          <w:t xml:space="preserve">the </w:t>
        </w:r>
      </w:ins>
      <w:ins w:id="1450" w:author="AL" w:date="2021-08-04T11:07:00Z">
        <w:r w:rsidR="00374118" w:rsidRPr="00374118">
          <w:rPr>
            <w:lang w:val="en-US"/>
          </w:rPr>
          <w:t>skewness</w:t>
        </w:r>
        <w:r w:rsidR="00FC116B">
          <w:rPr>
            <w:lang w:val="en-US"/>
          </w:rPr>
          <w:t xml:space="preserve"> of the </w:t>
        </w:r>
      </w:ins>
      <w:ins w:id="1451" w:author="AL" w:date="2021-08-04T11:10:00Z">
        <w:r w:rsidR="00FC116B">
          <w:rPr>
            <w:lang w:val="en-US"/>
          </w:rPr>
          <w:t>error distribution.</w:t>
        </w:r>
      </w:ins>
      <w:ins w:id="1452" w:author="AL" w:date="2021-08-04T11:03:00Z">
        <w:r w:rsidR="00374118">
          <w:rPr>
            <w:lang w:val="en-US"/>
          </w:rPr>
          <w:t xml:space="preserve"> </w:t>
        </w:r>
      </w:ins>
      <w:del w:id="1453" w:author="AL" w:date="2021-08-04T11:02:00Z">
        <w:r w:rsidR="00A75FAC" w:rsidDel="00374118">
          <w:rPr>
            <w:lang w:val="en-US"/>
          </w:rPr>
          <w:delText>Since the test set was generated to comprise models of different sizes and shapes</w:delText>
        </w:r>
      </w:del>
      <w:del w:id="1454" w:author="AL" w:date="2021-07-23T18:10:00Z">
        <w:r w:rsidR="00A75FAC" w:rsidDel="00951C75">
          <w:rPr>
            <w:lang w:val="en-US"/>
          </w:rPr>
          <w:delText xml:space="preserve"> in mind</w:delText>
        </w:r>
      </w:del>
      <w:del w:id="1455" w:author="AL" w:date="2021-08-04T11:02:00Z">
        <w:r w:rsidR="00A75FAC" w:rsidDel="00374118">
          <w:rPr>
            <w:lang w:val="en-US"/>
          </w:rPr>
          <w:delText xml:space="preserve">, this value represents not only the accuracy of the given method but also its </w:delText>
        </w:r>
        <w:r w:rsidR="00974310" w:rsidDel="00374118">
          <w:rPr>
            <w:lang w:val="en-US"/>
          </w:rPr>
          <w:delText>ability to work</w:delText>
        </w:r>
        <w:r w:rsidR="00A75FAC" w:rsidDel="00374118">
          <w:rPr>
            <w:lang w:val="en-US"/>
          </w:rPr>
          <w:delText xml:space="preserve"> </w:delText>
        </w:r>
        <w:r w:rsidR="00974310" w:rsidDel="00374118">
          <w:rPr>
            <w:lang w:val="en-US"/>
          </w:rPr>
          <w:delText xml:space="preserve">on </w:delText>
        </w:r>
        <w:r w:rsidR="00A75FAC" w:rsidDel="00374118">
          <w:rPr>
            <w:lang w:val="en-US"/>
          </w:rPr>
          <w:delText xml:space="preserve">models of various </w:delText>
        </w:r>
      </w:del>
      <w:del w:id="1456" w:author="AL" w:date="2021-07-23T18:11:00Z">
        <w:r w:rsidR="00A75FAC" w:rsidDel="00951C75">
          <w:rPr>
            <w:lang w:val="en-US"/>
          </w:rPr>
          <w:delText>MW and degrees of compactness</w:delText>
        </w:r>
      </w:del>
      <w:del w:id="1457" w:author="AL" w:date="2021-08-04T11:02:00Z">
        <w:r w:rsidR="00A75FAC" w:rsidDel="00374118">
          <w:rPr>
            <w:lang w:val="en-US"/>
          </w:rPr>
          <w:delText>.</w:delText>
        </w:r>
      </w:del>
      <w:del w:id="1458" w:author="AL" w:date="2021-07-23T18:27:00Z">
        <w:r w:rsidR="00A75FAC" w:rsidDel="00F252E9">
          <w:rPr>
            <w:lang w:val="en-US"/>
          </w:rPr>
          <w:delText xml:space="preserve">  </w:delText>
        </w:r>
      </w:del>
    </w:p>
    <w:p w14:paraId="449D4A93" w14:textId="2130CBCB" w:rsidR="00F252E9" w:rsidRDefault="00F252E9" w:rsidP="00D70407">
      <w:pPr>
        <w:pStyle w:val="NormalWeb"/>
        <w:rPr>
          <w:ins w:id="1459" w:author="AL" w:date="2021-08-03T16:07:00Z"/>
          <w:lang w:val="en-US"/>
        </w:rPr>
      </w:pPr>
      <w:ins w:id="1460" w:author="AL" w:date="2021-07-23T18:27:00Z">
        <w:r>
          <w:rPr>
            <w:lang w:val="en-US"/>
          </w:rPr>
          <w:t>For NNs trained on smooth</w:t>
        </w:r>
      </w:ins>
      <w:ins w:id="1461" w:author="AL" w:date="2021-07-26T11:47:00Z">
        <w:r w:rsidR="004C161F">
          <w:rPr>
            <w:lang w:val="en-US"/>
          </w:rPr>
          <w:t xml:space="preserve"> (i.e. witho</w:t>
        </w:r>
      </w:ins>
      <w:ins w:id="1462" w:author="AL" w:date="2021-07-26T11:48:00Z">
        <w:r w:rsidR="004C161F">
          <w:rPr>
            <w:lang w:val="en-US"/>
          </w:rPr>
          <w:t>ut added noise)</w:t>
        </w:r>
      </w:ins>
      <w:ins w:id="1463" w:author="AL" w:date="2021-07-23T18:27:00Z">
        <w:r>
          <w:rPr>
            <w:lang w:val="en-US"/>
          </w:rPr>
          <w:t xml:space="preserve"> data</w:t>
        </w:r>
      </w:ins>
      <w:ins w:id="1464" w:author="AL" w:date="2021-08-06T21:03:00Z">
        <w:r w:rsidR="000B33B3">
          <w:rPr>
            <w:lang w:val="en-US"/>
          </w:rPr>
          <w:t xml:space="preserve"> up to</w:t>
        </w:r>
      </w:ins>
      <w:ins w:id="1465" w:author="AL" w:date="2021-07-26T11:44:00Z">
        <w:r w:rsidR="004C161F">
          <w:rPr>
            <w:lang w:val="en-US"/>
          </w:rPr>
          <w:t xml:space="preserve"> </w:t>
        </w:r>
        <w:proofErr w:type="spellStart"/>
        <w:r w:rsidR="004C161F">
          <w:rPr>
            <w:lang w:val="en-US"/>
          </w:rPr>
          <w:t>s</w:t>
        </w:r>
      </w:ins>
      <w:ins w:id="1466" w:author="AL" w:date="2021-08-06T21:04:00Z">
        <w:r w:rsidR="000B33B3" w:rsidRPr="000B33B3">
          <w:rPr>
            <w:vertAlign w:val="subscript"/>
            <w:lang w:val="en-US"/>
            <w:rPrChange w:id="1467" w:author="AL" w:date="2021-08-06T21:04:00Z">
              <w:rPr>
                <w:lang w:val="en-US"/>
              </w:rPr>
            </w:rPrChange>
          </w:rPr>
          <w:t>max</w:t>
        </w:r>
      </w:ins>
      <w:proofErr w:type="spellEnd"/>
      <w:ins w:id="1468" w:author="AL" w:date="2021-07-26T11:44:00Z">
        <w:r w:rsidR="004C161F">
          <w:rPr>
            <w:lang w:val="en-US"/>
          </w:rPr>
          <w:t xml:space="preserve"> </w:t>
        </w:r>
      </w:ins>
      <w:ins w:id="1469" w:author="AL" w:date="2021-08-06T21:04:00Z">
        <w:r w:rsidR="000B33B3">
          <w:rPr>
            <w:lang w:val="en-US"/>
          </w:rPr>
          <w:t>=</w:t>
        </w:r>
      </w:ins>
      <w:ins w:id="1470" w:author="AL" w:date="2021-07-26T11:44:00Z">
        <w:r w:rsidR="004C161F">
          <w:rPr>
            <w:lang w:val="en-US"/>
          </w:rPr>
          <w:t xml:space="preserve"> 1.0</w:t>
        </w:r>
      </w:ins>
      <w:ins w:id="1471" w:author="AL" w:date="2021-07-26T11:47:00Z">
        <w:r w:rsidR="004C161F">
          <w:rPr>
            <w:lang w:val="en-US"/>
          </w:rPr>
          <w:t xml:space="preserve"> Å</w:t>
        </w:r>
        <w:r w:rsidR="004C161F" w:rsidRPr="004C161F">
          <w:rPr>
            <w:vertAlign w:val="superscript"/>
            <w:lang w:val="en-US"/>
            <w:rPrChange w:id="1472" w:author="AL" w:date="2021-07-26T11:47:00Z">
              <w:rPr>
                <w:lang w:val="en-US"/>
              </w:rPr>
            </w:rPrChange>
          </w:rPr>
          <w:t>-1</w:t>
        </w:r>
      </w:ins>
      <w:ins w:id="1473" w:author="AL" w:date="2021-07-23T18:27:00Z">
        <w:r>
          <w:rPr>
            <w:lang w:val="en-US"/>
          </w:rPr>
          <w:t xml:space="preserve"> and </w:t>
        </w:r>
      </w:ins>
      <w:ins w:id="1474" w:author="AL" w:date="2021-07-23T18:28:00Z">
        <w:r>
          <w:rPr>
            <w:lang w:val="en-US"/>
          </w:rPr>
          <w:t>applied to the smooth test sets</w:t>
        </w:r>
      </w:ins>
      <w:ins w:id="1475" w:author="AL" w:date="2021-08-06T21:04:00Z">
        <w:r w:rsidR="000B33B3">
          <w:rPr>
            <w:lang w:val="en-US"/>
          </w:rPr>
          <w:t>,</w:t>
        </w:r>
      </w:ins>
      <w:ins w:id="1476" w:author="AL" w:date="2021-07-23T18:28:00Z">
        <w:r>
          <w:rPr>
            <w:lang w:val="en-US"/>
          </w:rPr>
          <w:t xml:space="preserve"> we obtained the results</w:t>
        </w:r>
      </w:ins>
      <w:ins w:id="1477" w:author="AL" w:date="2021-07-23T18:35:00Z">
        <w:r>
          <w:rPr>
            <w:lang w:val="en-US"/>
          </w:rPr>
          <w:t xml:space="preserve"> presented in Table 1.</w:t>
        </w:r>
      </w:ins>
      <w:ins w:id="1478" w:author="AL" w:date="2021-07-23T18:36:00Z">
        <w:r>
          <w:rPr>
            <w:lang w:val="en-US"/>
          </w:rPr>
          <w:t xml:space="preserve"> For folded protein</w:t>
        </w:r>
      </w:ins>
      <w:ins w:id="1479" w:author="AL" w:date="2021-07-26T11:44:00Z">
        <w:r w:rsidR="004C161F">
          <w:rPr>
            <w:lang w:val="en-US"/>
          </w:rPr>
          <w:t xml:space="preserve"> data</w:t>
        </w:r>
      </w:ins>
      <w:ins w:id="1480" w:author="AL" w:date="2021-07-23T18:36:00Z">
        <w:r>
          <w:rPr>
            <w:lang w:val="en-US"/>
          </w:rPr>
          <w:t xml:space="preserve"> the</w:t>
        </w:r>
      </w:ins>
      <w:ins w:id="1481" w:author="AL" w:date="2021-07-26T11:32:00Z">
        <w:r w:rsidR="007F0DF4">
          <w:rPr>
            <w:lang w:val="en-US"/>
          </w:rPr>
          <w:t xml:space="preserve"> plots of the predicted values vs. ground truth values</w:t>
        </w:r>
      </w:ins>
      <w:ins w:id="1482" w:author="AL" w:date="2021-07-23T18:36:00Z">
        <w:r>
          <w:rPr>
            <w:lang w:val="en-US"/>
          </w:rPr>
          <w:t xml:space="preserve"> are shown in </w:t>
        </w:r>
      </w:ins>
      <w:ins w:id="1483" w:author="AL" w:date="2021-08-06T21:04:00Z">
        <w:r w:rsidR="000B33B3">
          <w:rPr>
            <w:lang w:val="en-US"/>
          </w:rPr>
          <w:fldChar w:fldCharType="begin"/>
        </w:r>
        <w:r w:rsidR="000B33B3">
          <w:rPr>
            <w:lang w:val="en-US"/>
          </w:rPr>
          <w:instrText xml:space="preserve"> REF _Ref79176304 \h </w:instrText>
        </w:r>
        <w:r w:rsidR="000B33B3">
          <w:rPr>
            <w:lang w:val="en-US"/>
          </w:rPr>
        </w:r>
      </w:ins>
      <w:r w:rsidR="000B33B3">
        <w:rPr>
          <w:lang w:val="en-US"/>
        </w:rPr>
        <w:fldChar w:fldCharType="separate"/>
      </w:r>
      <w:ins w:id="1484" w:author="AL" w:date="2021-08-06T21:04:00Z">
        <w:r w:rsidR="000B33B3">
          <w:t xml:space="preserve">Figure </w:t>
        </w:r>
        <w:r w:rsidR="000B33B3">
          <w:rPr>
            <w:noProof/>
          </w:rPr>
          <w:t>3</w:t>
        </w:r>
        <w:r w:rsidR="000B33B3">
          <w:rPr>
            <w:lang w:val="en-US"/>
          </w:rPr>
          <w:fldChar w:fldCharType="end"/>
        </w:r>
      </w:ins>
      <w:ins w:id="1485" w:author="AL" w:date="2021-07-23T18:36:00Z">
        <w:r>
          <w:rPr>
            <w:lang w:val="en-US"/>
          </w:rPr>
          <w:t>.</w:t>
        </w:r>
      </w:ins>
      <w:ins w:id="1486" w:author="AL" w:date="2021-07-26T11:33:00Z">
        <w:r w:rsidR="007F0DF4">
          <w:rPr>
            <w:lang w:val="en-US"/>
          </w:rPr>
          <w:t xml:space="preserve"> </w:t>
        </w:r>
      </w:ins>
    </w:p>
    <w:p w14:paraId="324592D6" w14:textId="77777777" w:rsidR="000451A5" w:rsidRDefault="000451A5" w:rsidP="00D70407">
      <w:pPr>
        <w:pStyle w:val="NormalWeb"/>
        <w:rPr>
          <w:ins w:id="1487" w:author="AL" w:date="2021-07-23T18:28:00Z"/>
          <w:lang w:val="en-US"/>
        </w:rPr>
      </w:pPr>
    </w:p>
    <w:tbl>
      <w:tblPr>
        <w:tblStyle w:val="TableGrid"/>
        <w:tblW w:w="0" w:type="auto"/>
        <w:tblLook w:val="04A0" w:firstRow="1" w:lastRow="0" w:firstColumn="1" w:lastColumn="0" w:noHBand="0" w:noVBand="1"/>
      </w:tblPr>
      <w:tblGrid>
        <w:gridCol w:w="1869"/>
        <w:gridCol w:w="1869"/>
        <w:gridCol w:w="1869"/>
        <w:gridCol w:w="1869"/>
        <w:gridCol w:w="1869"/>
      </w:tblGrid>
      <w:tr w:rsidR="00F252E9" w14:paraId="32F9AF34" w14:textId="77777777" w:rsidTr="00F252E9">
        <w:trPr>
          <w:ins w:id="1488" w:author="AL" w:date="2021-07-23T18:29:00Z"/>
        </w:trPr>
        <w:tc>
          <w:tcPr>
            <w:tcW w:w="1869" w:type="dxa"/>
          </w:tcPr>
          <w:p w14:paraId="68A1D7DA" w14:textId="77777777" w:rsidR="00F252E9" w:rsidRDefault="00F252E9" w:rsidP="00D70407">
            <w:pPr>
              <w:pStyle w:val="NormalWeb"/>
              <w:rPr>
                <w:ins w:id="1489" w:author="AL" w:date="2021-07-23T18:29:00Z"/>
                <w:lang w:val="en-US"/>
              </w:rPr>
            </w:pPr>
          </w:p>
        </w:tc>
        <w:tc>
          <w:tcPr>
            <w:tcW w:w="1869" w:type="dxa"/>
          </w:tcPr>
          <w:p w14:paraId="23E2C1FB" w14:textId="5F851EEE" w:rsidR="00F252E9" w:rsidRDefault="00F252E9" w:rsidP="00D70407">
            <w:pPr>
              <w:pStyle w:val="NormalWeb"/>
              <w:rPr>
                <w:ins w:id="1490" w:author="AL" w:date="2021-07-23T18:29:00Z"/>
                <w:lang w:val="en-US"/>
              </w:rPr>
            </w:pPr>
            <w:ins w:id="1491" w:author="AL" w:date="2021-07-23T18:29:00Z">
              <w:r>
                <w:rPr>
                  <w:lang w:val="en-US"/>
                </w:rPr>
                <w:t>M</w:t>
              </w:r>
            </w:ins>
            <w:ins w:id="1492" w:author="AL" w:date="2021-07-27T14:02:00Z">
              <w:r w:rsidR="00115BF8">
                <w:rPr>
                  <w:lang w:val="en-US"/>
                </w:rPr>
                <w:t>W</w:t>
              </w:r>
            </w:ins>
            <w:ins w:id="1493" w:author="AL" w:date="2021-07-23T18:29:00Z">
              <w:r>
                <w:rPr>
                  <w:lang w:val="en-US"/>
                </w:rPr>
                <w:t xml:space="preserve"> average</w:t>
              </w:r>
            </w:ins>
          </w:p>
        </w:tc>
        <w:tc>
          <w:tcPr>
            <w:tcW w:w="1869" w:type="dxa"/>
          </w:tcPr>
          <w:p w14:paraId="4D38705B" w14:textId="585119C3" w:rsidR="00F252E9" w:rsidRDefault="00F252E9" w:rsidP="00D70407">
            <w:pPr>
              <w:pStyle w:val="NormalWeb"/>
              <w:rPr>
                <w:ins w:id="1494" w:author="AL" w:date="2021-07-23T18:29:00Z"/>
                <w:lang w:val="en-US"/>
              </w:rPr>
            </w:pPr>
            <w:ins w:id="1495" w:author="AL" w:date="2021-07-23T18:29:00Z">
              <w:r>
                <w:rPr>
                  <w:lang w:val="en-US"/>
                </w:rPr>
                <w:t>M</w:t>
              </w:r>
            </w:ins>
            <w:ins w:id="1496" w:author="AL" w:date="2021-07-27T14:02:00Z">
              <w:r w:rsidR="00115BF8">
                <w:rPr>
                  <w:lang w:val="en-US"/>
                </w:rPr>
                <w:t>W</w:t>
              </w:r>
            </w:ins>
            <w:ins w:id="1497" w:author="AL" w:date="2021-07-23T18:29:00Z">
              <w:r>
                <w:rPr>
                  <w:lang w:val="en-US"/>
                </w:rPr>
                <w:t xml:space="preserve"> median</w:t>
              </w:r>
            </w:ins>
          </w:p>
        </w:tc>
        <w:tc>
          <w:tcPr>
            <w:tcW w:w="1869" w:type="dxa"/>
          </w:tcPr>
          <w:p w14:paraId="093B396A" w14:textId="1D2B3A64" w:rsidR="00F252E9" w:rsidRDefault="00F252E9" w:rsidP="00D70407">
            <w:pPr>
              <w:pStyle w:val="NormalWeb"/>
              <w:rPr>
                <w:ins w:id="1498" w:author="AL" w:date="2021-07-23T18:29:00Z"/>
                <w:lang w:val="en-US"/>
              </w:rPr>
            </w:pPr>
            <w:ins w:id="1499" w:author="AL" w:date="2021-07-23T18:29:00Z">
              <w:r>
                <w:rPr>
                  <w:lang w:val="en-US"/>
                </w:rPr>
                <w:t>D</w:t>
              </w:r>
              <w:r w:rsidRPr="00F252E9">
                <w:rPr>
                  <w:vertAlign w:val="subscript"/>
                  <w:lang w:val="en-US"/>
                  <w:rPrChange w:id="1500" w:author="AL" w:date="2021-07-23T18:31:00Z">
                    <w:rPr>
                      <w:lang w:val="en-US"/>
                    </w:rPr>
                  </w:rPrChange>
                </w:rPr>
                <w:t>max</w:t>
              </w:r>
              <w:r>
                <w:rPr>
                  <w:lang w:val="en-US"/>
                </w:rPr>
                <w:t xml:space="preserve"> average</w:t>
              </w:r>
            </w:ins>
          </w:p>
        </w:tc>
        <w:tc>
          <w:tcPr>
            <w:tcW w:w="1869" w:type="dxa"/>
          </w:tcPr>
          <w:p w14:paraId="40164FA1" w14:textId="299FE3D6" w:rsidR="00F252E9" w:rsidRDefault="00F252E9" w:rsidP="00D70407">
            <w:pPr>
              <w:pStyle w:val="NormalWeb"/>
              <w:rPr>
                <w:ins w:id="1501" w:author="AL" w:date="2021-07-23T18:29:00Z"/>
                <w:lang w:val="en-US"/>
              </w:rPr>
            </w:pPr>
            <w:ins w:id="1502" w:author="AL" w:date="2021-07-23T18:29:00Z">
              <w:r>
                <w:rPr>
                  <w:lang w:val="en-US"/>
                </w:rPr>
                <w:t>D</w:t>
              </w:r>
              <w:r w:rsidRPr="00F252E9">
                <w:rPr>
                  <w:vertAlign w:val="subscript"/>
                  <w:lang w:val="en-US"/>
                  <w:rPrChange w:id="1503" w:author="AL" w:date="2021-07-23T18:31:00Z">
                    <w:rPr>
                      <w:lang w:val="en-US"/>
                    </w:rPr>
                  </w:rPrChange>
                </w:rPr>
                <w:t>max</w:t>
              </w:r>
              <w:r>
                <w:rPr>
                  <w:lang w:val="en-US"/>
                </w:rPr>
                <w:t xml:space="preserve"> median</w:t>
              </w:r>
            </w:ins>
          </w:p>
        </w:tc>
      </w:tr>
      <w:tr w:rsidR="00F252E9" w14:paraId="72FA7A31" w14:textId="77777777" w:rsidTr="00F252E9">
        <w:trPr>
          <w:ins w:id="1504" w:author="AL" w:date="2021-07-23T18:29:00Z"/>
        </w:trPr>
        <w:tc>
          <w:tcPr>
            <w:tcW w:w="1869" w:type="dxa"/>
          </w:tcPr>
          <w:p w14:paraId="2FC31DF5" w14:textId="792D30D9" w:rsidR="00F252E9" w:rsidRDefault="00F252E9" w:rsidP="00D70407">
            <w:pPr>
              <w:pStyle w:val="NormalWeb"/>
              <w:rPr>
                <w:ins w:id="1505" w:author="AL" w:date="2021-07-23T18:29:00Z"/>
                <w:lang w:val="en-US"/>
              </w:rPr>
            </w:pPr>
            <w:ins w:id="1506" w:author="AL" w:date="2021-07-23T18:29:00Z">
              <w:r>
                <w:rPr>
                  <w:lang w:val="en-US"/>
                </w:rPr>
                <w:t>Folded protein</w:t>
              </w:r>
            </w:ins>
            <w:ins w:id="1507" w:author="AL" w:date="2021-07-23T18:30:00Z">
              <w:r>
                <w:rPr>
                  <w:lang w:val="en-US"/>
                </w:rPr>
                <w:t>s</w:t>
              </w:r>
            </w:ins>
          </w:p>
        </w:tc>
        <w:tc>
          <w:tcPr>
            <w:tcW w:w="1869" w:type="dxa"/>
          </w:tcPr>
          <w:p w14:paraId="6B60FF17" w14:textId="34F32E10" w:rsidR="00F252E9" w:rsidRDefault="00F252E9" w:rsidP="00D70407">
            <w:pPr>
              <w:pStyle w:val="NormalWeb"/>
              <w:rPr>
                <w:ins w:id="1508" w:author="AL" w:date="2021-07-23T18:29:00Z"/>
                <w:lang w:val="en-US"/>
              </w:rPr>
            </w:pPr>
            <w:ins w:id="1509" w:author="AL" w:date="2021-07-23T18:31:00Z">
              <w:r>
                <w:rPr>
                  <w:lang w:val="en-US"/>
                </w:rPr>
                <w:t>2.</w:t>
              </w:r>
            </w:ins>
            <w:ins w:id="1510" w:author="AL" w:date="2021-08-02T17:14:00Z">
              <w:r w:rsidR="00DE6E82">
                <w:rPr>
                  <w:lang w:val="en-US"/>
                </w:rPr>
                <w:t>50</w:t>
              </w:r>
            </w:ins>
            <w:ins w:id="1511" w:author="AL" w:date="2021-07-23T18:32:00Z">
              <w:r>
                <w:rPr>
                  <w:lang w:val="en-US"/>
                </w:rPr>
                <w:t>%</w:t>
              </w:r>
            </w:ins>
          </w:p>
        </w:tc>
        <w:tc>
          <w:tcPr>
            <w:tcW w:w="1869" w:type="dxa"/>
          </w:tcPr>
          <w:p w14:paraId="03271350" w14:textId="5C8F8856" w:rsidR="00F252E9" w:rsidRDefault="00F252E9" w:rsidP="00D70407">
            <w:pPr>
              <w:pStyle w:val="NormalWeb"/>
              <w:rPr>
                <w:ins w:id="1512" w:author="AL" w:date="2021-07-23T18:29:00Z"/>
                <w:lang w:val="en-US"/>
              </w:rPr>
            </w:pPr>
            <w:ins w:id="1513" w:author="AL" w:date="2021-07-23T18:32:00Z">
              <w:r>
                <w:rPr>
                  <w:lang w:val="en-US"/>
                </w:rPr>
                <w:t>1.</w:t>
              </w:r>
            </w:ins>
            <w:ins w:id="1514" w:author="AL" w:date="2021-08-02T17:14:00Z">
              <w:r w:rsidR="00DE6E82">
                <w:rPr>
                  <w:lang w:val="en-US"/>
                </w:rPr>
                <w:t>87</w:t>
              </w:r>
            </w:ins>
            <w:ins w:id="1515" w:author="AL" w:date="2021-07-23T18:32:00Z">
              <w:r>
                <w:rPr>
                  <w:lang w:val="en-US"/>
                </w:rPr>
                <w:t>%</w:t>
              </w:r>
            </w:ins>
          </w:p>
        </w:tc>
        <w:tc>
          <w:tcPr>
            <w:tcW w:w="1869" w:type="dxa"/>
          </w:tcPr>
          <w:p w14:paraId="0D1CA494" w14:textId="68A4D43B" w:rsidR="00F252E9" w:rsidRDefault="00540FDF" w:rsidP="00D70407">
            <w:pPr>
              <w:pStyle w:val="NormalWeb"/>
              <w:rPr>
                <w:ins w:id="1516" w:author="AL" w:date="2021-07-23T18:29:00Z"/>
                <w:lang w:val="en-US"/>
              </w:rPr>
            </w:pPr>
            <w:ins w:id="1517" w:author="AL" w:date="2021-08-06T16:21:00Z">
              <w:r>
                <w:rPr>
                  <w:lang w:val="en-US"/>
                </w:rPr>
                <w:t>2</w:t>
              </w:r>
            </w:ins>
            <w:ins w:id="1518" w:author="AL" w:date="2021-07-23T18:32:00Z">
              <w:r w:rsidR="00F252E9">
                <w:rPr>
                  <w:lang w:val="en-US"/>
                </w:rPr>
                <w:t>.</w:t>
              </w:r>
            </w:ins>
            <w:ins w:id="1519" w:author="AL" w:date="2021-08-06T16:21:00Z">
              <w:r>
                <w:rPr>
                  <w:lang w:val="en-US"/>
                </w:rPr>
                <w:t>78</w:t>
              </w:r>
            </w:ins>
            <w:ins w:id="1520" w:author="AL" w:date="2021-07-23T18:32:00Z">
              <w:r w:rsidR="00F252E9">
                <w:rPr>
                  <w:lang w:val="en-US"/>
                </w:rPr>
                <w:t>%</w:t>
              </w:r>
            </w:ins>
          </w:p>
        </w:tc>
        <w:tc>
          <w:tcPr>
            <w:tcW w:w="1869" w:type="dxa"/>
          </w:tcPr>
          <w:p w14:paraId="1EE2844E" w14:textId="2D950926" w:rsidR="00F252E9" w:rsidRDefault="00F252E9" w:rsidP="00D70407">
            <w:pPr>
              <w:pStyle w:val="NormalWeb"/>
              <w:rPr>
                <w:ins w:id="1521" w:author="AL" w:date="2021-07-23T18:29:00Z"/>
                <w:lang w:val="en-US"/>
              </w:rPr>
            </w:pPr>
            <w:ins w:id="1522" w:author="AL" w:date="2021-07-23T18:32:00Z">
              <w:r>
                <w:rPr>
                  <w:lang w:val="en-US"/>
                </w:rPr>
                <w:t>2.</w:t>
              </w:r>
            </w:ins>
            <w:ins w:id="1523" w:author="AL" w:date="2021-08-06T16:21:00Z">
              <w:r w:rsidR="00540FDF">
                <w:rPr>
                  <w:lang w:val="en-US"/>
                </w:rPr>
                <w:t>13</w:t>
              </w:r>
            </w:ins>
            <w:ins w:id="1524" w:author="AL" w:date="2021-07-23T18:32:00Z">
              <w:r>
                <w:rPr>
                  <w:lang w:val="en-US"/>
                </w:rPr>
                <w:t>%</w:t>
              </w:r>
            </w:ins>
          </w:p>
        </w:tc>
      </w:tr>
      <w:tr w:rsidR="00F252E9" w14:paraId="37E09E5B" w14:textId="77777777" w:rsidTr="00F252E9">
        <w:trPr>
          <w:ins w:id="1525" w:author="AL" w:date="2021-07-23T18:29:00Z"/>
        </w:trPr>
        <w:tc>
          <w:tcPr>
            <w:tcW w:w="1869" w:type="dxa"/>
          </w:tcPr>
          <w:p w14:paraId="0E2EA0E7" w14:textId="56E739FA" w:rsidR="00F252E9" w:rsidRDefault="00F252E9" w:rsidP="00D70407">
            <w:pPr>
              <w:pStyle w:val="NormalWeb"/>
              <w:rPr>
                <w:ins w:id="1526" w:author="AL" w:date="2021-07-23T18:29:00Z"/>
                <w:lang w:val="en-US"/>
              </w:rPr>
            </w:pPr>
            <w:ins w:id="1527" w:author="AL" w:date="2021-07-23T18:30:00Z">
              <w:r>
                <w:rPr>
                  <w:lang w:val="en-US"/>
                </w:rPr>
                <w:t>IDPs</w:t>
              </w:r>
            </w:ins>
          </w:p>
        </w:tc>
        <w:tc>
          <w:tcPr>
            <w:tcW w:w="1869" w:type="dxa"/>
          </w:tcPr>
          <w:p w14:paraId="2DDF79CA" w14:textId="5FD91E5A" w:rsidR="00F252E9" w:rsidRPr="00586878" w:rsidRDefault="00F252E9" w:rsidP="00D70407">
            <w:pPr>
              <w:pStyle w:val="NormalWeb"/>
              <w:rPr>
                <w:ins w:id="1528" w:author="AL" w:date="2021-07-23T18:29:00Z"/>
                <w:lang w:val="en-US"/>
              </w:rPr>
            </w:pPr>
            <w:ins w:id="1529" w:author="AL" w:date="2021-07-23T18:34:00Z">
              <w:r>
                <w:rPr>
                  <w:lang w:val="en-US"/>
                </w:rPr>
                <w:t>3.</w:t>
              </w:r>
            </w:ins>
            <w:ins w:id="1530" w:author="AL" w:date="2021-08-03T11:32:00Z">
              <w:r w:rsidR="00586878">
                <w:rPr>
                  <w:lang w:val="en-US"/>
                </w:rPr>
                <w:t>94</w:t>
              </w:r>
            </w:ins>
            <w:ins w:id="1531" w:author="AL" w:date="2021-07-23T18:34:00Z">
              <w:r>
                <w:rPr>
                  <w:lang w:val="en-US"/>
                </w:rPr>
                <w:t>%</w:t>
              </w:r>
            </w:ins>
          </w:p>
        </w:tc>
        <w:tc>
          <w:tcPr>
            <w:tcW w:w="1869" w:type="dxa"/>
          </w:tcPr>
          <w:p w14:paraId="714FF2E0" w14:textId="429EADAA" w:rsidR="00F252E9" w:rsidRDefault="00586878" w:rsidP="00D70407">
            <w:pPr>
              <w:pStyle w:val="NormalWeb"/>
              <w:rPr>
                <w:ins w:id="1532" w:author="AL" w:date="2021-07-23T18:29:00Z"/>
                <w:lang w:val="en-US"/>
              </w:rPr>
            </w:pPr>
            <w:ins w:id="1533" w:author="AL" w:date="2021-08-03T11:32:00Z">
              <w:r>
                <w:rPr>
                  <w:lang w:val="en-US"/>
                </w:rPr>
                <w:t>2.37%</w:t>
              </w:r>
            </w:ins>
          </w:p>
        </w:tc>
        <w:tc>
          <w:tcPr>
            <w:tcW w:w="1869" w:type="dxa"/>
          </w:tcPr>
          <w:p w14:paraId="232579EE" w14:textId="64503355" w:rsidR="00F252E9" w:rsidRPr="00147EDD" w:rsidRDefault="00F252E9" w:rsidP="00D70407">
            <w:pPr>
              <w:pStyle w:val="NormalWeb"/>
              <w:rPr>
                <w:ins w:id="1534" w:author="AL" w:date="2021-07-23T18:29:00Z"/>
                <w:lang w:val="en-US"/>
              </w:rPr>
            </w:pPr>
            <w:ins w:id="1535" w:author="AL" w:date="2021-07-23T18:33:00Z">
              <w:r w:rsidRPr="00147EDD">
                <w:rPr>
                  <w:lang w:val="en-US"/>
                </w:rPr>
                <w:t>8.</w:t>
              </w:r>
            </w:ins>
            <w:ins w:id="1536" w:author="AL" w:date="2021-08-02T19:11:00Z">
              <w:r w:rsidR="00147EDD" w:rsidRPr="00147EDD">
                <w:rPr>
                  <w:lang w:val="en-US"/>
                  <w:rPrChange w:id="1537" w:author="AL" w:date="2021-08-02T19:11:00Z">
                    <w:rPr>
                      <w:color w:val="FF0000"/>
                      <w:lang w:val="en-US"/>
                    </w:rPr>
                  </w:rPrChange>
                </w:rPr>
                <w:t>52</w:t>
              </w:r>
            </w:ins>
            <w:ins w:id="1538" w:author="AL" w:date="2021-07-23T18:33:00Z">
              <w:r w:rsidRPr="00147EDD">
                <w:rPr>
                  <w:lang w:val="en-US"/>
                </w:rPr>
                <w:t>%</w:t>
              </w:r>
            </w:ins>
          </w:p>
        </w:tc>
        <w:tc>
          <w:tcPr>
            <w:tcW w:w="1869" w:type="dxa"/>
          </w:tcPr>
          <w:p w14:paraId="6FC3715B" w14:textId="2D51B707" w:rsidR="00F252E9" w:rsidRDefault="00147EDD" w:rsidP="00D70407">
            <w:pPr>
              <w:pStyle w:val="NormalWeb"/>
              <w:rPr>
                <w:ins w:id="1539" w:author="AL" w:date="2021-07-23T18:29:00Z"/>
                <w:lang w:val="en-US"/>
              </w:rPr>
            </w:pPr>
            <w:ins w:id="1540" w:author="AL" w:date="2021-08-02T19:11:00Z">
              <w:r>
                <w:rPr>
                  <w:lang w:val="en-US"/>
                </w:rPr>
                <w:t>4.15%</w:t>
              </w:r>
            </w:ins>
          </w:p>
        </w:tc>
      </w:tr>
      <w:tr w:rsidR="00F252E9" w14:paraId="2CB0B3C4" w14:textId="77777777" w:rsidTr="00F252E9">
        <w:trPr>
          <w:ins w:id="1541" w:author="AL" w:date="2021-07-23T18:29:00Z"/>
        </w:trPr>
        <w:tc>
          <w:tcPr>
            <w:tcW w:w="1869" w:type="dxa"/>
          </w:tcPr>
          <w:p w14:paraId="3F27CAEC" w14:textId="1990C73A" w:rsidR="00F252E9" w:rsidRDefault="00F252E9" w:rsidP="00D70407">
            <w:pPr>
              <w:pStyle w:val="NormalWeb"/>
              <w:rPr>
                <w:ins w:id="1542" w:author="AL" w:date="2021-07-23T18:29:00Z"/>
                <w:lang w:val="en-US"/>
              </w:rPr>
            </w:pPr>
            <w:ins w:id="1543" w:author="AL" w:date="2021-07-23T18:30:00Z">
              <w:r>
                <w:rPr>
                  <w:lang w:val="en-US"/>
                </w:rPr>
                <w:t>Nucleic acids</w:t>
              </w:r>
            </w:ins>
          </w:p>
        </w:tc>
        <w:tc>
          <w:tcPr>
            <w:tcW w:w="1869" w:type="dxa"/>
          </w:tcPr>
          <w:p w14:paraId="74A08C9C" w14:textId="6A8B3048" w:rsidR="00F252E9" w:rsidRDefault="000451A5" w:rsidP="00D70407">
            <w:pPr>
              <w:pStyle w:val="NormalWeb"/>
              <w:rPr>
                <w:ins w:id="1544" w:author="AL" w:date="2021-07-23T18:29:00Z"/>
                <w:lang w:val="en-US"/>
              </w:rPr>
            </w:pPr>
            <w:ins w:id="1545" w:author="AL" w:date="2021-08-03T16:17:00Z">
              <w:r>
                <w:rPr>
                  <w:lang w:val="en-US"/>
                </w:rPr>
                <w:t>2</w:t>
              </w:r>
            </w:ins>
            <w:ins w:id="1546" w:author="AL" w:date="2021-07-23T18:34:00Z">
              <w:r w:rsidR="00F252E9">
                <w:rPr>
                  <w:lang w:val="en-US"/>
                </w:rPr>
                <w:t>.</w:t>
              </w:r>
            </w:ins>
            <w:ins w:id="1547" w:author="AL" w:date="2021-08-03T16:06:00Z">
              <w:r>
                <w:rPr>
                  <w:lang w:val="en-US"/>
                </w:rPr>
                <w:t>8</w:t>
              </w:r>
            </w:ins>
            <w:ins w:id="1548" w:author="AL" w:date="2021-08-03T16:17:00Z">
              <w:r>
                <w:rPr>
                  <w:lang w:val="en-US"/>
                </w:rPr>
                <w:t>6</w:t>
              </w:r>
            </w:ins>
            <w:ins w:id="1549" w:author="AL" w:date="2021-07-23T18:34:00Z">
              <w:r w:rsidR="00F252E9">
                <w:rPr>
                  <w:lang w:val="en-US"/>
                </w:rPr>
                <w:t>%</w:t>
              </w:r>
            </w:ins>
          </w:p>
        </w:tc>
        <w:tc>
          <w:tcPr>
            <w:tcW w:w="1869" w:type="dxa"/>
          </w:tcPr>
          <w:p w14:paraId="4E3F2472" w14:textId="004F7C04" w:rsidR="00F252E9" w:rsidRDefault="000451A5" w:rsidP="00D70407">
            <w:pPr>
              <w:pStyle w:val="NormalWeb"/>
              <w:rPr>
                <w:ins w:id="1550" w:author="AL" w:date="2021-07-23T18:29:00Z"/>
                <w:lang w:val="en-US"/>
              </w:rPr>
            </w:pPr>
            <w:ins w:id="1551" w:author="AL" w:date="2021-08-03T16:07:00Z">
              <w:r>
                <w:rPr>
                  <w:lang w:val="en-US"/>
                </w:rPr>
                <w:t>2.</w:t>
              </w:r>
            </w:ins>
            <w:ins w:id="1552" w:author="AL" w:date="2021-08-03T16:17:00Z">
              <w:r>
                <w:rPr>
                  <w:lang w:val="en-US"/>
                </w:rPr>
                <w:t>00</w:t>
              </w:r>
            </w:ins>
            <w:ins w:id="1553" w:author="AL" w:date="2021-08-03T16:07:00Z">
              <w:r>
                <w:rPr>
                  <w:lang w:val="en-US"/>
                </w:rPr>
                <w:t>%</w:t>
              </w:r>
            </w:ins>
          </w:p>
        </w:tc>
        <w:tc>
          <w:tcPr>
            <w:tcW w:w="1869" w:type="dxa"/>
          </w:tcPr>
          <w:p w14:paraId="67661948" w14:textId="7D491F1F" w:rsidR="00F252E9" w:rsidRDefault="000451A5" w:rsidP="00D70407">
            <w:pPr>
              <w:pStyle w:val="NormalWeb"/>
              <w:rPr>
                <w:ins w:id="1554" w:author="AL" w:date="2021-07-23T18:29:00Z"/>
                <w:lang w:val="en-US"/>
              </w:rPr>
            </w:pPr>
            <w:ins w:id="1555" w:author="AL" w:date="2021-08-03T16:28:00Z">
              <w:r>
                <w:rPr>
                  <w:lang w:val="en-US"/>
                </w:rPr>
                <w:t>2</w:t>
              </w:r>
            </w:ins>
            <w:ins w:id="1556" w:author="AL" w:date="2021-07-23T18:33:00Z">
              <w:r w:rsidR="00F252E9">
                <w:rPr>
                  <w:lang w:val="en-US"/>
                </w:rPr>
                <w:t>.</w:t>
              </w:r>
            </w:ins>
            <w:ins w:id="1557" w:author="AL" w:date="2021-08-03T16:28:00Z">
              <w:r>
                <w:rPr>
                  <w:lang w:val="en-US"/>
                </w:rPr>
                <w:t>82</w:t>
              </w:r>
            </w:ins>
            <w:ins w:id="1558" w:author="AL" w:date="2021-07-23T18:33:00Z">
              <w:r w:rsidR="00F252E9">
                <w:rPr>
                  <w:lang w:val="en-US"/>
                </w:rPr>
                <w:t>%</w:t>
              </w:r>
            </w:ins>
          </w:p>
        </w:tc>
        <w:tc>
          <w:tcPr>
            <w:tcW w:w="1869" w:type="dxa"/>
          </w:tcPr>
          <w:p w14:paraId="52E4C043" w14:textId="72133509" w:rsidR="00F252E9" w:rsidRDefault="000451A5">
            <w:pPr>
              <w:pStyle w:val="NormalWeb"/>
              <w:keepNext/>
              <w:rPr>
                <w:ins w:id="1559" w:author="AL" w:date="2021-07-23T18:29:00Z"/>
                <w:lang w:val="en-US"/>
              </w:rPr>
              <w:pPrChange w:id="1560" w:author="AL" w:date="2021-07-23T18:31:00Z">
                <w:pPr>
                  <w:pStyle w:val="NormalWeb"/>
                </w:pPr>
              </w:pPrChange>
            </w:pPr>
            <w:ins w:id="1561" w:author="AL" w:date="2021-08-03T16:28:00Z">
              <w:r>
                <w:rPr>
                  <w:lang w:val="en-US"/>
                </w:rPr>
                <w:t>1.89%</w:t>
              </w:r>
            </w:ins>
          </w:p>
        </w:tc>
      </w:tr>
    </w:tbl>
    <w:p w14:paraId="1C4D8A5F" w14:textId="7FFBDE63" w:rsidR="00F252E9" w:rsidRDefault="00F252E9">
      <w:pPr>
        <w:pStyle w:val="Caption"/>
        <w:rPr>
          <w:ins w:id="1562" w:author="AL" w:date="2021-08-03T16:46:00Z"/>
          <w:lang w:val="en-US"/>
        </w:rPr>
      </w:pPr>
      <w:ins w:id="1563" w:author="AL" w:date="2021-07-23T18:31:00Z">
        <w:r>
          <w:t xml:space="preserve">Table </w:t>
        </w:r>
        <w:r>
          <w:fldChar w:fldCharType="begin"/>
        </w:r>
        <w:r>
          <w:instrText xml:space="preserve"> SEQ Table \* ARABIC </w:instrText>
        </w:r>
      </w:ins>
      <w:r>
        <w:fldChar w:fldCharType="separate"/>
      </w:r>
      <w:ins w:id="1564" w:author="AL" w:date="2021-07-23T18:31:00Z">
        <w:r>
          <w:rPr>
            <w:noProof/>
          </w:rPr>
          <w:t>1</w:t>
        </w:r>
        <w:r>
          <w:fldChar w:fldCharType="end"/>
        </w:r>
        <w:r>
          <w:rPr>
            <w:lang w:val="en-US"/>
          </w:rPr>
          <w:t>. Performance of the neural networks trained on smooth data</w:t>
        </w:r>
      </w:ins>
      <w:ins w:id="1565" w:author="AL" w:date="2021-08-06T21:05:00Z">
        <w:r w:rsidR="000B33B3">
          <w:rPr>
            <w:lang w:val="en-US"/>
          </w:rPr>
          <w:t xml:space="preserve"> and </w:t>
        </w:r>
        <w:r w:rsidR="000B33B3">
          <w:rPr>
            <w:lang w:val="en-US"/>
          </w:rPr>
          <w:t>applied on smooth test set</w:t>
        </w:r>
      </w:ins>
      <w:ins w:id="1566" w:author="AL" w:date="2021-08-06T21:06:00Z">
        <w:r w:rsidR="000B33B3">
          <w:rPr>
            <w:lang w:val="en-US"/>
          </w:rPr>
          <w:t>s</w:t>
        </w:r>
      </w:ins>
      <w:ins w:id="1567" w:author="AL" w:date="2021-07-26T11:51:00Z">
        <w:r w:rsidR="004C161F">
          <w:rPr>
            <w:lang w:val="en-US"/>
          </w:rPr>
          <w:t>: average and median relative errors</w:t>
        </w:r>
      </w:ins>
      <w:ins w:id="1568" w:author="AL" w:date="2021-08-06T21:06:00Z">
        <w:r w:rsidR="000B33B3">
          <w:rPr>
            <w:lang w:val="en-US"/>
          </w:rPr>
          <w:t>.</w:t>
        </w:r>
      </w:ins>
    </w:p>
    <w:p w14:paraId="02ADB7F5" w14:textId="77777777" w:rsidR="001E72DC" w:rsidRDefault="00220D0F">
      <w:pPr>
        <w:keepNext/>
        <w:rPr>
          <w:ins w:id="1569" w:author="AL" w:date="2021-08-03T17:07:00Z"/>
        </w:rPr>
        <w:pPrChange w:id="1570" w:author="AL" w:date="2021-08-03T17:07:00Z">
          <w:pPr/>
        </w:pPrChange>
      </w:pPr>
      <w:ins w:id="1571" w:author="AL" w:date="2021-08-03T16:46:00Z">
        <w:r>
          <w:rPr>
            <w:noProof/>
            <w:lang w:val="en-US"/>
          </w:rPr>
          <w:lastRenderedPageBreak/>
          <mc:AlternateContent>
            <mc:Choice Requires="wpc">
              <w:drawing>
                <wp:inline distT="0" distB="0" distL="0" distR="0" wp14:anchorId="32203628" wp14:editId="1A61485D">
                  <wp:extent cx="5928360" cy="2622459"/>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preferRelativeResize="0">
                              <a:picLocks noChangeAspect="1"/>
                            </pic:cNvPicPr>
                          </pic:nvPicPr>
                          <pic:blipFill>
                            <a:blip r:embed="rId24"/>
                            <a:stretch>
                              <a:fillRect/>
                            </a:stretch>
                          </pic:blipFill>
                          <pic:spPr>
                            <a:xfrm>
                              <a:off x="226769" y="0"/>
                              <a:ext cx="2732400" cy="2268408"/>
                            </a:xfrm>
                            <a:prstGeom prst="rect">
                              <a:avLst/>
                            </a:prstGeom>
                          </pic:spPr>
                        </pic:pic>
                        <pic:pic xmlns:pic="http://schemas.openxmlformats.org/drawingml/2006/picture">
                          <pic:nvPicPr>
                            <pic:cNvPr id="39" name="Picture 39"/>
                            <pic:cNvPicPr preferRelativeResize="0">
                              <a:picLocks noChangeAspect="1"/>
                            </pic:cNvPicPr>
                          </pic:nvPicPr>
                          <pic:blipFill>
                            <a:blip r:embed="rId25"/>
                            <a:stretch>
                              <a:fillRect/>
                            </a:stretch>
                          </pic:blipFill>
                          <pic:spPr>
                            <a:xfrm>
                              <a:off x="3195961" y="0"/>
                              <a:ext cx="2732400" cy="2268406"/>
                            </a:xfrm>
                            <a:prstGeom prst="rect">
                              <a:avLst/>
                            </a:prstGeom>
                          </pic:spPr>
                        </pic:pic>
                        <wps:wsp>
                          <wps:cNvPr id="43" name="Rectangle 43"/>
                          <wps:cNvSpPr/>
                          <wps:spPr>
                            <a:xfrm rot="16200000">
                              <a:off x="-693419" y="107061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E04D1C" w14:textId="2C4BBFB5" w:rsidR="005A78E3" w:rsidRPr="008504A2" w:rsidRDefault="005A78E3">
                                <w:pPr>
                                  <w:jc w:val="center"/>
                                  <w:rPr>
                                    <w:rFonts w:asciiTheme="minorHAnsi" w:hAnsiTheme="minorHAnsi" w:cstheme="minorHAnsi"/>
                                    <w:sz w:val="18"/>
                                    <w:szCs w:val="18"/>
                                    <w:lang w:val="en-US"/>
                                    <w:rPrChange w:id="1572" w:author="AL" w:date="2021-08-03T16:50:00Z">
                                      <w:rPr/>
                                    </w:rPrChange>
                                  </w:rPr>
                                  <w:pPrChange w:id="1573" w:author="AL" w:date="2021-08-03T16:48:00Z">
                                    <w:pPr/>
                                  </w:pPrChange>
                                </w:pPr>
                                <w:ins w:id="1574" w:author="AL" w:date="2021-08-03T16:49:00Z">
                                  <w:r w:rsidRPr="008504A2">
                                    <w:rPr>
                                      <w:rFonts w:asciiTheme="minorHAnsi" w:hAnsiTheme="minorHAnsi" w:cstheme="minorHAnsi"/>
                                      <w:sz w:val="18"/>
                                      <w:szCs w:val="18"/>
                                      <w:lang w:val="en-US"/>
                                      <w:rPrChange w:id="1575" w:author="AL" w:date="2021-08-03T16:50:00Z">
                                        <w:rPr>
                                          <w:lang w:val="en-US"/>
                                        </w:rPr>
                                      </w:rPrChange>
                                    </w:rPr>
                                    <w:t xml:space="preserve">Predicted MW, </w:t>
                                  </w:r>
                                  <w:proofErr w:type="spellStart"/>
                                  <w:r w:rsidRPr="008504A2">
                                    <w:rPr>
                                      <w:rFonts w:asciiTheme="minorHAnsi" w:hAnsiTheme="minorHAnsi" w:cstheme="minorHAnsi"/>
                                      <w:sz w:val="18"/>
                                      <w:szCs w:val="18"/>
                                      <w:lang w:val="en-US"/>
                                      <w:rPrChange w:id="1576" w:author="AL" w:date="2021-08-03T16:50:00Z">
                                        <w:rPr>
                                          <w:lang w:val="en-US"/>
                                        </w:rPr>
                                      </w:rPrChange>
                                    </w:rPr>
                                    <w:t>kDa</w:t>
                                  </w:r>
                                </w:ins>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942783" y="2260317"/>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841665" w14:textId="19626886" w:rsidR="005A78E3" w:rsidRPr="008504A2" w:rsidRDefault="005A78E3">
                                <w:pPr>
                                  <w:jc w:val="center"/>
                                  <w:rPr>
                                    <w:rFonts w:asciiTheme="minorHAnsi" w:hAnsiTheme="minorHAnsi" w:cstheme="minorHAnsi"/>
                                    <w:sz w:val="18"/>
                                    <w:szCs w:val="18"/>
                                    <w:lang w:val="en-US"/>
                                    <w:rPrChange w:id="1577" w:author="AL" w:date="2021-08-03T16:50:00Z">
                                      <w:rPr/>
                                    </w:rPrChange>
                                  </w:rPr>
                                  <w:pPrChange w:id="1578" w:author="AL" w:date="2021-08-03T16:48:00Z">
                                    <w:pPr/>
                                  </w:pPrChange>
                                </w:pPr>
                                <w:ins w:id="1579" w:author="AL" w:date="2021-08-03T16:51:00Z">
                                  <w:r>
                                    <w:rPr>
                                      <w:rFonts w:asciiTheme="minorHAnsi" w:hAnsiTheme="minorHAnsi" w:cstheme="minorHAnsi"/>
                                      <w:sz w:val="18"/>
                                      <w:szCs w:val="18"/>
                                      <w:lang w:val="en-US"/>
                                    </w:rPr>
                                    <w:t>Ground truth</w:t>
                                  </w:r>
                                </w:ins>
                                <w:ins w:id="1580" w:author="AL" w:date="2021-08-03T16:49:00Z">
                                  <w:r w:rsidRPr="008504A2">
                                    <w:rPr>
                                      <w:rFonts w:asciiTheme="minorHAnsi" w:hAnsiTheme="minorHAnsi" w:cstheme="minorHAnsi"/>
                                      <w:sz w:val="18"/>
                                      <w:szCs w:val="18"/>
                                      <w:lang w:val="en-US"/>
                                      <w:rPrChange w:id="1581" w:author="AL" w:date="2021-08-03T16:50:00Z">
                                        <w:rPr>
                                          <w:lang w:val="en-US"/>
                                        </w:rPr>
                                      </w:rPrChange>
                                    </w:rPr>
                                    <w:t xml:space="preserve"> MW, </w:t>
                                  </w:r>
                                  <w:proofErr w:type="spellStart"/>
                                  <w:r w:rsidRPr="008504A2">
                                    <w:rPr>
                                      <w:rFonts w:asciiTheme="minorHAnsi" w:hAnsiTheme="minorHAnsi" w:cstheme="minorHAnsi"/>
                                      <w:sz w:val="18"/>
                                      <w:szCs w:val="18"/>
                                      <w:lang w:val="en-US"/>
                                      <w:rPrChange w:id="1582" w:author="AL" w:date="2021-08-03T16:50:00Z">
                                        <w:rPr>
                                          <w:lang w:val="en-US"/>
                                        </w:rPr>
                                      </w:rPrChange>
                                    </w:rPr>
                                    <w:t>kDa</w:t>
                                  </w:r>
                                </w:ins>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16535" y="2289280"/>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C2742E" w14:textId="62379133" w:rsidR="005A78E3" w:rsidRPr="008504A2" w:rsidRDefault="005A78E3">
                                <w:pPr>
                                  <w:jc w:val="center"/>
                                  <w:rPr>
                                    <w:rFonts w:asciiTheme="minorHAnsi" w:hAnsiTheme="minorHAnsi" w:cstheme="minorHAnsi"/>
                                    <w:sz w:val="18"/>
                                    <w:szCs w:val="18"/>
                                    <w:lang w:val="en-US"/>
                                    <w:rPrChange w:id="1583" w:author="AL" w:date="2021-08-03T16:50:00Z">
                                      <w:rPr/>
                                    </w:rPrChange>
                                  </w:rPr>
                                  <w:pPrChange w:id="1584" w:author="AL" w:date="2021-08-03T16:48:00Z">
                                    <w:pPr/>
                                  </w:pPrChange>
                                </w:pPr>
                                <w:ins w:id="1585" w:author="AL" w:date="2021-08-03T16:51:00Z">
                                  <w:r>
                                    <w:rPr>
                                      <w:rFonts w:asciiTheme="minorHAnsi" w:hAnsiTheme="minorHAnsi" w:cstheme="minorHAnsi"/>
                                      <w:sz w:val="18"/>
                                      <w:szCs w:val="18"/>
                                      <w:lang w:val="en-US"/>
                                    </w:rPr>
                                    <w:t>Ground truth</w:t>
                                  </w:r>
                                </w:ins>
                                <w:ins w:id="1586" w:author="AL" w:date="2021-08-03T16:49:00Z">
                                  <w:r w:rsidRPr="008504A2">
                                    <w:rPr>
                                      <w:rFonts w:asciiTheme="minorHAnsi" w:hAnsiTheme="minorHAnsi" w:cstheme="minorHAnsi"/>
                                      <w:sz w:val="18"/>
                                      <w:szCs w:val="18"/>
                                      <w:lang w:val="en-US"/>
                                      <w:rPrChange w:id="1587" w:author="AL" w:date="2021-08-03T16:50:00Z">
                                        <w:rPr>
                                          <w:lang w:val="en-US"/>
                                        </w:rPr>
                                      </w:rPrChange>
                                    </w:rPr>
                                    <w:t xml:space="preserve"> </w:t>
                                  </w:r>
                                </w:ins>
                                <w:proofErr w:type="spellStart"/>
                                <w:ins w:id="1588" w:author="AL" w:date="2021-08-03T16:51:00Z">
                                  <w:r>
                                    <w:rPr>
                                      <w:rFonts w:asciiTheme="minorHAnsi" w:hAnsiTheme="minorHAnsi" w:cstheme="minorHAnsi"/>
                                      <w:sz w:val="18"/>
                                      <w:szCs w:val="18"/>
                                      <w:lang w:val="en-US"/>
                                    </w:rPr>
                                    <w:t>D</w:t>
                                  </w:r>
                                  <w:r w:rsidRPr="008504A2">
                                    <w:rPr>
                                      <w:rFonts w:asciiTheme="minorHAnsi" w:hAnsiTheme="minorHAnsi" w:cstheme="minorHAnsi"/>
                                      <w:sz w:val="18"/>
                                      <w:szCs w:val="18"/>
                                      <w:vertAlign w:val="subscript"/>
                                      <w:lang w:val="en-US"/>
                                      <w:rPrChange w:id="1589" w:author="AL" w:date="2021-08-03T16:54:00Z">
                                        <w:rPr>
                                          <w:rFonts w:asciiTheme="minorHAnsi" w:hAnsiTheme="minorHAnsi" w:cstheme="minorHAnsi"/>
                                          <w:sz w:val="18"/>
                                          <w:szCs w:val="18"/>
                                          <w:lang w:val="en-US"/>
                                        </w:rPr>
                                      </w:rPrChange>
                                    </w:rPr>
                                    <w:t>max</w:t>
                                  </w:r>
                                </w:ins>
                                <w:proofErr w:type="spellEnd"/>
                                <w:ins w:id="1590" w:author="AL" w:date="2021-08-03T16:49:00Z">
                                  <w:r w:rsidRPr="008504A2">
                                    <w:rPr>
                                      <w:rFonts w:asciiTheme="minorHAnsi" w:hAnsiTheme="minorHAnsi" w:cstheme="minorHAnsi"/>
                                      <w:sz w:val="18"/>
                                      <w:szCs w:val="18"/>
                                      <w:lang w:val="en-US"/>
                                      <w:rPrChange w:id="1591" w:author="AL" w:date="2021-08-03T16:50:00Z">
                                        <w:rPr>
                                          <w:lang w:val="en-US"/>
                                        </w:rPr>
                                      </w:rPrChange>
                                    </w:rPr>
                                    <w:t xml:space="preserve">, </w:t>
                                  </w:r>
                                </w:ins>
                                <w:ins w:id="1592" w:author="AL" w:date="2021-08-03T16:54:00Z">
                                  <w:r>
                                    <w:rPr>
                                      <w:rFonts w:asciiTheme="minorHAnsi" w:hAnsiTheme="minorHAnsi" w:cstheme="minorHAnsi"/>
                                      <w:sz w:val="18"/>
                                      <w:szCs w:val="18"/>
                                      <w:lang w:val="en-US"/>
                                    </w:rPr>
                                    <w:t>Å</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rot="16200000">
                              <a:off x="2288365" y="1015438"/>
                              <a:ext cx="168402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24DBBB" w14:textId="5AB8F968" w:rsidR="005A78E3" w:rsidRPr="008504A2" w:rsidRDefault="005A78E3">
                                <w:pPr>
                                  <w:jc w:val="center"/>
                                  <w:rPr>
                                    <w:rFonts w:asciiTheme="minorHAnsi" w:hAnsiTheme="minorHAnsi" w:cstheme="minorHAnsi"/>
                                    <w:sz w:val="18"/>
                                    <w:szCs w:val="18"/>
                                    <w:lang w:val="en-US"/>
                                    <w:rPrChange w:id="1593" w:author="AL" w:date="2021-08-03T16:50:00Z">
                                      <w:rPr/>
                                    </w:rPrChange>
                                  </w:rPr>
                                  <w:pPrChange w:id="1594" w:author="AL" w:date="2021-08-03T16:48:00Z">
                                    <w:pPr/>
                                  </w:pPrChange>
                                </w:pPr>
                                <w:ins w:id="1595" w:author="AL" w:date="2021-08-03T16:54:00Z">
                                  <w:r>
                                    <w:rPr>
                                      <w:rFonts w:asciiTheme="minorHAnsi" w:hAnsiTheme="minorHAnsi" w:cstheme="minorHAnsi"/>
                                      <w:sz w:val="18"/>
                                      <w:szCs w:val="18"/>
                                      <w:lang w:val="en-US"/>
                                    </w:rPr>
                                    <w:t>Predicted</w:t>
                                  </w:r>
                                </w:ins>
                                <w:ins w:id="1596" w:author="AL" w:date="2021-08-03T16:49:00Z">
                                  <w:r w:rsidRPr="008504A2">
                                    <w:rPr>
                                      <w:rFonts w:asciiTheme="minorHAnsi" w:hAnsiTheme="minorHAnsi" w:cstheme="minorHAnsi"/>
                                      <w:sz w:val="18"/>
                                      <w:szCs w:val="18"/>
                                      <w:lang w:val="en-US"/>
                                      <w:rPrChange w:id="1597" w:author="AL" w:date="2021-08-03T16:50:00Z">
                                        <w:rPr>
                                          <w:lang w:val="en-US"/>
                                        </w:rPr>
                                      </w:rPrChange>
                                    </w:rPr>
                                    <w:t xml:space="preserve"> </w:t>
                                  </w:r>
                                </w:ins>
                                <w:proofErr w:type="spellStart"/>
                                <w:ins w:id="1598" w:author="AL" w:date="2021-08-03T16:51:00Z">
                                  <w:r>
                                    <w:rPr>
                                      <w:rFonts w:asciiTheme="minorHAnsi" w:hAnsiTheme="minorHAnsi" w:cstheme="minorHAnsi"/>
                                      <w:sz w:val="18"/>
                                      <w:szCs w:val="18"/>
                                      <w:lang w:val="en-US"/>
                                    </w:rPr>
                                    <w:t>D</w:t>
                                  </w:r>
                                  <w:r w:rsidRPr="008504A2">
                                    <w:rPr>
                                      <w:rFonts w:asciiTheme="minorHAnsi" w:hAnsiTheme="minorHAnsi" w:cstheme="minorHAnsi"/>
                                      <w:sz w:val="18"/>
                                      <w:szCs w:val="18"/>
                                      <w:vertAlign w:val="subscript"/>
                                      <w:lang w:val="en-US"/>
                                      <w:rPrChange w:id="1599" w:author="AL" w:date="2021-08-03T16:54:00Z">
                                        <w:rPr>
                                          <w:rFonts w:asciiTheme="minorHAnsi" w:hAnsiTheme="minorHAnsi" w:cstheme="minorHAnsi"/>
                                          <w:sz w:val="18"/>
                                          <w:szCs w:val="18"/>
                                          <w:lang w:val="en-US"/>
                                        </w:rPr>
                                      </w:rPrChange>
                                    </w:rPr>
                                    <w:t>max</w:t>
                                  </w:r>
                                </w:ins>
                                <w:proofErr w:type="spellEnd"/>
                                <w:ins w:id="1600" w:author="AL" w:date="2021-08-03T16:49:00Z">
                                  <w:r w:rsidRPr="008504A2">
                                    <w:rPr>
                                      <w:rFonts w:asciiTheme="minorHAnsi" w:hAnsiTheme="minorHAnsi" w:cstheme="minorHAnsi"/>
                                      <w:sz w:val="18"/>
                                      <w:szCs w:val="18"/>
                                      <w:lang w:val="en-US"/>
                                      <w:rPrChange w:id="1601" w:author="AL" w:date="2021-08-03T16:50:00Z">
                                        <w:rPr>
                                          <w:lang w:val="en-US"/>
                                        </w:rPr>
                                      </w:rPrChange>
                                    </w:rPr>
                                    <w:t xml:space="preserve">, </w:t>
                                  </w:r>
                                </w:ins>
                                <w:ins w:id="1602" w:author="AL" w:date="2021-08-03T16:54:00Z">
                                  <w:r>
                                    <w:rPr>
                                      <w:rFonts w:asciiTheme="minorHAnsi" w:hAnsiTheme="minorHAnsi" w:cstheme="minorHAnsi"/>
                                      <w:sz w:val="18"/>
                                      <w:szCs w:val="18"/>
                                      <w:lang w:val="en-US"/>
                                    </w:rPr>
                                    <w:t>Å</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60037" y="162471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672357" w14:textId="2CDC57A2" w:rsidR="005A78E3" w:rsidRPr="00864D52" w:rsidRDefault="005A78E3">
                                <w:pPr>
                                  <w:rPr>
                                    <w:rFonts w:asciiTheme="minorHAnsi" w:hAnsiTheme="minorHAnsi" w:cstheme="minorHAnsi"/>
                                    <w:sz w:val="16"/>
                                    <w:szCs w:val="16"/>
                                    <w:lang w:val="en-US"/>
                                    <w:rPrChange w:id="1603" w:author="AL" w:date="2021-08-03T17:02:00Z">
                                      <w:rPr/>
                                    </w:rPrChange>
                                  </w:rPr>
                                </w:pPr>
                                <w:ins w:id="1604" w:author="AL" w:date="2021-08-03T16:55:00Z">
                                  <w:r w:rsidRPr="00864D52">
                                    <w:rPr>
                                      <w:rFonts w:asciiTheme="minorHAnsi" w:hAnsiTheme="minorHAnsi" w:cstheme="minorHAnsi"/>
                                      <w:sz w:val="16"/>
                                      <w:szCs w:val="16"/>
                                      <w:lang w:val="en-US"/>
                                      <w:rPrChange w:id="1605" w:author="AL" w:date="2021-08-03T17:02:00Z">
                                        <w:rPr>
                                          <w:rFonts w:asciiTheme="minorHAnsi" w:hAnsiTheme="minorHAnsi" w:cstheme="minorHAnsi"/>
                                          <w:sz w:val="18"/>
                                          <w:szCs w:val="18"/>
                                          <w:lang w:val="en-US"/>
                                        </w:rPr>
                                      </w:rPrChange>
                                    </w:rPr>
                                    <w:t>100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63475" y="110016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F4E739" w14:textId="653764C4" w:rsidR="005A78E3" w:rsidRPr="00864D52" w:rsidRDefault="005A78E3">
                                <w:pPr>
                                  <w:rPr>
                                    <w:rFonts w:asciiTheme="minorHAnsi" w:hAnsiTheme="minorHAnsi" w:cstheme="minorHAnsi"/>
                                    <w:sz w:val="16"/>
                                    <w:szCs w:val="16"/>
                                    <w:lang w:val="en-US"/>
                                    <w:rPrChange w:id="1606" w:author="AL" w:date="2021-08-03T17:03:00Z">
                                      <w:rPr/>
                                    </w:rPrChange>
                                  </w:rPr>
                                </w:pPr>
                                <w:ins w:id="1607" w:author="AL" w:date="2021-08-03T16:59:00Z">
                                  <w:r w:rsidRPr="00864D52">
                                    <w:rPr>
                                      <w:rFonts w:asciiTheme="minorHAnsi" w:hAnsiTheme="minorHAnsi" w:cstheme="minorHAnsi"/>
                                      <w:sz w:val="16"/>
                                      <w:szCs w:val="16"/>
                                      <w:lang w:val="en-US"/>
                                      <w:rPrChange w:id="1608" w:author="AL" w:date="2021-08-03T17:03:00Z">
                                        <w:rPr>
                                          <w:rFonts w:asciiTheme="minorHAnsi" w:hAnsiTheme="minorHAnsi" w:cstheme="minorHAnsi"/>
                                          <w:sz w:val="18"/>
                                          <w:szCs w:val="18"/>
                                          <w:lang w:val="en-US"/>
                                        </w:rPr>
                                      </w:rPrChange>
                                    </w:rPr>
                                    <w:t>2</w:t>
                                  </w:r>
                                </w:ins>
                                <w:ins w:id="1609" w:author="AL" w:date="2021-08-03T16:55:00Z">
                                  <w:r w:rsidRPr="00864D52">
                                    <w:rPr>
                                      <w:rFonts w:asciiTheme="minorHAnsi" w:hAnsiTheme="minorHAnsi" w:cstheme="minorHAnsi"/>
                                      <w:sz w:val="16"/>
                                      <w:szCs w:val="16"/>
                                      <w:lang w:val="en-US"/>
                                      <w:rPrChange w:id="1610" w:author="AL" w:date="2021-08-03T17:03:00Z">
                                        <w:rPr>
                                          <w:rFonts w:asciiTheme="minorHAnsi" w:hAnsiTheme="minorHAnsi" w:cstheme="minorHAnsi"/>
                                          <w:sz w:val="18"/>
                                          <w:szCs w:val="18"/>
                                          <w:lang w:val="en-US"/>
                                        </w:rPr>
                                      </w:rPrChange>
                                    </w:rPr>
                                    <w:t>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57121" y="574906"/>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69D934" w14:textId="6BD57913" w:rsidR="005A78E3" w:rsidRPr="00864D52" w:rsidRDefault="005A78E3">
                                <w:pPr>
                                  <w:rPr>
                                    <w:rFonts w:asciiTheme="minorHAnsi" w:hAnsiTheme="minorHAnsi" w:cstheme="minorHAnsi"/>
                                    <w:sz w:val="16"/>
                                    <w:szCs w:val="16"/>
                                    <w:lang w:val="en-US"/>
                                    <w:rPrChange w:id="1611" w:author="AL" w:date="2021-08-03T17:03:00Z">
                                      <w:rPr/>
                                    </w:rPrChange>
                                  </w:rPr>
                                </w:pPr>
                                <w:ins w:id="1612" w:author="AL" w:date="2021-08-03T16:59:00Z">
                                  <w:r w:rsidRPr="00864D52">
                                    <w:rPr>
                                      <w:rFonts w:asciiTheme="minorHAnsi" w:hAnsiTheme="minorHAnsi" w:cstheme="minorHAnsi"/>
                                      <w:sz w:val="16"/>
                                      <w:szCs w:val="16"/>
                                      <w:lang w:val="en-US"/>
                                      <w:rPrChange w:id="1613" w:author="AL" w:date="2021-08-03T17:03:00Z">
                                        <w:rPr>
                                          <w:rFonts w:asciiTheme="minorHAnsi" w:hAnsiTheme="minorHAnsi" w:cstheme="minorHAnsi"/>
                                          <w:sz w:val="18"/>
                                          <w:szCs w:val="18"/>
                                          <w:lang w:val="en-US"/>
                                        </w:rPr>
                                      </w:rPrChange>
                                    </w:rPr>
                                    <w:t>3</w:t>
                                  </w:r>
                                </w:ins>
                                <w:ins w:id="1614" w:author="AL" w:date="2021-08-03T16:55:00Z">
                                  <w:r w:rsidRPr="00864D52">
                                    <w:rPr>
                                      <w:rFonts w:asciiTheme="minorHAnsi" w:hAnsiTheme="minorHAnsi" w:cstheme="minorHAnsi"/>
                                      <w:sz w:val="16"/>
                                      <w:szCs w:val="16"/>
                                      <w:lang w:val="en-US"/>
                                      <w:rPrChange w:id="1615" w:author="AL" w:date="2021-08-03T17:03:00Z">
                                        <w:rPr>
                                          <w:rFonts w:asciiTheme="minorHAnsi" w:hAnsiTheme="minorHAnsi" w:cstheme="minorHAnsi"/>
                                          <w:sz w:val="18"/>
                                          <w:szCs w:val="18"/>
                                          <w:lang w:val="en-US"/>
                                        </w:rPr>
                                      </w:rPrChange>
                                    </w:rPr>
                                    <w:t>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60037" y="4514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960DA" w14:textId="2A8F191D" w:rsidR="005A78E3" w:rsidRPr="00864D52" w:rsidRDefault="005A78E3">
                                <w:pPr>
                                  <w:rPr>
                                    <w:rFonts w:asciiTheme="minorHAnsi" w:hAnsiTheme="minorHAnsi" w:cstheme="minorHAnsi"/>
                                    <w:sz w:val="16"/>
                                    <w:szCs w:val="16"/>
                                    <w:lang w:val="en-US"/>
                                    <w:rPrChange w:id="1616" w:author="AL" w:date="2021-08-03T17:03:00Z">
                                      <w:rPr/>
                                    </w:rPrChange>
                                  </w:rPr>
                                </w:pPr>
                                <w:ins w:id="1617" w:author="AL" w:date="2021-08-03T16:59:00Z">
                                  <w:r w:rsidRPr="00864D52">
                                    <w:rPr>
                                      <w:rFonts w:asciiTheme="minorHAnsi" w:hAnsiTheme="minorHAnsi" w:cstheme="minorHAnsi"/>
                                      <w:sz w:val="16"/>
                                      <w:szCs w:val="16"/>
                                      <w:lang w:val="en-US"/>
                                      <w:rPrChange w:id="1618" w:author="AL" w:date="2021-08-03T17:03:00Z">
                                        <w:rPr>
                                          <w:rFonts w:asciiTheme="minorHAnsi" w:hAnsiTheme="minorHAnsi" w:cstheme="minorHAnsi"/>
                                          <w:sz w:val="18"/>
                                          <w:szCs w:val="18"/>
                                          <w:lang w:val="en-US"/>
                                        </w:rPr>
                                      </w:rPrChange>
                                    </w:rPr>
                                    <w:t>4</w:t>
                                  </w:r>
                                </w:ins>
                                <w:ins w:id="1619" w:author="AL" w:date="2021-08-03T16:55:00Z">
                                  <w:r w:rsidRPr="00864D52">
                                    <w:rPr>
                                      <w:rFonts w:asciiTheme="minorHAnsi" w:hAnsiTheme="minorHAnsi" w:cstheme="minorHAnsi"/>
                                      <w:sz w:val="16"/>
                                      <w:szCs w:val="16"/>
                                      <w:lang w:val="en-US"/>
                                      <w:rPrChange w:id="1620" w:author="AL" w:date="2021-08-03T17:03:00Z">
                                        <w:rPr>
                                          <w:rFonts w:asciiTheme="minorHAnsi" w:hAnsiTheme="minorHAnsi" w:cstheme="minorHAnsi"/>
                                          <w:sz w:val="18"/>
                                          <w:szCs w:val="18"/>
                                          <w:lang w:val="en-US"/>
                                        </w:rPr>
                                      </w:rPrChange>
                                    </w:rPr>
                                    <w:t>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659322"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587B3D" w14:textId="77777777" w:rsidR="005A78E3" w:rsidRPr="00864D52" w:rsidRDefault="005A78E3">
                                <w:pPr>
                                  <w:rPr>
                                    <w:rFonts w:asciiTheme="minorHAnsi" w:hAnsiTheme="minorHAnsi" w:cstheme="minorHAnsi"/>
                                    <w:sz w:val="16"/>
                                    <w:szCs w:val="16"/>
                                    <w:lang w:val="en-US"/>
                                    <w:rPrChange w:id="1621" w:author="AL" w:date="2021-08-03T17:02:00Z">
                                      <w:rPr/>
                                    </w:rPrChange>
                                  </w:rPr>
                                </w:pPr>
                                <w:ins w:id="1622" w:author="AL" w:date="2021-08-03T16:55:00Z">
                                  <w:r w:rsidRPr="00864D52">
                                    <w:rPr>
                                      <w:rFonts w:asciiTheme="minorHAnsi" w:hAnsiTheme="minorHAnsi" w:cstheme="minorHAnsi"/>
                                      <w:sz w:val="16"/>
                                      <w:szCs w:val="16"/>
                                      <w:lang w:val="en-US"/>
                                      <w:rPrChange w:id="1623" w:author="AL" w:date="2021-08-03T17:02:00Z">
                                        <w:rPr>
                                          <w:rFonts w:asciiTheme="minorHAnsi" w:hAnsiTheme="minorHAnsi" w:cstheme="minorHAnsi"/>
                                          <w:sz w:val="18"/>
                                          <w:szCs w:val="18"/>
                                          <w:lang w:val="en-US"/>
                                        </w:rPr>
                                      </w:rPrChange>
                                    </w:rPr>
                                    <w:t>100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67647" y="2091482"/>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93A760" w14:textId="774BA10C" w:rsidR="005A78E3" w:rsidRPr="00864D52" w:rsidRDefault="005A78E3">
                                <w:pPr>
                                  <w:rPr>
                                    <w:rFonts w:asciiTheme="minorHAnsi" w:hAnsiTheme="minorHAnsi" w:cstheme="minorHAnsi"/>
                                    <w:sz w:val="16"/>
                                    <w:szCs w:val="16"/>
                                    <w:lang w:val="en-US"/>
                                    <w:rPrChange w:id="1624" w:author="AL" w:date="2021-08-03T17:02:00Z">
                                      <w:rPr/>
                                    </w:rPrChange>
                                  </w:rPr>
                                </w:pPr>
                                <w:ins w:id="1625" w:author="AL" w:date="2021-08-03T17:02:00Z">
                                  <w:r>
                                    <w:rPr>
                                      <w:rFonts w:asciiTheme="minorHAnsi" w:hAnsiTheme="minorHAnsi" w:cstheme="minorHAnsi"/>
                                      <w:sz w:val="16"/>
                                      <w:szCs w:val="16"/>
                                      <w:lang w:val="en-US"/>
                                    </w:rPr>
                                    <w:t>2</w:t>
                                  </w:r>
                                </w:ins>
                                <w:ins w:id="1626" w:author="AL" w:date="2021-08-03T16:55:00Z">
                                  <w:r w:rsidRPr="00864D52">
                                    <w:rPr>
                                      <w:rFonts w:asciiTheme="minorHAnsi" w:hAnsiTheme="minorHAnsi" w:cstheme="minorHAnsi"/>
                                      <w:sz w:val="16"/>
                                      <w:szCs w:val="16"/>
                                      <w:lang w:val="en-US"/>
                                      <w:rPrChange w:id="1627" w:author="AL" w:date="2021-08-03T17:02:00Z">
                                        <w:rPr>
                                          <w:rFonts w:asciiTheme="minorHAnsi" w:hAnsiTheme="minorHAnsi" w:cstheme="minorHAnsi"/>
                                          <w:sz w:val="18"/>
                                          <w:szCs w:val="18"/>
                                          <w:lang w:val="en-US"/>
                                        </w:rPr>
                                      </w:rPrChange>
                                    </w:rPr>
                                    <w:t>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877884"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2CDBED" w14:textId="370D49EA" w:rsidR="005A78E3" w:rsidRPr="00864D52" w:rsidRDefault="005A78E3">
                                <w:pPr>
                                  <w:rPr>
                                    <w:rFonts w:asciiTheme="minorHAnsi" w:hAnsiTheme="minorHAnsi" w:cstheme="minorHAnsi"/>
                                    <w:sz w:val="16"/>
                                    <w:szCs w:val="16"/>
                                    <w:lang w:val="en-US"/>
                                    <w:rPrChange w:id="1628" w:author="AL" w:date="2021-08-03T17:02:00Z">
                                      <w:rPr/>
                                    </w:rPrChange>
                                  </w:rPr>
                                </w:pPr>
                                <w:ins w:id="1629" w:author="AL" w:date="2021-08-03T17:03:00Z">
                                  <w:r>
                                    <w:rPr>
                                      <w:rFonts w:asciiTheme="minorHAnsi" w:hAnsiTheme="minorHAnsi" w:cstheme="minorHAnsi"/>
                                      <w:sz w:val="16"/>
                                      <w:szCs w:val="16"/>
                                      <w:lang w:val="en-US"/>
                                    </w:rPr>
                                    <w:t>3</w:t>
                                  </w:r>
                                </w:ins>
                                <w:ins w:id="1630" w:author="AL" w:date="2021-08-03T16:55:00Z">
                                  <w:r w:rsidRPr="00864D52">
                                    <w:rPr>
                                      <w:rFonts w:asciiTheme="minorHAnsi" w:hAnsiTheme="minorHAnsi" w:cstheme="minorHAnsi"/>
                                      <w:sz w:val="16"/>
                                      <w:szCs w:val="16"/>
                                      <w:lang w:val="en-US"/>
                                      <w:rPrChange w:id="1631" w:author="AL" w:date="2021-08-03T17:02:00Z">
                                        <w:rPr>
                                          <w:rFonts w:asciiTheme="minorHAnsi" w:hAnsiTheme="minorHAnsi" w:cstheme="minorHAnsi"/>
                                          <w:sz w:val="18"/>
                                          <w:szCs w:val="18"/>
                                          <w:lang w:val="en-US"/>
                                        </w:rPr>
                                      </w:rPrChange>
                                    </w:rPr>
                                    <w:t>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486208" y="2089569"/>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0C7D2C" w14:textId="36BF6019" w:rsidR="005A78E3" w:rsidRPr="00864D52" w:rsidRDefault="005A78E3">
                                <w:pPr>
                                  <w:rPr>
                                    <w:rFonts w:asciiTheme="minorHAnsi" w:hAnsiTheme="minorHAnsi" w:cstheme="minorHAnsi"/>
                                    <w:sz w:val="16"/>
                                    <w:szCs w:val="16"/>
                                    <w:lang w:val="en-US"/>
                                    <w:rPrChange w:id="1632" w:author="AL" w:date="2021-08-03T17:02:00Z">
                                      <w:rPr/>
                                    </w:rPrChange>
                                  </w:rPr>
                                </w:pPr>
                                <w:ins w:id="1633" w:author="AL" w:date="2021-08-03T17:03:00Z">
                                  <w:r>
                                    <w:rPr>
                                      <w:rFonts w:asciiTheme="minorHAnsi" w:hAnsiTheme="minorHAnsi" w:cstheme="minorHAnsi"/>
                                      <w:sz w:val="16"/>
                                      <w:szCs w:val="16"/>
                                      <w:lang w:val="en-US"/>
                                    </w:rPr>
                                    <w:t>4</w:t>
                                  </w:r>
                                </w:ins>
                                <w:ins w:id="1634" w:author="AL" w:date="2021-08-03T16:55:00Z">
                                  <w:r w:rsidRPr="00864D52">
                                    <w:rPr>
                                      <w:rFonts w:asciiTheme="minorHAnsi" w:hAnsiTheme="minorHAnsi" w:cstheme="minorHAnsi"/>
                                      <w:sz w:val="16"/>
                                      <w:szCs w:val="16"/>
                                      <w:lang w:val="en-US"/>
                                      <w:rPrChange w:id="1635" w:author="AL" w:date="2021-08-03T17:02:00Z">
                                        <w:rPr>
                                          <w:rFonts w:asciiTheme="minorHAnsi" w:hAnsiTheme="minorHAnsi" w:cstheme="minorHAnsi"/>
                                          <w:sz w:val="18"/>
                                          <w:szCs w:val="18"/>
                                          <w:lang w:val="en-US"/>
                                        </w:rPr>
                                      </w:rPrChange>
                                    </w:rPr>
                                    <w:t>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4023428" y="209793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74EF87" w14:textId="77777777" w:rsidR="005A78E3" w:rsidRPr="00864D52" w:rsidRDefault="005A78E3">
                                <w:pPr>
                                  <w:rPr>
                                    <w:rFonts w:asciiTheme="minorHAnsi" w:hAnsiTheme="minorHAnsi" w:cstheme="minorHAnsi"/>
                                    <w:sz w:val="16"/>
                                    <w:szCs w:val="16"/>
                                    <w:lang w:val="en-US"/>
                                    <w:rPrChange w:id="1636" w:author="AL" w:date="2021-08-03T17:02:00Z">
                                      <w:rPr/>
                                    </w:rPrChange>
                                  </w:rPr>
                                </w:pPr>
                                <w:ins w:id="1637" w:author="AL" w:date="2021-08-03T16:55:00Z">
                                  <w:r w:rsidRPr="00864D52">
                                    <w:rPr>
                                      <w:rFonts w:asciiTheme="minorHAnsi" w:hAnsiTheme="minorHAnsi" w:cstheme="minorHAnsi"/>
                                      <w:sz w:val="16"/>
                                      <w:szCs w:val="16"/>
                                      <w:lang w:val="en-US"/>
                                      <w:rPrChange w:id="1638" w:author="AL" w:date="2021-08-03T17:02:00Z">
                                        <w:rPr>
                                          <w:rFonts w:asciiTheme="minorHAnsi" w:hAnsiTheme="minorHAnsi" w:cstheme="minorHAnsi"/>
                                          <w:sz w:val="18"/>
                                          <w:szCs w:val="18"/>
                                          <w:lang w:val="en-US"/>
                                        </w:rPr>
                                      </w:rPrChange>
                                    </w:rPr>
                                    <w:t>100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30488" y="2092931"/>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18E733" w14:textId="77777777" w:rsidR="005A78E3" w:rsidRPr="00864D52" w:rsidRDefault="005A78E3">
                                <w:pPr>
                                  <w:rPr>
                                    <w:rFonts w:asciiTheme="minorHAnsi" w:hAnsiTheme="minorHAnsi" w:cstheme="minorHAnsi"/>
                                    <w:sz w:val="16"/>
                                    <w:szCs w:val="16"/>
                                    <w:lang w:val="en-US"/>
                                    <w:rPrChange w:id="1639" w:author="AL" w:date="2021-08-03T17:02:00Z">
                                      <w:rPr/>
                                    </w:rPrChange>
                                  </w:rPr>
                                </w:pPr>
                                <w:ins w:id="1640" w:author="AL" w:date="2021-08-03T17:02:00Z">
                                  <w:r>
                                    <w:rPr>
                                      <w:rFonts w:asciiTheme="minorHAnsi" w:hAnsiTheme="minorHAnsi" w:cstheme="minorHAnsi"/>
                                      <w:sz w:val="16"/>
                                      <w:szCs w:val="16"/>
                                      <w:lang w:val="en-US"/>
                                    </w:rPr>
                                    <w:t>2</w:t>
                                  </w:r>
                                </w:ins>
                                <w:ins w:id="1641" w:author="AL" w:date="2021-08-03T16:55:00Z">
                                  <w:r w:rsidRPr="00864D52">
                                    <w:rPr>
                                      <w:rFonts w:asciiTheme="minorHAnsi" w:hAnsiTheme="minorHAnsi" w:cstheme="minorHAnsi"/>
                                      <w:sz w:val="16"/>
                                      <w:szCs w:val="16"/>
                                      <w:lang w:val="en-US"/>
                                      <w:rPrChange w:id="1642" w:author="AL" w:date="2021-08-03T17:02:00Z">
                                        <w:rPr>
                                          <w:rFonts w:asciiTheme="minorHAnsi" w:hAnsiTheme="minorHAnsi" w:cstheme="minorHAnsi"/>
                                          <w:sz w:val="18"/>
                                          <w:szCs w:val="18"/>
                                          <w:lang w:val="en-US"/>
                                        </w:rPr>
                                      </w:rPrChange>
                                    </w:rPr>
                                    <w:t>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131637" y="402828"/>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721DE1" w14:textId="77777777" w:rsidR="005A78E3" w:rsidRPr="00864D52" w:rsidRDefault="005A78E3">
                                <w:pPr>
                                  <w:rPr>
                                    <w:rFonts w:asciiTheme="minorHAnsi" w:hAnsiTheme="minorHAnsi" w:cstheme="minorHAnsi"/>
                                    <w:sz w:val="16"/>
                                    <w:szCs w:val="16"/>
                                    <w:lang w:val="en-US"/>
                                    <w:rPrChange w:id="1643" w:author="AL" w:date="2021-08-03T17:02:00Z">
                                      <w:rPr/>
                                    </w:rPrChange>
                                  </w:rPr>
                                </w:pPr>
                                <w:ins w:id="1644" w:author="AL" w:date="2021-08-03T17:02:00Z">
                                  <w:r>
                                    <w:rPr>
                                      <w:rFonts w:asciiTheme="minorHAnsi" w:hAnsiTheme="minorHAnsi" w:cstheme="minorHAnsi"/>
                                      <w:sz w:val="16"/>
                                      <w:szCs w:val="16"/>
                                      <w:lang w:val="en-US"/>
                                    </w:rPr>
                                    <w:t>2</w:t>
                                  </w:r>
                                </w:ins>
                                <w:ins w:id="1645" w:author="AL" w:date="2021-08-03T16:55:00Z">
                                  <w:r w:rsidRPr="00864D52">
                                    <w:rPr>
                                      <w:rFonts w:asciiTheme="minorHAnsi" w:hAnsiTheme="minorHAnsi" w:cstheme="minorHAnsi"/>
                                      <w:sz w:val="16"/>
                                      <w:szCs w:val="16"/>
                                      <w:lang w:val="en-US"/>
                                      <w:rPrChange w:id="1646" w:author="AL" w:date="2021-08-03T17:02:00Z">
                                        <w:rPr>
                                          <w:rFonts w:asciiTheme="minorHAnsi" w:hAnsiTheme="minorHAnsi" w:cstheme="minorHAnsi"/>
                                          <w:sz w:val="18"/>
                                          <w:szCs w:val="18"/>
                                          <w:lang w:val="en-US"/>
                                        </w:rPr>
                                      </w:rPrChange>
                                    </w:rPr>
                                    <w:t>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128621" y="1274743"/>
                              <a:ext cx="377190"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C226E8" w14:textId="77777777" w:rsidR="005A78E3" w:rsidRPr="00864D52" w:rsidRDefault="005A78E3">
                                <w:pPr>
                                  <w:rPr>
                                    <w:rFonts w:asciiTheme="minorHAnsi" w:hAnsiTheme="minorHAnsi" w:cstheme="minorHAnsi"/>
                                    <w:sz w:val="16"/>
                                    <w:szCs w:val="16"/>
                                    <w:lang w:val="en-US"/>
                                    <w:rPrChange w:id="1647" w:author="AL" w:date="2021-08-03T17:02:00Z">
                                      <w:rPr/>
                                    </w:rPrChange>
                                  </w:rPr>
                                </w:pPr>
                                <w:ins w:id="1648" w:author="AL" w:date="2021-08-03T16:55:00Z">
                                  <w:r w:rsidRPr="00864D52">
                                    <w:rPr>
                                      <w:rFonts w:asciiTheme="minorHAnsi" w:hAnsiTheme="minorHAnsi" w:cstheme="minorHAnsi"/>
                                      <w:sz w:val="16"/>
                                      <w:szCs w:val="16"/>
                                      <w:lang w:val="en-US"/>
                                      <w:rPrChange w:id="1649" w:author="AL" w:date="2021-08-03T17:02:00Z">
                                        <w:rPr>
                                          <w:rFonts w:asciiTheme="minorHAnsi" w:hAnsiTheme="minorHAnsi" w:cstheme="minorHAnsi"/>
                                          <w:sz w:val="18"/>
                                          <w:szCs w:val="18"/>
                                          <w:lang w:val="en-US"/>
                                        </w:rPr>
                                      </w:rPrChange>
                                    </w:rPr>
                                    <w:t>100</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203628" id="Canvas 11" o:spid="_x0000_s1057" editas="canvas" style="width:466.8pt;height:206.5pt;mso-position-horizontal-relative:char;mso-position-vertical-relative:line" coordsize="59283,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">
                  <v:shape id="_x0000_s1058" type="#_x0000_t75" style="position:absolute;width:59283;height:26219;visibility:visible;mso-wrap-style:square">
                    <v:fill o:detectmouseclick="t"/>
                    <v:path o:connecttype="none"/>
                  </v:shape>
                  <v:shape id="Picture 30" o:spid="_x0000_s1059" type="#_x0000_t75" style="position:absolute;left:2267;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">
                    <v:imagedata r:id="rId26" o:title=""/>
                  </v:shape>
                  <v:shape id="Picture 39" o:spid="_x0000_s1060" type="#_x0000_t75" style="position:absolute;left:31959;width:27324;height:226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">
                    <v:imagedata r:id="rId27" o:title=""/>
                  </v:shape>
                  <v:rect id="Rectangle 43" o:spid="_x0000_s1061" style="position:absolute;left:-6935;top:10706;width:16841;height:29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" filled="f" stroked="f" strokeweight="1pt">
                    <v:textbox>
                      <w:txbxContent>
                        <w:p w14:paraId="52E04D1C" w14:textId="2C4BBFB5" w:rsidR="005A78E3" w:rsidRPr="008504A2" w:rsidRDefault="005A78E3">
                          <w:pPr>
                            <w:jc w:val="center"/>
                            <w:rPr>
                              <w:rFonts w:asciiTheme="minorHAnsi" w:hAnsiTheme="minorHAnsi" w:cstheme="minorHAnsi"/>
                              <w:sz w:val="18"/>
                              <w:szCs w:val="18"/>
                              <w:lang w:val="en-US"/>
                              <w:rPrChange w:id="1650" w:author="AL" w:date="2021-08-03T16:50:00Z">
                                <w:rPr/>
                              </w:rPrChange>
                            </w:rPr>
                            <w:pPrChange w:id="1651" w:author="AL" w:date="2021-08-03T16:48:00Z">
                              <w:pPr/>
                            </w:pPrChange>
                          </w:pPr>
                          <w:ins w:id="1652" w:author="AL" w:date="2021-08-03T16:49:00Z">
                            <w:r w:rsidRPr="008504A2">
                              <w:rPr>
                                <w:rFonts w:asciiTheme="minorHAnsi" w:hAnsiTheme="minorHAnsi" w:cstheme="minorHAnsi"/>
                                <w:sz w:val="18"/>
                                <w:szCs w:val="18"/>
                                <w:lang w:val="en-US"/>
                                <w:rPrChange w:id="1653" w:author="AL" w:date="2021-08-03T16:50:00Z">
                                  <w:rPr>
                                    <w:lang w:val="en-US"/>
                                  </w:rPr>
                                </w:rPrChange>
                              </w:rPr>
                              <w:t xml:space="preserve">Predicted MW, </w:t>
                            </w:r>
                            <w:proofErr w:type="spellStart"/>
                            <w:r w:rsidRPr="008504A2">
                              <w:rPr>
                                <w:rFonts w:asciiTheme="minorHAnsi" w:hAnsiTheme="minorHAnsi" w:cstheme="minorHAnsi"/>
                                <w:sz w:val="18"/>
                                <w:szCs w:val="18"/>
                                <w:lang w:val="en-US"/>
                                <w:rPrChange w:id="1654" w:author="AL" w:date="2021-08-03T16:50:00Z">
                                  <w:rPr>
                                    <w:lang w:val="en-US"/>
                                  </w:rPr>
                                </w:rPrChange>
                              </w:rPr>
                              <w:t>kDa</w:t>
                            </w:r>
                          </w:ins>
                          <w:proofErr w:type="spellEnd"/>
                        </w:p>
                      </w:txbxContent>
                    </v:textbox>
                  </v:rect>
                  <v:rect id="Rectangle 62" o:spid="_x0000_s1062" style="position:absolute;left:9427;top:22603;width:16841;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14:paraId="4A841665" w14:textId="19626886" w:rsidR="005A78E3" w:rsidRPr="008504A2" w:rsidRDefault="005A78E3">
                          <w:pPr>
                            <w:jc w:val="center"/>
                            <w:rPr>
                              <w:rFonts w:asciiTheme="minorHAnsi" w:hAnsiTheme="minorHAnsi" w:cstheme="minorHAnsi"/>
                              <w:sz w:val="18"/>
                              <w:szCs w:val="18"/>
                              <w:lang w:val="en-US"/>
                              <w:rPrChange w:id="1655" w:author="AL" w:date="2021-08-03T16:50:00Z">
                                <w:rPr/>
                              </w:rPrChange>
                            </w:rPr>
                            <w:pPrChange w:id="1656" w:author="AL" w:date="2021-08-03T16:48:00Z">
                              <w:pPr/>
                            </w:pPrChange>
                          </w:pPr>
                          <w:ins w:id="1657" w:author="AL" w:date="2021-08-03T16:51:00Z">
                            <w:r>
                              <w:rPr>
                                <w:rFonts w:asciiTheme="minorHAnsi" w:hAnsiTheme="minorHAnsi" w:cstheme="minorHAnsi"/>
                                <w:sz w:val="18"/>
                                <w:szCs w:val="18"/>
                                <w:lang w:val="en-US"/>
                              </w:rPr>
                              <w:t>Ground truth</w:t>
                            </w:r>
                          </w:ins>
                          <w:ins w:id="1658" w:author="AL" w:date="2021-08-03T16:49:00Z">
                            <w:r w:rsidRPr="008504A2">
                              <w:rPr>
                                <w:rFonts w:asciiTheme="minorHAnsi" w:hAnsiTheme="minorHAnsi" w:cstheme="minorHAnsi"/>
                                <w:sz w:val="18"/>
                                <w:szCs w:val="18"/>
                                <w:lang w:val="en-US"/>
                                <w:rPrChange w:id="1659" w:author="AL" w:date="2021-08-03T16:50:00Z">
                                  <w:rPr>
                                    <w:lang w:val="en-US"/>
                                  </w:rPr>
                                </w:rPrChange>
                              </w:rPr>
                              <w:t xml:space="preserve"> MW, </w:t>
                            </w:r>
                            <w:proofErr w:type="spellStart"/>
                            <w:r w:rsidRPr="008504A2">
                              <w:rPr>
                                <w:rFonts w:asciiTheme="minorHAnsi" w:hAnsiTheme="minorHAnsi" w:cstheme="minorHAnsi"/>
                                <w:sz w:val="18"/>
                                <w:szCs w:val="18"/>
                                <w:lang w:val="en-US"/>
                                <w:rPrChange w:id="1660" w:author="AL" w:date="2021-08-03T16:50:00Z">
                                  <w:rPr>
                                    <w:lang w:val="en-US"/>
                                  </w:rPr>
                                </w:rPrChange>
                              </w:rPr>
                              <w:t>kDa</w:t>
                            </w:r>
                          </w:ins>
                          <w:proofErr w:type="spellEnd"/>
                        </w:p>
                      </w:txbxContent>
                    </v:textbox>
                  </v:rect>
                  <v:rect id="Rectangle 63" o:spid="_x0000_s1063" style="position:absolute;left:37165;top:22892;width:16840;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liwwAAANsAAAAPAAAAZHJzL2Rvd25yZXYueG1sRI9PawIx&#10;FMTvBb9DeEJvNdsK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tAD5YsMAAADbAAAADwAA&#10;AAAAAAAAAAAAAAAHAgAAZHJzL2Rvd25yZXYueG1sUEsFBgAAAAADAAMAtwAAAPcCAAAAAA==&#10;" filled="f" stroked="f" strokeweight="1pt">
                    <v:textbox>
                      <w:txbxContent>
                        <w:p w14:paraId="01C2742E" w14:textId="62379133" w:rsidR="005A78E3" w:rsidRPr="008504A2" w:rsidRDefault="005A78E3">
                          <w:pPr>
                            <w:jc w:val="center"/>
                            <w:rPr>
                              <w:rFonts w:asciiTheme="minorHAnsi" w:hAnsiTheme="minorHAnsi" w:cstheme="minorHAnsi"/>
                              <w:sz w:val="18"/>
                              <w:szCs w:val="18"/>
                              <w:lang w:val="en-US"/>
                              <w:rPrChange w:id="1661" w:author="AL" w:date="2021-08-03T16:50:00Z">
                                <w:rPr/>
                              </w:rPrChange>
                            </w:rPr>
                            <w:pPrChange w:id="1662" w:author="AL" w:date="2021-08-03T16:48:00Z">
                              <w:pPr/>
                            </w:pPrChange>
                          </w:pPr>
                          <w:ins w:id="1663" w:author="AL" w:date="2021-08-03T16:51:00Z">
                            <w:r>
                              <w:rPr>
                                <w:rFonts w:asciiTheme="minorHAnsi" w:hAnsiTheme="minorHAnsi" w:cstheme="minorHAnsi"/>
                                <w:sz w:val="18"/>
                                <w:szCs w:val="18"/>
                                <w:lang w:val="en-US"/>
                              </w:rPr>
                              <w:t>Ground truth</w:t>
                            </w:r>
                          </w:ins>
                          <w:ins w:id="1664" w:author="AL" w:date="2021-08-03T16:49:00Z">
                            <w:r w:rsidRPr="008504A2">
                              <w:rPr>
                                <w:rFonts w:asciiTheme="minorHAnsi" w:hAnsiTheme="minorHAnsi" w:cstheme="minorHAnsi"/>
                                <w:sz w:val="18"/>
                                <w:szCs w:val="18"/>
                                <w:lang w:val="en-US"/>
                                <w:rPrChange w:id="1665" w:author="AL" w:date="2021-08-03T16:50:00Z">
                                  <w:rPr>
                                    <w:lang w:val="en-US"/>
                                  </w:rPr>
                                </w:rPrChange>
                              </w:rPr>
                              <w:t xml:space="preserve"> </w:t>
                            </w:r>
                          </w:ins>
                          <w:proofErr w:type="spellStart"/>
                          <w:ins w:id="1666" w:author="AL" w:date="2021-08-03T16:51:00Z">
                            <w:r>
                              <w:rPr>
                                <w:rFonts w:asciiTheme="minorHAnsi" w:hAnsiTheme="minorHAnsi" w:cstheme="minorHAnsi"/>
                                <w:sz w:val="18"/>
                                <w:szCs w:val="18"/>
                                <w:lang w:val="en-US"/>
                              </w:rPr>
                              <w:t>D</w:t>
                            </w:r>
                            <w:r w:rsidRPr="008504A2">
                              <w:rPr>
                                <w:rFonts w:asciiTheme="minorHAnsi" w:hAnsiTheme="minorHAnsi" w:cstheme="minorHAnsi"/>
                                <w:sz w:val="18"/>
                                <w:szCs w:val="18"/>
                                <w:vertAlign w:val="subscript"/>
                                <w:lang w:val="en-US"/>
                                <w:rPrChange w:id="1667" w:author="AL" w:date="2021-08-03T16:54:00Z">
                                  <w:rPr>
                                    <w:rFonts w:asciiTheme="minorHAnsi" w:hAnsiTheme="minorHAnsi" w:cstheme="minorHAnsi"/>
                                    <w:sz w:val="18"/>
                                    <w:szCs w:val="18"/>
                                    <w:lang w:val="en-US"/>
                                  </w:rPr>
                                </w:rPrChange>
                              </w:rPr>
                              <w:t>max</w:t>
                            </w:r>
                          </w:ins>
                          <w:proofErr w:type="spellEnd"/>
                          <w:ins w:id="1668" w:author="AL" w:date="2021-08-03T16:49:00Z">
                            <w:r w:rsidRPr="008504A2">
                              <w:rPr>
                                <w:rFonts w:asciiTheme="minorHAnsi" w:hAnsiTheme="minorHAnsi" w:cstheme="minorHAnsi"/>
                                <w:sz w:val="18"/>
                                <w:szCs w:val="18"/>
                                <w:lang w:val="en-US"/>
                                <w:rPrChange w:id="1669" w:author="AL" w:date="2021-08-03T16:50:00Z">
                                  <w:rPr>
                                    <w:lang w:val="en-US"/>
                                  </w:rPr>
                                </w:rPrChange>
                              </w:rPr>
                              <w:t xml:space="preserve">, </w:t>
                            </w:r>
                          </w:ins>
                          <w:ins w:id="1670" w:author="AL" w:date="2021-08-03T16:54:00Z">
                            <w:r>
                              <w:rPr>
                                <w:rFonts w:asciiTheme="minorHAnsi" w:hAnsiTheme="minorHAnsi" w:cstheme="minorHAnsi"/>
                                <w:sz w:val="18"/>
                                <w:szCs w:val="18"/>
                                <w:lang w:val="en-US"/>
                              </w:rPr>
                              <w:t>Å</w:t>
                            </w:r>
                          </w:ins>
                        </w:p>
                      </w:txbxContent>
                    </v:textbox>
                  </v:rect>
                  <v:rect id="Rectangle 64" o:spid="_x0000_s1064" style="position:absolute;left:22883;top:10154;width:16840;height:29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" filled="f" stroked="f" strokeweight="1pt">
                    <v:textbox>
                      <w:txbxContent>
                        <w:p w14:paraId="5124DBBB" w14:textId="5AB8F968" w:rsidR="005A78E3" w:rsidRPr="008504A2" w:rsidRDefault="005A78E3">
                          <w:pPr>
                            <w:jc w:val="center"/>
                            <w:rPr>
                              <w:rFonts w:asciiTheme="minorHAnsi" w:hAnsiTheme="minorHAnsi" w:cstheme="minorHAnsi"/>
                              <w:sz w:val="18"/>
                              <w:szCs w:val="18"/>
                              <w:lang w:val="en-US"/>
                              <w:rPrChange w:id="1671" w:author="AL" w:date="2021-08-03T16:50:00Z">
                                <w:rPr/>
                              </w:rPrChange>
                            </w:rPr>
                            <w:pPrChange w:id="1672" w:author="AL" w:date="2021-08-03T16:48:00Z">
                              <w:pPr/>
                            </w:pPrChange>
                          </w:pPr>
                          <w:ins w:id="1673" w:author="AL" w:date="2021-08-03T16:54:00Z">
                            <w:r>
                              <w:rPr>
                                <w:rFonts w:asciiTheme="minorHAnsi" w:hAnsiTheme="minorHAnsi" w:cstheme="minorHAnsi"/>
                                <w:sz w:val="18"/>
                                <w:szCs w:val="18"/>
                                <w:lang w:val="en-US"/>
                              </w:rPr>
                              <w:t>Predicted</w:t>
                            </w:r>
                          </w:ins>
                          <w:ins w:id="1674" w:author="AL" w:date="2021-08-03T16:49:00Z">
                            <w:r w:rsidRPr="008504A2">
                              <w:rPr>
                                <w:rFonts w:asciiTheme="minorHAnsi" w:hAnsiTheme="minorHAnsi" w:cstheme="minorHAnsi"/>
                                <w:sz w:val="18"/>
                                <w:szCs w:val="18"/>
                                <w:lang w:val="en-US"/>
                                <w:rPrChange w:id="1675" w:author="AL" w:date="2021-08-03T16:50:00Z">
                                  <w:rPr>
                                    <w:lang w:val="en-US"/>
                                  </w:rPr>
                                </w:rPrChange>
                              </w:rPr>
                              <w:t xml:space="preserve"> </w:t>
                            </w:r>
                          </w:ins>
                          <w:proofErr w:type="spellStart"/>
                          <w:ins w:id="1676" w:author="AL" w:date="2021-08-03T16:51:00Z">
                            <w:r>
                              <w:rPr>
                                <w:rFonts w:asciiTheme="minorHAnsi" w:hAnsiTheme="minorHAnsi" w:cstheme="minorHAnsi"/>
                                <w:sz w:val="18"/>
                                <w:szCs w:val="18"/>
                                <w:lang w:val="en-US"/>
                              </w:rPr>
                              <w:t>D</w:t>
                            </w:r>
                            <w:r w:rsidRPr="008504A2">
                              <w:rPr>
                                <w:rFonts w:asciiTheme="minorHAnsi" w:hAnsiTheme="minorHAnsi" w:cstheme="minorHAnsi"/>
                                <w:sz w:val="18"/>
                                <w:szCs w:val="18"/>
                                <w:vertAlign w:val="subscript"/>
                                <w:lang w:val="en-US"/>
                                <w:rPrChange w:id="1677" w:author="AL" w:date="2021-08-03T16:54:00Z">
                                  <w:rPr>
                                    <w:rFonts w:asciiTheme="minorHAnsi" w:hAnsiTheme="minorHAnsi" w:cstheme="minorHAnsi"/>
                                    <w:sz w:val="18"/>
                                    <w:szCs w:val="18"/>
                                    <w:lang w:val="en-US"/>
                                  </w:rPr>
                                </w:rPrChange>
                              </w:rPr>
                              <w:t>max</w:t>
                            </w:r>
                          </w:ins>
                          <w:proofErr w:type="spellEnd"/>
                          <w:ins w:id="1678" w:author="AL" w:date="2021-08-03T16:49:00Z">
                            <w:r w:rsidRPr="008504A2">
                              <w:rPr>
                                <w:rFonts w:asciiTheme="minorHAnsi" w:hAnsiTheme="minorHAnsi" w:cstheme="minorHAnsi"/>
                                <w:sz w:val="18"/>
                                <w:szCs w:val="18"/>
                                <w:lang w:val="en-US"/>
                                <w:rPrChange w:id="1679" w:author="AL" w:date="2021-08-03T16:50:00Z">
                                  <w:rPr>
                                    <w:lang w:val="en-US"/>
                                  </w:rPr>
                                </w:rPrChange>
                              </w:rPr>
                              <w:t xml:space="preserve">, </w:t>
                            </w:r>
                          </w:ins>
                          <w:ins w:id="1680" w:author="AL" w:date="2021-08-03T16:54:00Z">
                            <w:r>
                              <w:rPr>
                                <w:rFonts w:asciiTheme="minorHAnsi" w:hAnsiTheme="minorHAnsi" w:cstheme="minorHAnsi"/>
                                <w:sz w:val="18"/>
                                <w:szCs w:val="18"/>
                                <w:lang w:val="en-US"/>
                              </w:rPr>
                              <w:t>Å</w:t>
                            </w:r>
                          </w:ins>
                        </w:p>
                      </w:txbxContent>
                    </v:textbox>
                  </v:rect>
                  <v:rect id="Rectangle 65" o:spid="_x0000_s1065" style="position:absolute;left:1600;top:16247;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NwwAAANsAAAAPAAAAZHJzL2Rvd25yZXYueG1sRI9PawIx&#10;FMTvBb9DeEJvNduC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VKXEjcMAAADbAAAADwAA&#10;AAAAAAAAAAAAAAAHAgAAZHJzL2Rvd25yZXYueG1sUEsFBgAAAAADAAMAtwAAAPcCAAAAAA==&#10;" filled="f" stroked="f" strokeweight="1pt">
                    <v:textbox>
                      <w:txbxContent>
                        <w:p w14:paraId="18672357" w14:textId="2CDC57A2" w:rsidR="005A78E3" w:rsidRPr="00864D52" w:rsidRDefault="005A78E3">
                          <w:pPr>
                            <w:rPr>
                              <w:rFonts w:asciiTheme="minorHAnsi" w:hAnsiTheme="minorHAnsi" w:cstheme="minorHAnsi"/>
                              <w:sz w:val="16"/>
                              <w:szCs w:val="16"/>
                              <w:lang w:val="en-US"/>
                              <w:rPrChange w:id="1681" w:author="AL" w:date="2021-08-03T17:02:00Z">
                                <w:rPr/>
                              </w:rPrChange>
                            </w:rPr>
                          </w:pPr>
                          <w:ins w:id="1682" w:author="AL" w:date="2021-08-03T16:55:00Z">
                            <w:r w:rsidRPr="00864D52">
                              <w:rPr>
                                <w:rFonts w:asciiTheme="minorHAnsi" w:hAnsiTheme="minorHAnsi" w:cstheme="minorHAnsi"/>
                                <w:sz w:val="16"/>
                                <w:szCs w:val="16"/>
                                <w:lang w:val="en-US"/>
                                <w:rPrChange w:id="1683" w:author="AL" w:date="2021-08-03T17:02:00Z">
                                  <w:rPr>
                                    <w:rFonts w:asciiTheme="minorHAnsi" w:hAnsiTheme="minorHAnsi" w:cstheme="minorHAnsi"/>
                                    <w:sz w:val="18"/>
                                    <w:szCs w:val="18"/>
                                    <w:lang w:val="en-US"/>
                                  </w:rPr>
                                </w:rPrChange>
                              </w:rPr>
                              <w:t>100</w:t>
                            </w:r>
                          </w:ins>
                        </w:p>
                      </w:txbxContent>
                    </v:textbox>
                  </v:rect>
                  <v:rect id="Rectangle 66" o:spid="_x0000_s1066" style="position:absolute;left:1634;top:1100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" filled="f" stroked="f" strokeweight="1pt">
                    <v:textbox>
                      <w:txbxContent>
                        <w:p w14:paraId="3DF4E739" w14:textId="653764C4" w:rsidR="005A78E3" w:rsidRPr="00864D52" w:rsidRDefault="005A78E3">
                          <w:pPr>
                            <w:rPr>
                              <w:rFonts w:asciiTheme="minorHAnsi" w:hAnsiTheme="minorHAnsi" w:cstheme="minorHAnsi"/>
                              <w:sz w:val="16"/>
                              <w:szCs w:val="16"/>
                              <w:lang w:val="en-US"/>
                              <w:rPrChange w:id="1684" w:author="AL" w:date="2021-08-03T17:03:00Z">
                                <w:rPr/>
                              </w:rPrChange>
                            </w:rPr>
                          </w:pPr>
                          <w:ins w:id="1685" w:author="AL" w:date="2021-08-03T16:59:00Z">
                            <w:r w:rsidRPr="00864D52">
                              <w:rPr>
                                <w:rFonts w:asciiTheme="minorHAnsi" w:hAnsiTheme="minorHAnsi" w:cstheme="minorHAnsi"/>
                                <w:sz w:val="16"/>
                                <w:szCs w:val="16"/>
                                <w:lang w:val="en-US"/>
                                <w:rPrChange w:id="1686" w:author="AL" w:date="2021-08-03T17:03:00Z">
                                  <w:rPr>
                                    <w:rFonts w:asciiTheme="minorHAnsi" w:hAnsiTheme="minorHAnsi" w:cstheme="minorHAnsi"/>
                                    <w:sz w:val="18"/>
                                    <w:szCs w:val="18"/>
                                    <w:lang w:val="en-US"/>
                                  </w:rPr>
                                </w:rPrChange>
                              </w:rPr>
                              <w:t>2</w:t>
                            </w:r>
                          </w:ins>
                          <w:ins w:id="1687" w:author="AL" w:date="2021-08-03T16:55:00Z">
                            <w:r w:rsidRPr="00864D52">
                              <w:rPr>
                                <w:rFonts w:asciiTheme="minorHAnsi" w:hAnsiTheme="minorHAnsi" w:cstheme="minorHAnsi"/>
                                <w:sz w:val="16"/>
                                <w:szCs w:val="16"/>
                                <w:lang w:val="en-US"/>
                                <w:rPrChange w:id="1688" w:author="AL" w:date="2021-08-03T17:03:00Z">
                                  <w:rPr>
                                    <w:rFonts w:asciiTheme="minorHAnsi" w:hAnsiTheme="minorHAnsi" w:cstheme="minorHAnsi"/>
                                    <w:sz w:val="18"/>
                                    <w:szCs w:val="18"/>
                                    <w:lang w:val="en-US"/>
                                  </w:rPr>
                                </w:rPrChange>
                              </w:rPr>
                              <w:t>00</w:t>
                            </w:r>
                          </w:ins>
                        </w:p>
                      </w:txbxContent>
                    </v:textbox>
                  </v:rect>
                  <v:rect id="Rectangle 67" o:spid="_x0000_s1067" style="position:absolute;left:1571;top:5749;width:3772;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14:paraId="0569D934" w14:textId="6BD57913" w:rsidR="005A78E3" w:rsidRPr="00864D52" w:rsidRDefault="005A78E3">
                          <w:pPr>
                            <w:rPr>
                              <w:rFonts w:asciiTheme="minorHAnsi" w:hAnsiTheme="minorHAnsi" w:cstheme="minorHAnsi"/>
                              <w:sz w:val="16"/>
                              <w:szCs w:val="16"/>
                              <w:lang w:val="en-US"/>
                              <w:rPrChange w:id="1689" w:author="AL" w:date="2021-08-03T17:03:00Z">
                                <w:rPr/>
                              </w:rPrChange>
                            </w:rPr>
                          </w:pPr>
                          <w:ins w:id="1690" w:author="AL" w:date="2021-08-03T16:59:00Z">
                            <w:r w:rsidRPr="00864D52">
                              <w:rPr>
                                <w:rFonts w:asciiTheme="minorHAnsi" w:hAnsiTheme="minorHAnsi" w:cstheme="minorHAnsi"/>
                                <w:sz w:val="16"/>
                                <w:szCs w:val="16"/>
                                <w:lang w:val="en-US"/>
                                <w:rPrChange w:id="1691" w:author="AL" w:date="2021-08-03T17:03:00Z">
                                  <w:rPr>
                                    <w:rFonts w:asciiTheme="minorHAnsi" w:hAnsiTheme="minorHAnsi" w:cstheme="minorHAnsi"/>
                                    <w:sz w:val="18"/>
                                    <w:szCs w:val="18"/>
                                    <w:lang w:val="en-US"/>
                                  </w:rPr>
                                </w:rPrChange>
                              </w:rPr>
                              <w:t>3</w:t>
                            </w:r>
                          </w:ins>
                          <w:ins w:id="1692" w:author="AL" w:date="2021-08-03T16:55:00Z">
                            <w:r w:rsidRPr="00864D52">
                              <w:rPr>
                                <w:rFonts w:asciiTheme="minorHAnsi" w:hAnsiTheme="minorHAnsi" w:cstheme="minorHAnsi"/>
                                <w:sz w:val="16"/>
                                <w:szCs w:val="16"/>
                                <w:lang w:val="en-US"/>
                                <w:rPrChange w:id="1693" w:author="AL" w:date="2021-08-03T17:03:00Z">
                                  <w:rPr>
                                    <w:rFonts w:asciiTheme="minorHAnsi" w:hAnsiTheme="minorHAnsi" w:cstheme="minorHAnsi"/>
                                    <w:sz w:val="18"/>
                                    <w:szCs w:val="18"/>
                                    <w:lang w:val="en-US"/>
                                  </w:rPr>
                                </w:rPrChange>
                              </w:rPr>
                              <w:t>00</w:t>
                            </w:r>
                          </w:ins>
                        </w:p>
                      </w:txbxContent>
                    </v:textbox>
                  </v:rect>
                  <v:rect id="Rectangle 68" o:spid="_x0000_s1068" style="position:absolute;left:1600;top:451;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" filled="f" stroked="f" strokeweight="1pt">
                    <v:textbox>
                      <w:txbxContent>
                        <w:p w14:paraId="65E960DA" w14:textId="2A8F191D" w:rsidR="005A78E3" w:rsidRPr="00864D52" w:rsidRDefault="005A78E3">
                          <w:pPr>
                            <w:rPr>
                              <w:rFonts w:asciiTheme="minorHAnsi" w:hAnsiTheme="minorHAnsi" w:cstheme="minorHAnsi"/>
                              <w:sz w:val="16"/>
                              <w:szCs w:val="16"/>
                              <w:lang w:val="en-US"/>
                              <w:rPrChange w:id="1694" w:author="AL" w:date="2021-08-03T17:03:00Z">
                                <w:rPr/>
                              </w:rPrChange>
                            </w:rPr>
                          </w:pPr>
                          <w:ins w:id="1695" w:author="AL" w:date="2021-08-03T16:59:00Z">
                            <w:r w:rsidRPr="00864D52">
                              <w:rPr>
                                <w:rFonts w:asciiTheme="minorHAnsi" w:hAnsiTheme="minorHAnsi" w:cstheme="minorHAnsi"/>
                                <w:sz w:val="16"/>
                                <w:szCs w:val="16"/>
                                <w:lang w:val="en-US"/>
                                <w:rPrChange w:id="1696" w:author="AL" w:date="2021-08-03T17:03:00Z">
                                  <w:rPr>
                                    <w:rFonts w:asciiTheme="minorHAnsi" w:hAnsiTheme="minorHAnsi" w:cstheme="minorHAnsi"/>
                                    <w:sz w:val="18"/>
                                    <w:szCs w:val="18"/>
                                    <w:lang w:val="en-US"/>
                                  </w:rPr>
                                </w:rPrChange>
                              </w:rPr>
                              <w:t>4</w:t>
                            </w:r>
                          </w:ins>
                          <w:ins w:id="1697" w:author="AL" w:date="2021-08-03T16:55:00Z">
                            <w:r w:rsidRPr="00864D52">
                              <w:rPr>
                                <w:rFonts w:asciiTheme="minorHAnsi" w:hAnsiTheme="minorHAnsi" w:cstheme="minorHAnsi"/>
                                <w:sz w:val="16"/>
                                <w:szCs w:val="16"/>
                                <w:lang w:val="en-US"/>
                                <w:rPrChange w:id="1698" w:author="AL" w:date="2021-08-03T17:03:00Z">
                                  <w:rPr>
                                    <w:rFonts w:asciiTheme="minorHAnsi" w:hAnsiTheme="minorHAnsi" w:cstheme="minorHAnsi"/>
                                    <w:sz w:val="18"/>
                                    <w:szCs w:val="18"/>
                                    <w:lang w:val="en-US"/>
                                  </w:rPr>
                                </w:rPrChange>
                              </w:rPr>
                              <w:t>00</w:t>
                            </w:r>
                          </w:ins>
                        </w:p>
                      </w:txbxContent>
                    </v:textbox>
                  </v:rect>
                  <v:rect id="Rectangle 69" o:spid="_x0000_s1069" style="position:absolute;left:6593;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" filled="f" stroked="f" strokeweight="1pt">
                    <v:textbox>
                      <w:txbxContent>
                        <w:p w14:paraId="26587B3D" w14:textId="77777777" w:rsidR="005A78E3" w:rsidRPr="00864D52" w:rsidRDefault="005A78E3">
                          <w:pPr>
                            <w:rPr>
                              <w:rFonts w:asciiTheme="minorHAnsi" w:hAnsiTheme="minorHAnsi" w:cstheme="minorHAnsi"/>
                              <w:sz w:val="16"/>
                              <w:szCs w:val="16"/>
                              <w:lang w:val="en-US"/>
                              <w:rPrChange w:id="1699" w:author="AL" w:date="2021-08-03T17:02:00Z">
                                <w:rPr/>
                              </w:rPrChange>
                            </w:rPr>
                          </w:pPr>
                          <w:ins w:id="1700" w:author="AL" w:date="2021-08-03T16:55:00Z">
                            <w:r w:rsidRPr="00864D52">
                              <w:rPr>
                                <w:rFonts w:asciiTheme="minorHAnsi" w:hAnsiTheme="minorHAnsi" w:cstheme="minorHAnsi"/>
                                <w:sz w:val="16"/>
                                <w:szCs w:val="16"/>
                                <w:lang w:val="en-US"/>
                                <w:rPrChange w:id="1701" w:author="AL" w:date="2021-08-03T17:02:00Z">
                                  <w:rPr>
                                    <w:rFonts w:asciiTheme="minorHAnsi" w:hAnsiTheme="minorHAnsi" w:cstheme="minorHAnsi"/>
                                    <w:sz w:val="18"/>
                                    <w:szCs w:val="18"/>
                                    <w:lang w:val="en-US"/>
                                  </w:rPr>
                                </w:rPrChange>
                              </w:rPr>
                              <w:t>100</w:t>
                            </w:r>
                          </w:ins>
                        </w:p>
                      </w:txbxContent>
                    </v:textbox>
                  </v:rect>
                  <v:rect id="Rectangle 70" o:spid="_x0000_s1070" style="position:absolute;left:12676;top:20914;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5793A760" w14:textId="774BA10C" w:rsidR="005A78E3" w:rsidRPr="00864D52" w:rsidRDefault="005A78E3">
                          <w:pPr>
                            <w:rPr>
                              <w:rFonts w:asciiTheme="minorHAnsi" w:hAnsiTheme="minorHAnsi" w:cstheme="minorHAnsi"/>
                              <w:sz w:val="16"/>
                              <w:szCs w:val="16"/>
                              <w:lang w:val="en-US"/>
                              <w:rPrChange w:id="1702" w:author="AL" w:date="2021-08-03T17:02:00Z">
                                <w:rPr/>
                              </w:rPrChange>
                            </w:rPr>
                          </w:pPr>
                          <w:ins w:id="1703" w:author="AL" w:date="2021-08-03T17:02:00Z">
                            <w:r>
                              <w:rPr>
                                <w:rFonts w:asciiTheme="minorHAnsi" w:hAnsiTheme="minorHAnsi" w:cstheme="minorHAnsi"/>
                                <w:sz w:val="16"/>
                                <w:szCs w:val="16"/>
                                <w:lang w:val="en-US"/>
                              </w:rPr>
                              <w:t>2</w:t>
                            </w:r>
                          </w:ins>
                          <w:ins w:id="1704" w:author="AL" w:date="2021-08-03T16:55:00Z">
                            <w:r w:rsidRPr="00864D52">
                              <w:rPr>
                                <w:rFonts w:asciiTheme="minorHAnsi" w:hAnsiTheme="minorHAnsi" w:cstheme="minorHAnsi"/>
                                <w:sz w:val="16"/>
                                <w:szCs w:val="16"/>
                                <w:lang w:val="en-US"/>
                                <w:rPrChange w:id="1705" w:author="AL" w:date="2021-08-03T17:02:00Z">
                                  <w:rPr>
                                    <w:rFonts w:asciiTheme="minorHAnsi" w:hAnsiTheme="minorHAnsi" w:cstheme="minorHAnsi"/>
                                    <w:sz w:val="18"/>
                                    <w:szCs w:val="18"/>
                                    <w:lang w:val="en-US"/>
                                  </w:rPr>
                                </w:rPrChange>
                              </w:rPr>
                              <w:t>00</w:t>
                            </w:r>
                          </w:ins>
                        </w:p>
                      </w:txbxContent>
                    </v:textbox>
                  </v:rect>
                  <v:rect id="Rectangle 71" o:spid="_x0000_s1071" style="position:absolute;left:18778;top:20895;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" filled="f" stroked="f" strokeweight="1pt">
                    <v:textbox>
                      <w:txbxContent>
                        <w:p w14:paraId="5D2CDBED" w14:textId="370D49EA" w:rsidR="005A78E3" w:rsidRPr="00864D52" w:rsidRDefault="005A78E3">
                          <w:pPr>
                            <w:rPr>
                              <w:rFonts w:asciiTheme="minorHAnsi" w:hAnsiTheme="minorHAnsi" w:cstheme="minorHAnsi"/>
                              <w:sz w:val="16"/>
                              <w:szCs w:val="16"/>
                              <w:lang w:val="en-US"/>
                              <w:rPrChange w:id="1706" w:author="AL" w:date="2021-08-03T17:02:00Z">
                                <w:rPr/>
                              </w:rPrChange>
                            </w:rPr>
                          </w:pPr>
                          <w:ins w:id="1707" w:author="AL" w:date="2021-08-03T17:03:00Z">
                            <w:r>
                              <w:rPr>
                                <w:rFonts w:asciiTheme="minorHAnsi" w:hAnsiTheme="minorHAnsi" w:cstheme="minorHAnsi"/>
                                <w:sz w:val="16"/>
                                <w:szCs w:val="16"/>
                                <w:lang w:val="en-US"/>
                              </w:rPr>
                              <w:t>3</w:t>
                            </w:r>
                          </w:ins>
                          <w:ins w:id="1708" w:author="AL" w:date="2021-08-03T16:55:00Z">
                            <w:r w:rsidRPr="00864D52">
                              <w:rPr>
                                <w:rFonts w:asciiTheme="minorHAnsi" w:hAnsiTheme="minorHAnsi" w:cstheme="minorHAnsi"/>
                                <w:sz w:val="16"/>
                                <w:szCs w:val="16"/>
                                <w:lang w:val="en-US"/>
                                <w:rPrChange w:id="1709" w:author="AL" w:date="2021-08-03T17:02:00Z">
                                  <w:rPr>
                                    <w:rFonts w:asciiTheme="minorHAnsi" w:hAnsiTheme="minorHAnsi" w:cstheme="minorHAnsi"/>
                                    <w:sz w:val="18"/>
                                    <w:szCs w:val="18"/>
                                    <w:lang w:val="en-US"/>
                                  </w:rPr>
                                </w:rPrChange>
                              </w:rPr>
                              <w:t>00</w:t>
                            </w:r>
                          </w:ins>
                        </w:p>
                      </w:txbxContent>
                    </v:textbox>
                  </v:rect>
                  <v:rect id="Rectangle 72" o:spid="_x0000_s1072" style="position:absolute;left:24862;top:20895;width:3771;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14:paraId="2F0C7D2C" w14:textId="36BF6019" w:rsidR="005A78E3" w:rsidRPr="00864D52" w:rsidRDefault="005A78E3">
                          <w:pPr>
                            <w:rPr>
                              <w:rFonts w:asciiTheme="minorHAnsi" w:hAnsiTheme="minorHAnsi" w:cstheme="minorHAnsi"/>
                              <w:sz w:val="16"/>
                              <w:szCs w:val="16"/>
                              <w:lang w:val="en-US"/>
                              <w:rPrChange w:id="1710" w:author="AL" w:date="2021-08-03T17:02:00Z">
                                <w:rPr/>
                              </w:rPrChange>
                            </w:rPr>
                          </w:pPr>
                          <w:ins w:id="1711" w:author="AL" w:date="2021-08-03T17:03:00Z">
                            <w:r>
                              <w:rPr>
                                <w:rFonts w:asciiTheme="minorHAnsi" w:hAnsiTheme="minorHAnsi" w:cstheme="minorHAnsi"/>
                                <w:sz w:val="16"/>
                                <w:szCs w:val="16"/>
                                <w:lang w:val="en-US"/>
                              </w:rPr>
                              <w:t>4</w:t>
                            </w:r>
                          </w:ins>
                          <w:ins w:id="1712" w:author="AL" w:date="2021-08-03T16:55:00Z">
                            <w:r w:rsidRPr="00864D52">
                              <w:rPr>
                                <w:rFonts w:asciiTheme="minorHAnsi" w:hAnsiTheme="minorHAnsi" w:cstheme="minorHAnsi"/>
                                <w:sz w:val="16"/>
                                <w:szCs w:val="16"/>
                                <w:lang w:val="en-US"/>
                                <w:rPrChange w:id="1713" w:author="AL" w:date="2021-08-03T17:02:00Z">
                                  <w:rPr>
                                    <w:rFonts w:asciiTheme="minorHAnsi" w:hAnsiTheme="minorHAnsi" w:cstheme="minorHAnsi"/>
                                    <w:sz w:val="18"/>
                                    <w:szCs w:val="18"/>
                                    <w:lang w:val="en-US"/>
                                  </w:rPr>
                                </w:rPrChange>
                              </w:rPr>
                              <w:t>00</w:t>
                            </w:r>
                          </w:ins>
                        </w:p>
                      </w:txbxContent>
                    </v:textbox>
                  </v:rect>
                  <v:rect id="Rectangle 73" o:spid="_x0000_s1073" style="position:absolute;left:40234;top:2097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wwAAANsAAAAPAAAAZHJzL2Rvd25yZXYueG1sRI9BawIx&#10;FITvgv8hvEJvmm0L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Mdlvv8MAAADbAAAADwAA&#10;AAAAAAAAAAAAAAAHAgAAZHJzL2Rvd25yZXYueG1sUEsFBgAAAAADAAMAtwAAAPcCAAAAAA==&#10;" filled="f" stroked="f" strokeweight="1pt">
                    <v:textbox>
                      <w:txbxContent>
                        <w:p w14:paraId="4074EF87" w14:textId="77777777" w:rsidR="005A78E3" w:rsidRPr="00864D52" w:rsidRDefault="005A78E3">
                          <w:pPr>
                            <w:rPr>
                              <w:rFonts w:asciiTheme="minorHAnsi" w:hAnsiTheme="minorHAnsi" w:cstheme="minorHAnsi"/>
                              <w:sz w:val="16"/>
                              <w:szCs w:val="16"/>
                              <w:lang w:val="en-US"/>
                              <w:rPrChange w:id="1714" w:author="AL" w:date="2021-08-03T17:02:00Z">
                                <w:rPr/>
                              </w:rPrChange>
                            </w:rPr>
                          </w:pPr>
                          <w:ins w:id="1715" w:author="AL" w:date="2021-08-03T16:55:00Z">
                            <w:r w:rsidRPr="00864D52">
                              <w:rPr>
                                <w:rFonts w:asciiTheme="minorHAnsi" w:hAnsiTheme="minorHAnsi" w:cstheme="minorHAnsi"/>
                                <w:sz w:val="16"/>
                                <w:szCs w:val="16"/>
                                <w:lang w:val="en-US"/>
                                <w:rPrChange w:id="1716" w:author="AL" w:date="2021-08-03T17:02:00Z">
                                  <w:rPr>
                                    <w:rFonts w:asciiTheme="minorHAnsi" w:hAnsiTheme="minorHAnsi" w:cstheme="minorHAnsi"/>
                                    <w:sz w:val="18"/>
                                    <w:szCs w:val="18"/>
                                    <w:lang w:val="en-US"/>
                                  </w:rPr>
                                </w:rPrChange>
                              </w:rPr>
                              <w:t>100</w:t>
                            </w:r>
                          </w:ins>
                        </w:p>
                      </w:txbxContent>
                    </v:textbox>
                  </v:rect>
                  <v:rect id="Rectangle 74" o:spid="_x0000_s1074" style="position:absolute;left:50304;top:20929;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LwwAAANsAAAAPAAAAZHJzL2Rvd25yZXYueG1sRI9BawIx&#10;FITvgv8hvEJvmm0p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vjD3y8MAAADbAAAADwAA&#10;AAAAAAAAAAAAAAAHAgAAZHJzL2Rvd25yZXYueG1sUEsFBgAAAAADAAMAtwAAAPcCAAAAAA==&#10;" filled="f" stroked="f" strokeweight="1pt">
                    <v:textbox>
                      <w:txbxContent>
                        <w:p w14:paraId="4318E733" w14:textId="77777777" w:rsidR="005A78E3" w:rsidRPr="00864D52" w:rsidRDefault="005A78E3">
                          <w:pPr>
                            <w:rPr>
                              <w:rFonts w:asciiTheme="minorHAnsi" w:hAnsiTheme="minorHAnsi" w:cstheme="minorHAnsi"/>
                              <w:sz w:val="16"/>
                              <w:szCs w:val="16"/>
                              <w:lang w:val="en-US"/>
                              <w:rPrChange w:id="1717" w:author="AL" w:date="2021-08-03T17:02:00Z">
                                <w:rPr/>
                              </w:rPrChange>
                            </w:rPr>
                          </w:pPr>
                          <w:ins w:id="1718" w:author="AL" w:date="2021-08-03T17:02:00Z">
                            <w:r>
                              <w:rPr>
                                <w:rFonts w:asciiTheme="minorHAnsi" w:hAnsiTheme="minorHAnsi" w:cstheme="minorHAnsi"/>
                                <w:sz w:val="16"/>
                                <w:szCs w:val="16"/>
                                <w:lang w:val="en-US"/>
                              </w:rPr>
                              <w:t>2</w:t>
                            </w:r>
                          </w:ins>
                          <w:ins w:id="1719" w:author="AL" w:date="2021-08-03T16:55:00Z">
                            <w:r w:rsidRPr="00864D52">
                              <w:rPr>
                                <w:rFonts w:asciiTheme="minorHAnsi" w:hAnsiTheme="minorHAnsi" w:cstheme="minorHAnsi"/>
                                <w:sz w:val="16"/>
                                <w:szCs w:val="16"/>
                                <w:lang w:val="en-US"/>
                                <w:rPrChange w:id="1720" w:author="AL" w:date="2021-08-03T17:02:00Z">
                                  <w:rPr>
                                    <w:rFonts w:asciiTheme="minorHAnsi" w:hAnsiTheme="minorHAnsi" w:cstheme="minorHAnsi"/>
                                    <w:sz w:val="18"/>
                                    <w:szCs w:val="18"/>
                                    <w:lang w:val="en-US"/>
                                  </w:rPr>
                                </w:rPrChange>
                              </w:rPr>
                              <w:t>00</w:t>
                            </w:r>
                          </w:ins>
                        </w:p>
                      </w:txbxContent>
                    </v:textbox>
                  </v:rect>
                  <v:rect id="Rectangle 75" o:spid="_x0000_s1075" style="position:absolute;left:31316;top:4028;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JQwwAAANsAAAAPAAAAZHJzL2Rvd25yZXYueG1sRI9BawIx&#10;FITvgv8hvEJvmm2h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0XxSUMMAAADbAAAADwAA&#10;AAAAAAAAAAAAAAAHAgAAZHJzL2Rvd25yZXYueG1sUEsFBgAAAAADAAMAtwAAAPcCAAAAAA==&#10;" filled="f" stroked="f" strokeweight="1pt">
                    <v:textbox>
                      <w:txbxContent>
                        <w:p w14:paraId="3B721DE1" w14:textId="77777777" w:rsidR="005A78E3" w:rsidRPr="00864D52" w:rsidRDefault="005A78E3">
                          <w:pPr>
                            <w:rPr>
                              <w:rFonts w:asciiTheme="minorHAnsi" w:hAnsiTheme="minorHAnsi" w:cstheme="minorHAnsi"/>
                              <w:sz w:val="16"/>
                              <w:szCs w:val="16"/>
                              <w:lang w:val="en-US"/>
                              <w:rPrChange w:id="1721" w:author="AL" w:date="2021-08-03T17:02:00Z">
                                <w:rPr/>
                              </w:rPrChange>
                            </w:rPr>
                          </w:pPr>
                          <w:ins w:id="1722" w:author="AL" w:date="2021-08-03T17:02:00Z">
                            <w:r>
                              <w:rPr>
                                <w:rFonts w:asciiTheme="minorHAnsi" w:hAnsiTheme="minorHAnsi" w:cstheme="minorHAnsi"/>
                                <w:sz w:val="16"/>
                                <w:szCs w:val="16"/>
                                <w:lang w:val="en-US"/>
                              </w:rPr>
                              <w:t>2</w:t>
                            </w:r>
                          </w:ins>
                          <w:ins w:id="1723" w:author="AL" w:date="2021-08-03T16:55:00Z">
                            <w:r w:rsidRPr="00864D52">
                              <w:rPr>
                                <w:rFonts w:asciiTheme="minorHAnsi" w:hAnsiTheme="minorHAnsi" w:cstheme="minorHAnsi"/>
                                <w:sz w:val="16"/>
                                <w:szCs w:val="16"/>
                                <w:lang w:val="en-US"/>
                                <w:rPrChange w:id="1724" w:author="AL" w:date="2021-08-03T17:02:00Z">
                                  <w:rPr>
                                    <w:rFonts w:asciiTheme="minorHAnsi" w:hAnsiTheme="minorHAnsi" w:cstheme="minorHAnsi"/>
                                    <w:sz w:val="18"/>
                                    <w:szCs w:val="18"/>
                                    <w:lang w:val="en-US"/>
                                  </w:rPr>
                                </w:rPrChange>
                              </w:rPr>
                              <w:t>00</w:t>
                            </w:r>
                          </w:ins>
                        </w:p>
                      </w:txbxContent>
                    </v:textbox>
                  </v:rect>
                  <v:rect id="Rectangle 76" o:spid="_x0000_s1076" style="position:absolute;left:31286;top:12747;width:377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" filled="f" stroked="f" strokeweight="1pt">
                    <v:textbox>
                      <w:txbxContent>
                        <w:p w14:paraId="56C226E8" w14:textId="77777777" w:rsidR="005A78E3" w:rsidRPr="00864D52" w:rsidRDefault="005A78E3">
                          <w:pPr>
                            <w:rPr>
                              <w:rFonts w:asciiTheme="minorHAnsi" w:hAnsiTheme="minorHAnsi" w:cstheme="minorHAnsi"/>
                              <w:sz w:val="16"/>
                              <w:szCs w:val="16"/>
                              <w:lang w:val="en-US"/>
                              <w:rPrChange w:id="1725" w:author="AL" w:date="2021-08-03T17:02:00Z">
                                <w:rPr/>
                              </w:rPrChange>
                            </w:rPr>
                          </w:pPr>
                          <w:ins w:id="1726" w:author="AL" w:date="2021-08-03T16:55:00Z">
                            <w:r w:rsidRPr="00864D52">
                              <w:rPr>
                                <w:rFonts w:asciiTheme="minorHAnsi" w:hAnsiTheme="minorHAnsi" w:cstheme="minorHAnsi"/>
                                <w:sz w:val="16"/>
                                <w:szCs w:val="16"/>
                                <w:lang w:val="en-US"/>
                                <w:rPrChange w:id="1727" w:author="AL" w:date="2021-08-03T17:02:00Z">
                                  <w:rPr>
                                    <w:rFonts w:asciiTheme="minorHAnsi" w:hAnsiTheme="minorHAnsi" w:cstheme="minorHAnsi"/>
                                    <w:sz w:val="18"/>
                                    <w:szCs w:val="18"/>
                                    <w:lang w:val="en-US"/>
                                  </w:rPr>
                                </w:rPrChange>
                              </w:rPr>
                              <w:t>100</w:t>
                            </w:r>
                          </w:ins>
                        </w:p>
                      </w:txbxContent>
                    </v:textbox>
                  </v:rect>
                  <w10:anchorlock/>
                </v:group>
              </w:pict>
            </mc:Fallback>
          </mc:AlternateContent>
        </w:r>
      </w:ins>
    </w:p>
    <w:p w14:paraId="7227B928" w14:textId="210A64DC" w:rsidR="00220D0F" w:rsidRPr="00AB68BB" w:rsidRDefault="001E72DC">
      <w:pPr>
        <w:pStyle w:val="Caption"/>
        <w:rPr>
          <w:ins w:id="1728" w:author="AL" w:date="2021-07-23T18:25:00Z"/>
          <w:lang w:val="en-US"/>
        </w:rPr>
        <w:pPrChange w:id="1729" w:author="AL" w:date="2021-08-03T17:07:00Z">
          <w:pPr>
            <w:pStyle w:val="NormalWeb"/>
          </w:pPr>
        </w:pPrChange>
      </w:pPr>
      <w:bookmarkStart w:id="1730" w:name="_Ref79176304"/>
      <w:ins w:id="1731" w:author="AL" w:date="2021-08-03T17:07:00Z">
        <w:r>
          <w:t xml:space="preserve">Figure </w:t>
        </w:r>
        <w:r>
          <w:fldChar w:fldCharType="begin"/>
        </w:r>
        <w:r>
          <w:instrText xml:space="preserve"> SEQ Figure \* ARABIC </w:instrText>
        </w:r>
      </w:ins>
      <w:r>
        <w:fldChar w:fldCharType="separate"/>
      </w:r>
      <w:ins w:id="1732" w:author="AL" w:date="2021-08-06T17:35:00Z">
        <w:r w:rsidR="001B4873">
          <w:rPr>
            <w:noProof/>
          </w:rPr>
          <w:t>3</w:t>
        </w:r>
      </w:ins>
      <w:ins w:id="1733" w:author="AL" w:date="2021-08-03T17:07:00Z">
        <w:r>
          <w:fldChar w:fldCharType="end"/>
        </w:r>
        <w:bookmarkEnd w:id="1730"/>
        <w:r>
          <w:rPr>
            <w:lang w:val="en-US"/>
          </w:rPr>
          <w:t xml:space="preserve">. </w:t>
        </w:r>
        <w:r w:rsidRPr="00DD1A9E">
          <w:rPr>
            <w:lang w:val="en-US"/>
          </w:rPr>
          <w:t>Predictions from 68</w:t>
        </w:r>
      </w:ins>
      <w:ins w:id="1734" w:author="AL" w:date="2021-08-06T21:06:00Z">
        <w:r w:rsidR="003F013A">
          <w:rPr>
            <w:lang w:val="en-US"/>
          </w:rPr>
          <w:t>4</w:t>
        </w:r>
      </w:ins>
      <w:ins w:id="1735" w:author="AL" w:date="2021-08-03T17:07:00Z">
        <w:r w:rsidRPr="00DD1A9E">
          <w:rPr>
            <w:lang w:val="en-US"/>
          </w:rPr>
          <w:t xml:space="preserve"> test</w:t>
        </w:r>
      </w:ins>
      <w:ins w:id="1736" w:author="AL" w:date="2021-08-03T17:08:00Z">
        <w:r>
          <w:rPr>
            <w:lang w:val="en-US"/>
          </w:rPr>
          <w:t xml:space="preserve"> data</w:t>
        </w:r>
      </w:ins>
      <w:ins w:id="1737" w:author="AL" w:date="2021-08-03T17:07:00Z">
        <w:r w:rsidRPr="00DD1A9E">
          <w:rPr>
            <w:lang w:val="en-US"/>
          </w:rPr>
          <w:t xml:space="preserve"> sets</w:t>
        </w:r>
      </w:ins>
      <w:ins w:id="1738" w:author="AL" w:date="2021-08-03T17:08:00Z">
        <w:r>
          <w:rPr>
            <w:lang w:val="en-US"/>
          </w:rPr>
          <w:t xml:space="preserve"> simulated from folded protein models</w:t>
        </w:r>
      </w:ins>
      <w:ins w:id="1739" w:author="AL" w:date="2021-08-03T17:07:00Z">
        <w:r w:rsidRPr="00DD1A9E">
          <w:rPr>
            <w:lang w:val="en-US"/>
          </w:rPr>
          <w:t xml:space="preserve"> </w:t>
        </w:r>
      </w:ins>
      <w:ins w:id="1740" w:author="AL" w:date="2021-08-03T17:08:00Z">
        <w:r>
          <w:rPr>
            <w:lang w:val="en-US"/>
          </w:rPr>
          <w:t>(</w:t>
        </w:r>
      </w:ins>
      <w:ins w:id="1741" w:author="AL" w:date="2021-08-03T17:07:00Z">
        <w:r w:rsidRPr="00DD1A9E">
          <w:rPr>
            <w:lang w:val="en-US"/>
          </w:rPr>
          <w:t>without added noise</w:t>
        </w:r>
      </w:ins>
      <w:ins w:id="1742" w:author="AL" w:date="2021-08-03T17:08:00Z">
        <w:r>
          <w:rPr>
            <w:lang w:val="en-US"/>
          </w:rPr>
          <w:t>)</w:t>
        </w:r>
      </w:ins>
      <w:ins w:id="1743" w:author="AL" w:date="2021-08-03T17:07:00Z">
        <w:r w:rsidRPr="00DD1A9E">
          <w:rPr>
            <w:lang w:val="en-US"/>
          </w:rPr>
          <w:t xml:space="preserve"> versus ground truth</w:t>
        </w:r>
      </w:ins>
      <w:ins w:id="1744" w:author="AL" w:date="2021-08-03T17:09:00Z">
        <w:r w:rsidR="00BD4686">
          <w:rPr>
            <w:lang w:val="en-US"/>
          </w:rPr>
          <w:t>. Left: molecular weight (MW), right: maximum intra-particle distance (</w:t>
        </w:r>
        <w:proofErr w:type="spellStart"/>
        <w:r w:rsidR="00BD4686">
          <w:rPr>
            <w:lang w:val="en-US"/>
          </w:rPr>
          <w:t>D</w:t>
        </w:r>
        <w:r w:rsidR="00BD4686" w:rsidRPr="00BD4686">
          <w:rPr>
            <w:vertAlign w:val="subscript"/>
            <w:lang w:val="en-US"/>
            <w:rPrChange w:id="1745" w:author="AL" w:date="2021-08-03T17:10:00Z">
              <w:rPr>
                <w:lang w:val="en-US"/>
              </w:rPr>
            </w:rPrChange>
          </w:rPr>
          <w:t>max</w:t>
        </w:r>
        <w:proofErr w:type="spellEnd"/>
        <w:r w:rsidR="00BD4686">
          <w:rPr>
            <w:lang w:val="en-US"/>
          </w:rPr>
          <w:t>)</w:t>
        </w:r>
      </w:ins>
      <w:ins w:id="1746" w:author="AL" w:date="2021-08-03T17:07:00Z">
        <w:r w:rsidRPr="00DD1A9E">
          <w:rPr>
            <w:lang w:val="en-US"/>
          </w:rPr>
          <w:t>. Line</w:t>
        </w:r>
        <w:r>
          <w:rPr>
            <w:lang w:val="en-US"/>
          </w:rPr>
          <w:t>s</w:t>
        </w:r>
        <w:r w:rsidRPr="00DD1A9E">
          <w:rPr>
            <w:lang w:val="en-US"/>
          </w:rPr>
          <w:t xml:space="preserve"> of equality are in black.</w:t>
        </w:r>
      </w:ins>
    </w:p>
    <w:p w14:paraId="2B3C6E06" w14:textId="2282E781" w:rsidR="00F252E9" w:rsidRDefault="00F252E9" w:rsidP="00F252E9">
      <w:pPr>
        <w:pStyle w:val="NormalWeb"/>
        <w:rPr>
          <w:moveTo w:id="1747" w:author="AL" w:date="2021-07-23T18:27:00Z"/>
          <w:lang w:val="en-US"/>
        </w:rPr>
      </w:pPr>
      <w:moveToRangeStart w:id="1748" w:author="AL" w:date="2021-07-23T18:27:00Z" w:name="move77957252"/>
      <w:moveTo w:id="1749" w:author="AL" w:date="2021-07-23T18:27:00Z">
        <w:del w:id="1750" w:author="AL" w:date="2021-08-03T17:11:00Z">
          <w:r w:rsidRPr="008624BF" w:rsidDel="00495F18">
            <w:rPr>
              <w:noProof/>
              <w:lang w:val="en-US"/>
            </w:rPr>
            <mc:AlternateContent>
              <mc:Choice Requires="wps">
                <w:drawing>
                  <wp:anchor distT="45720" distB="45720" distL="114300" distR="114300" simplePos="0" relativeHeight="251758592" behindDoc="0" locked="0" layoutInCell="1" allowOverlap="1" wp14:anchorId="18CD8B2B" wp14:editId="12F7FDE6">
                    <wp:simplePos x="0" y="0"/>
                    <wp:positionH relativeFrom="column">
                      <wp:posOffset>725639</wp:posOffset>
                    </wp:positionH>
                    <wp:positionV relativeFrom="paragraph">
                      <wp:posOffset>3439271</wp:posOffset>
                    </wp:positionV>
                    <wp:extent cx="387350" cy="292100"/>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92100"/>
                            </a:xfrm>
                            <a:prstGeom prst="rect">
                              <a:avLst/>
                            </a:prstGeom>
                            <a:noFill/>
                            <a:ln w="9525">
                              <a:noFill/>
                              <a:miter lim="800000"/>
                              <a:headEnd/>
                              <a:tailEnd/>
                            </a:ln>
                          </wps:spPr>
                          <wps:txbx>
                            <w:txbxContent>
                              <w:p w14:paraId="4E1E4C6C" w14:textId="77777777" w:rsidR="005A78E3" w:rsidRDefault="005A78E3" w:rsidP="00F252E9">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D8B2B" id="_x0000_s1077" type="#_x0000_t202" style="position:absolute;margin-left:57.15pt;margin-top:270.8pt;width:30.5pt;height:23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" filled="f" stroked="f">
                    <v:textbox>
                      <w:txbxContent>
                        <w:p w14:paraId="4E1E4C6C" w14:textId="77777777" w:rsidR="005A78E3" w:rsidRDefault="005A78E3" w:rsidP="00F252E9">
                          <w:r>
                            <w:rPr>
                              <w:lang w:val="en-US"/>
                            </w:rPr>
                            <w:t>(b)</w:t>
                          </w:r>
                        </w:p>
                      </w:txbxContent>
                    </v:textbox>
                  </v:shape>
                </w:pict>
              </mc:Fallback>
            </mc:AlternateContent>
          </w:r>
          <w:r w:rsidRPr="008624BF" w:rsidDel="00495F18">
            <w:rPr>
              <w:noProof/>
              <w:lang w:val="en-US"/>
            </w:rPr>
            <mc:AlternateContent>
              <mc:Choice Requires="wps">
                <w:drawing>
                  <wp:anchor distT="45720" distB="45720" distL="114300" distR="114300" simplePos="0" relativeHeight="251757568" behindDoc="0" locked="0" layoutInCell="1" allowOverlap="1" wp14:anchorId="3661A64F" wp14:editId="05F85288">
                    <wp:simplePos x="0" y="0"/>
                    <wp:positionH relativeFrom="column">
                      <wp:posOffset>667910</wp:posOffset>
                    </wp:positionH>
                    <wp:positionV relativeFrom="paragraph">
                      <wp:posOffset>482407</wp:posOffset>
                    </wp:positionV>
                    <wp:extent cx="387350" cy="29210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92100"/>
                            </a:xfrm>
                            <a:prstGeom prst="rect">
                              <a:avLst/>
                            </a:prstGeom>
                            <a:noFill/>
                            <a:ln w="9525">
                              <a:noFill/>
                              <a:miter lim="800000"/>
                              <a:headEnd/>
                              <a:tailEnd/>
                            </a:ln>
                          </wps:spPr>
                          <wps:txbx>
                            <w:txbxContent>
                              <w:p w14:paraId="7B66A106" w14:textId="77777777" w:rsidR="005A78E3" w:rsidRPr="007609B6" w:rsidRDefault="005A78E3" w:rsidP="00F252E9">
                                <w:r w:rsidRPr="007609B6">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1A64F" id="_x0000_s1078" type="#_x0000_t202" style="position:absolute;margin-left:52.6pt;margin-top:38pt;width:30.5pt;height:23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" filled="f" stroked="f">
                    <v:textbox>
                      <w:txbxContent>
                        <w:p w14:paraId="7B66A106" w14:textId="77777777" w:rsidR="005A78E3" w:rsidRPr="007609B6" w:rsidRDefault="005A78E3" w:rsidP="00F252E9">
                          <w:r w:rsidRPr="007609B6">
                            <w:rPr>
                              <w:lang w:val="en-US"/>
                            </w:rPr>
                            <w:t>(a)</w:t>
                          </w:r>
                        </w:p>
                      </w:txbxContent>
                    </v:textbox>
                  </v:shape>
                </w:pict>
              </mc:Fallback>
            </mc:AlternateContent>
          </w:r>
          <w:r w:rsidDel="00495F18">
            <w:rPr>
              <w:noProof/>
              <w:lang w:val="en-US"/>
            </w:rPr>
            <w:drawing>
              <wp:inline distT="0" distB="0" distL="0" distR="0" wp14:anchorId="3D4B35A8" wp14:editId="6BCAE9BE">
                <wp:extent cx="5940425" cy="2880360"/>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mit-m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880360"/>
                        </a:xfrm>
                        <a:prstGeom prst="rect">
                          <a:avLst/>
                        </a:prstGeom>
                      </pic:spPr>
                    </pic:pic>
                  </a:graphicData>
                </a:graphic>
              </wp:inline>
            </w:drawing>
          </w:r>
          <w:r w:rsidDel="00495F18">
            <w:rPr>
              <w:noProof/>
              <w:lang w:val="en-US"/>
            </w:rPr>
            <w:drawing>
              <wp:inline distT="0" distB="0" distL="0" distR="0" wp14:anchorId="4C891945" wp14:editId="66B7BCBB">
                <wp:extent cx="5940425" cy="2657475"/>
                <wp:effectExtent l="0" t="0" r="317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mit-dmax.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657475"/>
                        </a:xfrm>
                        <a:prstGeom prst="rect">
                          <a:avLst/>
                        </a:prstGeom>
                      </pic:spPr>
                    </pic:pic>
                  </a:graphicData>
                </a:graphic>
              </wp:inline>
            </w:drawing>
          </w:r>
        </w:del>
        <w:r>
          <w:rPr>
            <w:lang w:val="en-US"/>
          </w:rPr>
          <w:t xml:space="preserve"> </w:t>
        </w:r>
      </w:moveTo>
    </w:p>
    <w:p w14:paraId="4855A5FC" w14:textId="581392A2" w:rsidR="00F252E9" w:rsidRPr="007609B6" w:rsidDel="00495F18" w:rsidRDefault="00F252E9" w:rsidP="00F252E9">
      <w:pPr>
        <w:pStyle w:val="NormalWeb"/>
        <w:rPr>
          <w:del w:id="1751" w:author="AL" w:date="2021-08-03T17:11:00Z"/>
          <w:moveTo w:id="1752" w:author="AL" w:date="2021-07-23T18:27:00Z"/>
          <w:lang w:val="en-US"/>
        </w:rPr>
      </w:pPr>
      <w:moveTo w:id="1753" w:author="AL" w:date="2021-07-23T18:27:00Z">
        <w:del w:id="1754" w:author="AL" w:date="2021-08-03T17:11:00Z">
          <w:r w:rsidRPr="007609B6" w:rsidDel="00495F18">
            <w:rPr>
              <w:lang w:val="en-US"/>
            </w:rPr>
            <w:delText>Fig.</w:delText>
          </w:r>
          <w:r w:rsidRPr="00F252E9" w:rsidDel="00495F18">
            <w:rPr>
              <w:highlight w:val="yellow"/>
              <w:lang w:val="en-US"/>
              <w:rPrChange w:id="1755" w:author="AL" w:date="2021-07-23T18:36:00Z">
                <w:rPr>
                  <w:lang w:val="en-US"/>
                </w:rPr>
              </w:rPrChange>
            </w:rPr>
            <w:delText>6</w:delText>
          </w:r>
          <w:r w:rsidRPr="007609B6" w:rsidDel="00495F18">
            <w:rPr>
              <w:lang w:val="en-US"/>
            </w:rPr>
            <w:delText xml:space="preserve">. Predictions </w:delText>
          </w:r>
        </w:del>
        <w:del w:id="1756" w:author="AL" w:date="2021-07-26T11:35:00Z">
          <w:r w:rsidRPr="007609B6" w:rsidDel="007F0DF4">
            <w:rPr>
              <w:lang w:val="en-US"/>
            </w:rPr>
            <w:delText xml:space="preserve">for “ideal” </w:delText>
          </w:r>
        </w:del>
        <w:del w:id="1757" w:author="AL" w:date="2021-07-26T11:38:00Z">
          <w:r w:rsidRPr="007609B6" w:rsidDel="007F0DF4">
            <w:rPr>
              <w:lang w:val="en-US"/>
            </w:rPr>
            <w:delText>smooth</w:delText>
          </w:r>
        </w:del>
        <w:del w:id="1758" w:author="AL" w:date="2021-07-26T11:35:00Z">
          <w:r w:rsidRPr="007609B6" w:rsidDel="007F0DF4">
            <w:rPr>
              <w:lang w:val="en-US"/>
            </w:rPr>
            <w:delText xml:space="preserve"> </w:delText>
          </w:r>
        </w:del>
        <w:del w:id="1759" w:author="AL" w:date="2021-07-26T11:36:00Z">
          <w:r w:rsidRPr="007609B6" w:rsidDel="007F0DF4">
            <w:rPr>
              <w:lang w:val="en-US"/>
            </w:rPr>
            <w:delText>data</w:delText>
          </w:r>
        </w:del>
        <w:del w:id="1760" w:author="AL" w:date="2021-08-03T17:11:00Z">
          <w:r w:rsidRPr="007609B6" w:rsidDel="00495F18">
            <w:rPr>
              <w:lang w:val="en-US"/>
            </w:rPr>
            <w:delText>sets versus ground truth</w:delText>
          </w:r>
        </w:del>
        <w:del w:id="1761" w:author="AL" w:date="2021-07-26T11:36:00Z">
          <w:r w:rsidRPr="007609B6" w:rsidDel="007F0DF4">
            <w:rPr>
              <w:lang w:val="en-US"/>
            </w:rPr>
            <w:delText xml:space="preserve"> </w:delText>
          </w:r>
          <w:r w:rsidDel="007F0DF4">
            <w:rPr>
              <w:lang w:val="en-US"/>
            </w:rPr>
            <w:delText>for all models from the test set</w:delText>
          </w:r>
        </w:del>
        <w:del w:id="1762" w:author="AL" w:date="2021-08-03T17:11:00Z">
          <w:r w:rsidDel="00495F18">
            <w:rPr>
              <w:lang w:val="en-US"/>
            </w:rPr>
            <w:delText xml:space="preserve">: </w:delText>
          </w:r>
          <w:r w:rsidRPr="007609B6" w:rsidDel="00495F18">
            <w:rPr>
              <w:lang w:val="en-US"/>
            </w:rPr>
            <w:delText xml:space="preserve">(a) MW, (b) </w:delText>
          </w:r>
          <w:r w:rsidRPr="009C146E" w:rsidDel="00495F18">
            <w:rPr>
              <w:i/>
              <w:iCs/>
              <w:lang w:val="en-US"/>
            </w:rPr>
            <w:delText>D</w:delText>
          </w:r>
          <w:r w:rsidRPr="009C146E" w:rsidDel="00495F18">
            <w:rPr>
              <w:i/>
              <w:iCs/>
              <w:vertAlign w:val="subscript"/>
              <w:lang w:val="en-US"/>
            </w:rPr>
            <w:delText>max</w:delText>
          </w:r>
        </w:del>
      </w:moveTo>
    </w:p>
    <w:moveToRangeEnd w:id="1748"/>
    <w:p w14:paraId="1E3EBDF1" w14:textId="56C166C6" w:rsidR="00F252E9" w:rsidDel="00115BF8" w:rsidRDefault="00F252E9">
      <w:pPr>
        <w:pStyle w:val="NormalWeb"/>
        <w:rPr>
          <w:del w:id="1763" w:author="AL" w:date="2021-07-27T13:56:00Z"/>
          <w:lang w:val="en-US"/>
        </w:rPr>
      </w:pPr>
    </w:p>
    <w:p w14:paraId="549098B7" w14:textId="3BEC574B" w:rsidR="00115BF8" w:rsidRDefault="00115BF8" w:rsidP="00115BF8">
      <w:pPr>
        <w:pStyle w:val="NormalWeb"/>
        <w:rPr>
          <w:ins w:id="1764" w:author="AL" w:date="2021-08-06T21:10:00Z"/>
          <w:lang w:val="en-US"/>
        </w:rPr>
      </w:pPr>
      <w:ins w:id="1765" w:author="AL" w:date="2021-07-27T13:50:00Z">
        <w:r w:rsidRPr="00FC67F5">
          <w:rPr>
            <w:rStyle w:val="Heading3Char"/>
          </w:rPr>
          <w:t>Angular range.</w:t>
        </w:r>
      </w:ins>
      <w:ins w:id="1766" w:author="AL" w:date="2021-07-27T13:56:00Z">
        <w:r>
          <w:rPr>
            <w:rStyle w:val="Heading3Char"/>
            <w:lang w:val="en-US"/>
          </w:rPr>
          <w:t xml:space="preserve"> </w:t>
        </w:r>
        <w:r>
          <w:rPr>
            <w:lang w:val="en-US"/>
          </w:rPr>
          <w:t xml:space="preserve">An important question arises: given the </w:t>
        </w:r>
      </w:ins>
      <w:ins w:id="1767" w:author="AL" w:date="2021-08-04T11:20:00Z">
        <w:r w:rsidR="0055355A">
          <w:rPr>
            <w:lang w:val="en-US"/>
          </w:rPr>
          <w:t>maximu</w:t>
        </w:r>
      </w:ins>
      <w:ins w:id="1768" w:author="AL" w:date="2021-08-04T11:21:00Z">
        <w:r w:rsidR="0055355A">
          <w:rPr>
            <w:lang w:val="en-US"/>
          </w:rPr>
          <w:t>m angle</w:t>
        </w:r>
      </w:ins>
      <w:ins w:id="1769" w:author="AL" w:date="2021-07-27T13:56:00Z">
        <w:r>
          <w:rPr>
            <w:lang w:val="en-US"/>
          </w:rPr>
          <w:t xml:space="preserve"> </w:t>
        </w:r>
        <w:proofErr w:type="spellStart"/>
        <w:r w:rsidRPr="007D2DF1">
          <w:rPr>
            <w:i/>
            <w:iCs/>
            <w:lang w:val="en-US"/>
          </w:rPr>
          <w:t>s</w:t>
        </w:r>
        <w:r w:rsidRPr="007D2DF1">
          <w:rPr>
            <w:i/>
            <w:iCs/>
            <w:vertAlign w:val="subscript"/>
            <w:lang w:val="en-US"/>
          </w:rPr>
          <w:t>max</w:t>
        </w:r>
        <w:proofErr w:type="spellEnd"/>
        <w:r w:rsidRPr="007F24F4">
          <w:rPr>
            <w:lang w:val="en-US"/>
          </w:rPr>
          <w:t>,</w:t>
        </w:r>
        <w:r>
          <w:rPr>
            <w:lang w:val="en-US"/>
          </w:rPr>
          <w:t xml:space="preserve"> what is the maximum precision of MW and </w:t>
        </w:r>
        <w:r w:rsidRPr="001721E4">
          <w:rPr>
            <w:i/>
            <w:iCs/>
            <w:lang w:val="en-US"/>
          </w:rPr>
          <w:t>D</w:t>
        </w:r>
        <w:r w:rsidRPr="001721E4">
          <w:rPr>
            <w:i/>
            <w:iCs/>
            <w:vertAlign w:val="subscript"/>
            <w:lang w:val="en-US"/>
          </w:rPr>
          <w:t>max</w:t>
        </w:r>
        <w:r>
          <w:rPr>
            <w:lang w:val="en-US"/>
          </w:rPr>
          <w:t xml:space="preserve"> predictions that one can expect? The usage of NNs enables a convenient opportunity to get a deeper insight into the information content of different angular ranges of SAXS profiles</w:t>
        </w:r>
      </w:ins>
      <w:ins w:id="1770" w:author="AL" w:date="2021-08-06T21:08:00Z">
        <w:r w:rsidR="00B24341">
          <w:rPr>
            <w:lang w:val="en-US"/>
          </w:rPr>
          <w:t>.</w:t>
        </w:r>
      </w:ins>
      <w:ins w:id="1771" w:author="AL" w:date="2021-07-27T13:50:00Z">
        <w:r>
          <w:rPr>
            <w:rStyle w:val="Heading3Char"/>
            <w:lang w:val="en-US"/>
          </w:rPr>
          <w:t xml:space="preserve"> </w:t>
        </w:r>
      </w:ins>
      <w:ins w:id="1772" w:author="AL" w:date="2021-07-27T13:56:00Z">
        <w:r>
          <w:rPr>
            <w:lang w:val="en-US"/>
          </w:rPr>
          <w:t>To evaluate the impact of the angular range on the accuracy of the MW and D</w:t>
        </w:r>
        <w:r w:rsidRPr="00963790">
          <w:rPr>
            <w:vertAlign w:val="subscript"/>
            <w:lang w:val="en-US"/>
          </w:rPr>
          <w:t>max</w:t>
        </w:r>
        <w:r>
          <w:rPr>
            <w:lang w:val="en-US"/>
          </w:rPr>
          <w:t xml:space="preserve"> predictions, we re-trained the same NNs on smooth data </w:t>
        </w:r>
      </w:ins>
      <w:ins w:id="1773" w:author="AL" w:date="2021-07-27T13:57:00Z">
        <w:r>
          <w:rPr>
            <w:lang w:val="en-US"/>
          </w:rPr>
          <w:t>computed from the fo</w:t>
        </w:r>
      </w:ins>
      <w:ins w:id="1774" w:author="AL" w:date="2021-07-27T13:58:00Z">
        <w:r>
          <w:rPr>
            <w:lang w:val="en-US"/>
          </w:rPr>
          <w:t xml:space="preserve">lded proteins </w:t>
        </w:r>
      </w:ins>
      <w:ins w:id="1775" w:author="AL" w:date="2021-07-27T13:56:00Z">
        <w:r>
          <w:rPr>
            <w:lang w:val="en-US"/>
          </w:rPr>
          <w:t xml:space="preserve">up to various </w:t>
        </w:r>
        <w:proofErr w:type="spellStart"/>
        <w:r>
          <w:rPr>
            <w:lang w:val="en-US"/>
          </w:rPr>
          <w:t>s</w:t>
        </w:r>
        <w:r w:rsidRPr="00963790">
          <w:rPr>
            <w:vertAlign w:val="subscript"/>
            <w:lang w:val="en-US"/>
          </w:rPr>
          <w:t>max</w:t>
        </w:r>
        <w:proofErr w:type="spellEnd"/>
        <w:r>
          <w:rPr>
            <w:lang w:val="en-US"/>
          </w:rPr>
          <w:t>:  0.8, 0.6, 0.4, 0.3, 0.2, 0.1, 0.05, 0.025 Å</w:t>
        </w:r>
      </w:ins>
      <w:ins w:id="1776" w:author="AL" w:date="2021-08-06T21:09:00Z">
        <w:r w:rsidR="00B24341" w:rsidRPr="00B24341">
          <w:rPr>
            <w:vertAlign w:val="superscript"/>
            <w:lang w:val="en-US"/>
            <w:rPrChange w:id="1777" w:author="AL" w:date="2021-08-06T21:09:00Z">
              <w:rPr>
                <w:lang w:val="en-US"/>
              </w:rPr>
            </w:rPrChange>
          </w:rPr>
          <w:t>-1</w:t>
        </w:r>
      </w:ins>
      <w:ins w:id="1778" w:author="AL" w:date="2021-07-27T13:56:00Z">
        <w:r>
          <w:rPr>
            <w:lang w:val="en-US"/>
          </w:rPr>
          <w:t>.</w:t>
        </w:r>
      </w:ins>
    </w:p>
    <w:p w14:paraId="74DDA229" w14:textId="01FE626D" w:rsidR="00B24341" w:rsidRDefault="00B24341" w:rsidP="00115BF8">
      <w:pPr>
        <w:pStyle w:val="NormalWeb"/>
        <w:rPr>
          <w:ins w:id="1779" w:author="AL" w:date="2021-07-27T13:56:00Z"/>
          <w:lang w:val="en-US"/>
        </w:rPr>
      </w:pPr>
      <w:ins w:id="1780" w:author="AL" w:date="2021-08-06T21:10:00Z">
        <w:r>
          <w:rPr>
            <w:lang w:val="en-US"/>
          </w:rPr>
          <w:t>For</w:t>
        </w:r>
        <w:r>
          <w:rPr>
            <w:lang w:val="en-US"/>
          </w:rPr>
          <w:t xml:space="preserve"> the data </w:t>
        </w:r>
        <w:r>
          <w:rPr>
            <w:lang w:val="en-US"/>
          </w:rPr>
          <w:t>cropped at</w:t>
        </w:r>
        <w:r>
          <w:rPr>
            <w:lang w:val="en-US"/>
          </w:rPr>
          <w:t xml:space="preserve"> </w:t>
        </w:r>
        <w:proofErr w:type="spellStart"/>
        <w:r>
          <w:rPr>
            <w:lang w:val="en-US"/>
          </w:rPr>
          <w:t>s</w:t>
        </w:r>
        <w:r w:rsidRPr="00861D89">
          <w:rPr>
            <w:vertAlign w:val="subscript"/>
            <w:lang w:val="en-US"/>
          </w:rPr>
          <w:t>max</w:t>
        </w:r>
        <w:proofErr w:type="spellEnd"/>
        <w:r>
          <w:rPr>
            <w:lang w:val="en-US"/>
          </w:rPr>
          <w:t xml:space="preserve">=0.1 </w:t>
        </w:r>
        <w:r>
          <w:rPr>
            <w:lang w:val="en-US"/>
          </w:rPr>
          <w:t>Å</w:t>
        </w:r>
        <w:r w:rsidRPr="00DE185F">
          <w:rPr>
            <w:vertAlign w:val="superscript"/>
            <w:lang w:val="en-US"/>
          </w:rPr>
          <w:t>-1</w:t>
        </w:r>
        <w:r>
          <w:rPr>
            <w:lang w:val="en-US"/>
          </w:rPr>
          <w:t xml:space="preserve">, the accuracy of </w:t>
        </w:r>
        <w:proofErr w:type="spellStart"/>
        <w:r>
          <w:rPr>
            <w:lang w:val="en-US"/>
          </w:rPr>
          <w:t>D</w:t>
        </w:r>
        <w:r w:rsidRPr="00861D89">
          <w:rPr>
            <w:vertAlign w:val="subscript"/>
            <w:lang w:val="en-US"/>
          </w:rPr>
          <w:t>max</w:t>
        </w:r>
        <w:proofErr w:type="spellEnd"/>
        <w:r>
          <w:rPr>
            <w:lang w:val="en-US"/>
          </w:rPr>
          <w:t xml:space="preserve"> predictions </w:t>
        </w:r>
        <w:r>
          <w:rPr>
            <w:lang w:val="en-US"/>
          </w:rPr>
          <w:t>was</w:t>
        </w:r>
        <w:r>
          <w:rPr>
            <w:lang w:val="en-US"/>
          </w:rPr>
          <w:t xml:space="preserve"> </w:t>
        </w:r>
      </w:ins>
      <w:ins w:id="1781" w:author="AL" w:date="2021-08-06T21:11:00Z">
        <w:r>
          <w:rPr>
            <w:lang w:val="en-US"/>
          </w:rPr>
          <w:t>3</w:t>
        </w:r>
      </w:ins>
      <w:ins w:id="1782" w:author="AL" w:date="2021-08-06T21:10:00Z">
        <w:r>
          <w:rPr>
            <w:lang w:val="en-US"/>
          </w:rPr>
          <w:t>.</w:t>
        </w:r>
      </w:ins>
      <w:ins w:id="1783" w:author="AL" w:date="2021-08-06T21:11:00Z">
        <w:r>
          <w:rPr>
            <w:lang w:val="en-US"/>
          </w:rPr>
          <w:t>3</w:t>
        </w:r>
      </w:ins>
      <w:ins w:id="1784" w:author="AL" w:date="2021-08-06T21:10:00Z">
        <w:r>
          <w:rPr>
            <w:lang w:val="en-US"/>
          </w:rPr>
          <w:t>%</w:t>
        </w:r>
        <w:r>
          <w:rPr>
            <w:lang w:val="en-US"/>
          </w:rPr>
          <w:t>;</w:t>
        </w:r>
        <w:r>
          <w:rPr>
            <w:lang w:val="en-US"/>
          </w:rPr>
          <w:t xml:space="preserve"> </w:t>
        </w:r>
        <w:r>
          <w:rPr>
            <w:lang w:val="en-US"/>
          </w:rPr>
          <w:t>i</w:t>
        </w:r>
        <w:r>
          <w:rPr>
            <w:lang w:val="en-US"/>
          </w:rPr>
          <w:t xml:space="preserve">t improves up to </w:t>
        </w:r>
      </w:ins>
      <w:ins w:id="1785" w:author="AL" w:date="2021-08-06T21:13:00Z">
        <w:r>
          <w:rPr>
            <w:lang w:val="en-US"/>
          </w:rPr>
          <w:t>2</w:t>
        </w:r>
      </w:ins>
      <w:ins w:id="1786" w:author="AL" w:date="2021-08-06T21:10:00Z">
        <w:r>
          <w:rPr>
            <w:lang w:val="en-US"/>
          </w:rPr>
          <w:t>.</w:t>
        </w:r>
      </w:ins>
      <w:ins w:id="1787" w:author="AL" w:date="2021-08-06T21:13:00Z">
        <w:r>
          <w:rPr>
            <w:lang w:val="en-US"/>
          </w:rPr>
          <w:t>8</w:t>
        </w:r>
      </w:ins>
      <w:ins w:id="1788" w:author="AL" w:date="2021-08-06T21:10:00Z">
        <w:r>
          <w:rPr>
            <w:lang w:val="en-US"/>
          </w:rPr>
          <w:t xml:space="preserve">% </w:t>
        </w:r>
        <w:r>
          <w:rPr>
            <w:lang w:val="en-US"/>
          </w:rPr>
          <w:t>with</w:t>
        </w:r>
        <w:r>
          <w:rPr>
            <w:lang w:val="en-US"/>
          </w:rPr>
          <w:t xml:space="preserve"> the angular range increased up to </w:t>
        </w:r>
        <w:proofErr w:type="spellStart"/>
        <w:r>
          <w:rPr>
            <w:lang w:val="en-US"/>
          </w:rPr>
          <w:t>s</w:t>
        </w:r>
        <w:r w:rsidRPr="00861D89">
          <w:rPr>
            <w:vertAlign w:val="subscript"/>
            <w:lang w:val="en-US"/>
          </w:rPr>
          <w:t>max</w:t>
        </w:r>
        <w:proofErr w:type="spellEnd"/>
        <w:r>
          <w:rPr>
            <w:lang w:val="en-US"/>
          </w:rPr>
          <w:t>=0.</w:t>
        </w:r>
      </w:ins>
      <w:ins w:id="1789" w:author="AL" w:date="2021-08-06T21:13:00Z">
        <w:r>
          <w:rPr>
            <w:lang w:val="en-US"/>
          </w:rPr>
          <w:t>4</w:t>
        </w:r>
      </w:ins>
      <w:ins w:id="1790" w:author="AL" w:date="2021-08-06T21:10:00Z">
        <w:r>
          <w:rPr>
            <w:lang w:val="en-US"/>
          </w:rPr>
          <w:t xml:space="preserve"> </w:t>
        </w:r>
        <w:r>
          <w:rPr>
            <w:lang w:val="en-US"/>
          </w:rPr>
          <w:t>Å</w:t>
        </w:r>
        <w:r w:rsidRPr="00DE185F">
          <w:rPr>
            <w:vertAlign w:val="superscript"/>
            <w:lang w:val="en-US"/>
          </w:rPr>
          <w:t>-1</w:t>
        </w:r>
        <w:r>
          <w:rPr>
            <w:lang w:val="en-US"/>
          </w:rPr>
          <w:t xml:space="preserve"> (see </w:t>
        </w:r>
        <w:r>
          <w:rPr>
            <w:lang w:val="en-US"/>
          </w:rPr>
          <w:fldChar w:fldCharType="begin"/>
        </w:r>
        <w:r>
          <w:rPr>
            <w:lang w:val="en-US"/>
          </w:rPr>
          <w:instrText xml:space="preserve"> REF _Ref79176658 \h </w:instrText>
        </w:r>
        <w:r>
          <w:rPr>
            <w:lang w:val="en-US"/>
          </w:rPr>
        </w:r>
      </w:ins>
      <w:r>
        <w:rPr>
          <w:lang w:val="en-US"/>
        </w:rPr>
        <w:fldChar w:fldCharType="separate"/>
      </w:r>
      <w:ins w:id="1791" w:author="AL" w:date="2021-08-06T21:10:00Z">
        <w:r>
          <w:t xml:space="preserve">Figure </w:t>
        </w:r>
        <w:r>
          <w:rPr>
            <w:noProof/>
          </w:rPr>
          <w:t>4</w:t>
        </w:r>
        <w:r>
          <w:rPr>
            <w:lang w:val="en-US"/>
          </w:rPr>
          <w:fldChar w:fldCharType="end"/>
        </w:r>
        <w:r>
          <w:rPr>
            <w:lang w:val="en-US"/>
          </w:rPr>
          <w:t>,</w:t>
        </w:r>
      </w:ins>
      <w:ins w:id="1792" w:author="AL" w:date="2021-08-06T21:13:00Z">
        <w:r>
          <w:rPr>
            <w:lang w:val="en-US"/>
          </w:rPr>
          <w:t xml:space="preserve"> purple circles),</w:t>
        </w:r>
      </w:ins>
      <w:ins w:id="1793" w:author="AL" w:date="2021-08-06T21:10:00Z">
        <w:r>
          <w:rPr>
            <w:lang w:val="en-US"/>
          </w:rPr>
          <w:t xml:space="preserve"> </w:t>
        </w:r>
        <w:r>
          <w:rPr>
            <w:lang w:val="en-US"/>
          </w:rPr>
          <w:t xml:space="preserve">further increase of the angular range </w:t>
        </w:r>
        <w:r>
          <w:rPr>
            <w:lang w:val="en-US"/>
          </w:rPr>
          <w:t>d</w:t>
        </w:r>
        <w:r>
          <w:rPr>
            <w:lang w:val="en-US"/>
          </w:rPr>
          <w:t>id</w:t>
        </w:r>
        <w:r>
          <w:rPr>
            <w:lang w:val="en-US"/>
          </w:rPr>
          <w:t xml:space="preserve"> not affect the accuracy of</w:t>
        </w:r>
        <w:r>
          <w:rPr>
            <w:lang w:val="en-US"/>
          </w:rPr>
          <w:t xml:space="preserve"> the</w:t>
        </w:r>
        <w:r>
          <w:rPr>
            <w:lang w:val="en-US"/>
          </w:rPr>
          <w:t xml:space="preserve"> </w:t>
        </w:r>
        <w:proofErr w:type="spellStart"/>
        <w:r>
          <w:rPr>
            <w:lang w:val="en-US"/>
          </w:rPr>
          <w:t>D</w:t>
        </w:r>
        <w:r w:rsidRPr="00861D89">
          <w:rPr>
            <w:vertAlign w:val="subscript"/>
            <w:lang w:val="en-US"/>
          </w:rPr>
          <w:t>max</w:t>
        </w:r>
        <w:proofErr w:type="spellEnd"/>
        <w:r>
          <w:rPr>
            <w:lang w:val="en-US"/>
          </w:rPr>
          <w:t xml:space="preserve"> prediction</w:t>
        </w:r>
        <w:r>
          <w:rPr>
            <w:lang w:val="en-US"/>
          </w:rPr>
          <w:t>s</w:t>
        </w:r>
        <w:r>
          <w:rPr>
            <w:lang w:val="en-US"/>
          </w:rPr>
          <w:t xml:space="preserve">. </w:t>
        </w:r>
        <w:r>
          <w:rPr>
            <w:lang w:val="en-US"/>
          </w:rPr>
          <w:t>That illustrates the fact, that lower angles in reciprocal space contain information on the larger distances in real space.</w:t>
        </w:r>
      </w:ins>
    </w:p>
    <w:p w14:paraId="2AA73B4A" w14:textId="54FFC8F6" w:rsidR="00817D80" w:rsidRDefault="00DE27E4">
      <w:pPr>
        <w:pStyle w:val="NormalWeb"/>
        <w:keepNext/>
        <w:rPr>
          <w:ins w:id="1794" w:author="AL" w:date="2021-08-04T16:38:00Z"/>
        </w:rPr>
        <w:pPrChange w:id="1795" w:author="AL" w:date="2021-08-04T16:38:00Z">
          <w:pPr>
            <w:pStyle w:val="NormalWeb"/>
          </w:pPr>
        </w:pPrChange>
      </w:pPr>
      <w:ins w:id="1796" w:author="AL" w:date="2021-08-06T17:26:00Z">
        <w:r>
          <w:rPr>
            <w:noProof/>
          </w:rPr>
          <w:lastRenderedPageBreak/>
          <w:softHyphen/>
        </w:r>
        <w:r>
          <w:rPr>
            <w:noProof/>
          </w:rPr>
          <w:softHyphen/>
        </w:r>
        <w:r>
          <w:rPr>
            <w:noProof/>
          </w:rPr>
          <w:softHyphen/>
        </w:r>
        <w:r>
          <w:rPr>
            <w:noProof/>
          </w:rPr>
          <w:softHyphen/>
        </w:r>
        <w:r>
          <w:rPr>
            <w:noProof/>
          </w:rPr>
          <w:softHyphen/>
        </w:r>
        <w:r>
          <w:rPr>
            <w:noProof/>
          </w:rPr>
          <w:softHyphen/>
        </w:r>
        <w:r>
          <w:rPr>
            <w:noProof/>
          </w:rPr>
          <w:softHyphen/>
        </w:r>
      </w:ins>
      <w:ins w:id="1797" w:author="AL" w:date="2021-08-06T16:51:00Z">
        <w:r w:rsidR="00914502">
          <w:rPr>
            <w:noProof/>
          </w:rPr>
          <w:drawing>
            <wp:inline distT="0" distB="0" distL="0" distR="0" wp14:anchorId="67626209" wp14:editId="58E8D3A8">
              <wp:extent cx="5940425" cy="4546600"/>
              <wp:effectExtent l="0" t="0" r="3175" b="6350"/>
              <wp:docPr id="57" name="Chart 57">
                <a:extLst xmlns:a="http://schemas.openxmlformats.org/drawingml/2006/main">
                  <a:ext uri="{FF2B5EF4-FFF2-40B4-BE49-F238E27FC236}">
                    <a16:creationId xmlns:a16="http://schemas.microsoft.com/office/drawing/2014/main" id="{25BA67E8-B338-4E8D-BB41-09441BA67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ins>
    </w:p>
    <w:p w14:paraId="083027A2" w14:textId="47BFC7AD" w:rsidR="00115BF8" w:rsidRDefault="00817D80">
      <w:pPr>
        <w:pStyle w:val="Caption"/>
        <w:rPr>
          <w:ins w:id="1798" w:author="AL" w:date="2021-08-06T16:26:00Z"/>
          <w:lang w:val="en-US"/>
        </w:rPr>
      </w:pPr>
      <w:bookmarkStart w:id="1799" w:name="_Ref79176658"/>
      <w:ins w:id="1800" w:author="AL" w:date="2021-08-04T16:38:00Z">
        <w:r>
          <w:t xml:space="preserve">Figure </w:t>
        </w:r>
        <w:r>
          <w:fldChar w:fldCharType="begin"/>
        </w:r>
        <w:r>
          <w:instrText xml:space="preserve"> SEQ Figure \* ARABIC </w:instrText>
        </w:r>
      </w:ins>
      <w:r>
        <w:fldChar w:fldCharType="separate"/>
      </w:r>
      <w:ins w:id="1801" w:author="AL" w:date="2021-08-06T17:35:00Z">
        <w:r w:rsidR="001B4873">
          <w:rPr>
            <w:noProof/>
          </w:rPr>
          <w:t>4</w:t>
        </w:r>
      </w:ins>
      <w:ins w:id="1802" w:author="AL" w:date="2021-08-04T16:38:00Z">
        <w:r>
          <w:fldChar w:fldCharType="end"/>
        </w:r>
        <w:bookmarkEnd w:id="1799"/>
        <w:r>
          <w:rPr>
            <w:lang w:val="en-US"/>
          </w:rPr>
          <w:t xml:space="preserve">. </w:t>
        </w:r>
      </w:ins>
      <w:ins w:id="1803" w:author="AL" w:date="2021-08-06T16:52:00Z">
        <w:r w:rsidR="00CF3897">
          <w:rPr>
            <w:lang w:val="en-US"/>
          </w:rPr>
          <w:t xml:space="preserve">Relative average MW error (green) and </w:t>
        </w:r>
        <w:proofErr w:type="spellStart"/>
        <w:r w:rsidR="00CF3897">
          <w:rPr>
            <w:lang w:val="en-US"/>
          </w:rPr>
          <w:t>D</w:t>
        </w:r>
        <w:r w:rsidR="00CF3897" w:rsidRPr="00CF3897">
          <w:rPr>
            <w:vertAlign w:val="subscript"/>
            <w:lang w:val="en-US"/>
            <w:rPrChange w:id="1804" w:author="AL" w:date="2021-08-06T16:55:00Z">
              <w:rPr>
                <w:lang w:val="en-US"/>
              </w:rPr>
            </w:rPrChange>
          </w:rPr>
          <w:t>max</w:t>
        </w:r>
        <w:proofErr w:type="spellEnd"/>
        <w:r w:rsidR="00CF3897">
          <w:rPr>
            <w:lang w:val="en-US"/>
          </w:rPr>
          <w:t xml:space="preserve"> error (</w:t>
        </w:r>
      </w:ins>
      <w:ins w:id="1805" w:author="AL" w:date="2021-08-06T16:55:00Z">
        <w:r w:rsidR="00CF3897">
          <w:rPr>
            <w:lang w:val="en-US"/>
          </w:rPr>
          <w:t>purple</w:t>
        </w:r>
      </w:ins>
      <w:ins w:id="1806" w:author="AL" w:date="2021-08-06T16:54:00Z">
        <w:r w:rsidR="00CF3897">
          <w:rPr>
            <w:lang w:val="ru-RU"/>
          </w:rPr>
          <w:t xml:space="preserve">) </w:t>
        </w:r>
      </w:ins>
      <w:ins w:id="1807" w:author="AL" w:date="2021-08-06T17:01:00Z">
        <w:r w:rsidR="00CF3897">
          <w:rPr>
            <w:lang w:val="en-US"/>
          </w:rPr>
          <w:t xml:space="preserve">estimated from smooth data </w:t>
        </w:r>
      </w:ins>
      <w:ins w:id="1808" w:author="AL" w:date="2021-08-06T16:57:00Z">
        <w:r w:rsidR="00CF3897">
          <w:rPr>
            <w:lang w:val="en-US"/>
          </w:rPr>
          <w:t>decreases with increasing angular range</w:t>
        </w:r>
      </w:ins>
      <w:ins w:id="1809" w:author="AL" w:date="2021-08-06T16:56:00Z">
        <w:r w:rsidR="00CF3897">
          <w:rPr>
            <w:lang w:val="en-US"/>
          </w:rPr>
          <w:t>.</w:t>
        </w:r>
      </w:ins>
      <w:ins w:id="1810" w:author="AL" w:date="2021-08-06T16:57:00Z">
        <w:r w:rsidR="00CF3897">
          <w:rPr>
            <w:lang w:val="en-US"/>
          </w:rPr>
          <w:t xml:space="preserve"> </w:t>
        </w:r>
      </w:ins>
      <w:ins w:id="1811" w:author="AL" w:date="2021-08-06T16:59:00Z">
        <w:r w:rsidR="00CF3897">
          <w:rPr>
            <w:lang w:val="en-US"/>
          </w:rPr>
          <w:t>The l</w:t>
        </w:r>
      </w:ins>
      <w:ins w:id="1812" w:author="AL" w:date="2021-08-06T16:58:00Z">
        <w:r w:rsidR="00CF3897">
          <w:rPr>
            <w:lang w:val="en-US"/>
          </w:rPr>
          <w:t xml:space="preserve">ight blue and red SAXS profiles </w:t>
        </w:r>
      </w:ins>
      <w:ins w:id="1813" w:author="AL" w:date="2021-08-06T16:59:00Z">
        <w:r w:rsidR="00CF3897">
          <w:rPr>
            <w:lang w:val="en-US"/>
          </w:rPr>
          <w:t xml:space="preserve">(computed from the same models as in </w:t>
        </w:r>
      </w:ins>
      <w:ins w:id="1814" w:author="AL" w:date="2021-08-06T17:00:00Z">
        <w:r w:rsidR="00CF3897">
          <w:rPr>
            <w:lang w:val="en-US"/>
          </w:rPr>
          <w:t xml:space="preserve">fig.1) </w:t>
        </w:r>
      </w:ins>
      <w:ins w:id="1815" w:author="AL" w:date="2021-08-06T16:58:00Z">
        <w:r w:rsidR="00CF3897">
          <w:rPr>
            <w:lang w:val="en-US"/>
          </w:rPr>
          <w:t xml:space="preserve">are </w:t>
        </w:r>
      </w:ins>
      <w:ins w:id="1816" w:author="AL" w:date="2021-08-06T16:59:00Z">
        <w:r w:rsidR="00CF3897">
          <w:rPr>
            <w:lang w:val="en-US"/>
          </w:rPr>
          <w:t>shown for demonstrative purposes only.</w:t>
        </w:r>
      </w:ins>
    </w:p>
    <w:p w14:paraId="6C89D903" w14:textId="02B38E51" w:rsidR="00BA3B89" w:rsidRPr="00AB68BB" w:rsidRDefault="00BA3B89" w:rsidP="00BA3B89">
      <w:pPr>
        <w:rPr>
          <w:ins w:id="1817" w:author="AL" w:date="2021-07-27T13:57:00Z"/>
          <w:lang w:val="en-US"/>
        </w:rPr>
        <w:pPrChange w:id="1818" w:author="AL" w:date="2021-08-06T16:26:00Z">
          <w:pPr>
            <w:pStyle w:val="NormalWeb"/>
          </w:pPr>
        </w:pPrChange>
      </w:pPr>
    </w:p>
    <w:p w14:paraId="0B403688" w14:textId="677653FD" w:rsidR="00115BF8" w:rsidRDefault="00115BF8" w:rsidP="00115BF8">
      <w:pPr>
        <w:pStyle w:val="NormalWeb"/>
        <w:rPr>
          <w:ins w:id="1819" w:author="AL" w:date="2021-07-27T13:57:00Z"/>
          <w:lang w:val="en-US"/>
        </w:rPr>
      </w:pPr>
      <w:ins w:id="1820" w:author="AL" w:date="2021-07-27T13:57:00Z">
        <w:r>
          <w:rPr>
            <w:lang w:val="en-US"/>
          </w:rPr>
          <w:t xml:space="preserve">For MW prediction the impact of higher angles </w:t>
        </w:r>
      </w:ins>
      <w:ins w:id="1821" w:author="AL" w:date="2021-08-04T11:47:00Z">
        <w:r w:rsidR="009F79E1">
          <w:rPr>
            <w:lang w:val="en-US"/>
          </w:rPr>
          <w:t>was</w:t>
        </w:r>
      </w:ins>
      <w:ins w:id="1822" w:author="AL" w:date="2021-07-27T13:57:00Z">
        <w:r>
          <w:rPr>
            <w:lang w:val="en-US"/>
          </w:rPr>
          <w:t xml:space="preserve"> more pronounced</w:t>
        </w:r>
      </w:ins>
      <w:ins w:id="1823" w:author="AL" w:date="2021-07-27T14:19:00Z">
        <w:r w:rsidR="00AB271C">
          <w:rPr>
            <w:lang w:val="en-US"/>
          </w:rPr>
          <w:t xml:space="preserve">: </w:t>
        </w:r>
      </w:ins>
      <w:ins w:id="1824" w:author="AL" w:date="2021-07-27T14:20:00Z">
        <w:r w:rsidR="00AB271C">
          <w:rPr>
            <w:lang w:val="en-US"/>
          </w:rPr>
          <w:t xml:space="preserve">the accuracy </w:t>
        </w:r>
      </w:ins>
      <w:ins w:id="1825" w:author="AL" w:date="2021-08-04T11:50:00Z">
        <w:r w:rsidR="00A905A5">
          <w:rPr>
            <w:lang w:val="en-US"/>
          </w:rPr>
          <w:t>improves</w:t>
        </w:r>
      </w:ins>
      <w:ins w:id="1826" w:author="AL" w:date="2021-07-27T14:20:00Z">
        <w:r w:rsidR="00AB271C">
          <w:rPr>
            <w:lang w:val="en-US"/>
          </w:rPr>
          <w:t xml:space="preserve"> from </w:t>
        </w:r>
      </w:ins>
      <w:ins w:id="1827" w:author="AL" w:date="2021-08-06T21:14:00Z">
        <w:r w:rsidR="00B24341">
          <w:rPr>
            <w:lang w:val="en-US"/>
          </w:rPr>
          <w:t>8</w:t>
        </w:r>
      </w:ins>
      <w:ins w:id="1828" w:author="AL" w:date="2021-07-27T14:20:00Z">
        <w:r w:rsidR="00AB271C">
          <w:rPr>
            <w:lang w:val="en-US"/>
          </w:rPr>
          <w:t xml:space="preserve">% to </w:t>
        </w:r>
      </w:ins>
      <w:ins w:id="1829" w:author="AL" w:date="2021-07-27T14:21:00Z">
        <w:r w:rsidR="00AB271C">
          <w:rPr>
            <w:lang w:val="en-US"/>
          </w:rPr>
          <w:t>2.</w:t>
        </w:r>
      </w:ins>
      <w:ins w:id="1830" w:author="AL" w:date="2021-08-06T21:15:00Z">
        <w:r w:rsidR="00B24341">
          <w:rPr>
            <w:lang w:val="en-US"/>
          </w:rPr>
          <w:t>8</w:t>
        </w:r>
      </w:ins>
      <w:ins w:id="1831" w:author="AL" w:date="2021-07-27T14:21:00Z">
        <w:r w:rsidR="00AB271C">
          <w:rPr>
            <w:lang w:val="en-US"/>
          </w:rPr>
          <w:t>% with</w:t>
        </w:r>
      </w:ins>
      <w:ins w:id="1832" w:author="AL" w:date="2021-07-27T14:19:00Z">
        <w:r w:rsidR="00AB271C">
          <w:rPr>
            <w:lang w:val="en-US"/>
          </w:rPr>
          <w:t xml:space="preserve"> </w:t>
        </w:r>
      </w:ins>
      <w:proofErr w:type="spellStart"/>
      <w:ins w:id="1833" w:author="AL" w:date="2021-07-27T13:57:00Z">
        <w:r>
          <w:rPr>
            <w:lang w:val="en-US"/>
          </w:rPr>
          <w:t>s</w:t>
        </w:r>
        <w:r w:rsidRPr="00DE185F">
          <w:rPr>
            <w:vertAlign w:val="subscript"/>
            <w:lang w:val="en-US"/>
          </w:rPr>
          <w:t>max</w:t>
        </w:r>
        <w:proofErr w:type="spellEnd"/>
        <w:r>
          <w:rPr>
            <w:lang w:val="en-US"/>
          </w:rPr>
          <w:t xml:space="preserve"> </w:t>
        </w:r>
      </w:ins>
      <w:ins w:id="1834" w:author="AL" w:date="2021-07-27T14:21:00Z">
        <w:r w:rsidR="00AB271C">
          <w:rPr>
            <w:lang w:val="en-US"/>
          </w:rPr>
          <w:t>increasing from 0.1 Å</w:t>
        </w:r>
        <w:r w:rsidR="00AB271C" w:rsidRPr="00DE185F">
          <w:rPr>
            <w:vertAlign w:val="superscript"/>
            <w:lang w:val="en-US"/>
          </w:rPr>
          <w:t>-1</w:t>
        </w:r>
        <w:r w:rsidR="00AB271C">
          <w:rPr>
            <w:lang w:val="en-US"/>
          </w:rPr>
          <w:t xml:space="preserve"> to</w:t>
        </w:r>
      </w:ins>
      <w:ins w:id="1835" w:author="AL" w:date="2021-07-27T13:57:00Z">
        <w:r>
          <w:rPr>
            <w:lang w:val="en-US"/>
          </w:rPr>
          <w:t xml:space="preserve"> </w:t>
        </w:r>
      </w:ins>
      <w:ins w:id="1836" w:author="AL" w:date="2021-07-27T14:17:00Z">
        <w:r w:rsidR="00AB271C">
          <w:rPr>
            <w:lang w:val="en-US"/>
          </w:rPr>
          <w:t>0.</w:t>
        </w:r>
      </w:ins>
      <w:ins w:id="1837" w:author="AL" w:date="2021-07-27T13:57:00Z">
        <w:r>
          <w:rPr>
            <w:lang w:val="en-US"/>
          </w:rPr>
          <w:t xml:space="preserve">6 </w:t>
        </w:r>
      </w:ins>
      <w:ins w:id="1838" w:author="AL" w:date="2021-07-27T14:17:00Z">
        <w:r w:rsidR="00AB271C">
          <w:rPr>
            <w:lang w:val="en-US"/>
          </w:rPr>
          <w:t>Å</w:t>
        </w:r>
      </w:ins>
      <w:ins w:id="1839" w:author="AL" w:date="2021-07-27T13:57:00Z">
        <w:r w:rsidRPr="00DE185F">
          <w:rPr>
            <w:vertAlign w:val="superscript"/>
            <w:lang w:val="en-US"/>
          </w:rPr>
          <w:t>-1</w:t>
        </w:r>
      </w:ins>
      <w:ins w:id="1840" w:author="AL" w:date="2021-08-06T21:15:00Z">
        <w:r w:rsidR="00B24341">
          <w:rPr>
            <w:lang w:val="en-US"/>
          </w:rPr>
          <w:t xml:space="preserve"> (see </w:t>
        </w:r>
        <w:r w:rsidR="00B24341">
          <w:rPr>
            <w:lang w:val="en-US"/>
          </w:rPr>
          <w:fldChar w:fldCharType="begin"/>
        </w:r>
        <w:r w:rsidR="00B24341">
          <w:rPr>
            <w:lang w:val="en-US"/>
          </w:rPr>
          <w:instrText xml:space="preserve"> REF _Ref79176658 \h </w:instrText>
        </w:r>
        <w:r w:rsidR="00B24341">
          <w:rPr>
            <w:lang w:val="en-US"/>
          </w:rPr>
        </w:r>
      </w:ins>
      <w:r w:rsidR="00B24341">
        <w:rPr>
          <w:lang w:val="en-US"/>
        </w:rPr>
        <w:fldChar w:fldCharType="separate"/>
      </w:r>
      <w:ins w:id="1841" w:author="AL" w:date="2021-08-06T21:15:00Z">
        <w:r w:rsidR="00B24341">
          <w:t xml:space="preserve">Figure </w:t>
        </w:r>
        <w:r w:rsidR="00B24341">
          <w:rPr>
            <w:noProof/>
          </w:rPr>
          <w:t>4</w:t>
        </w:r>
        <w:r w:rsidR="00B24341">
          <w:rPr>
            <w:lang w:val="en-US"/>
          </w:rPr>
          <w:fldChar w:fldCharType="end"/>
        </w:r>
        <w:r w:rsidR="00B24341">
          <w:rPr>
            <w:lang w:val="en-US"/>
          </w:rPr>
          <w:t>, green circles).</w:t>
        </w:r>
      </w:ins>
      <w:ins w:id="1842" w:author="AL" w:date="2021-07-27T13:57:00Z">
        <w:r>
          <w:rPr>
            <w:lang w:val="en-US"/>
          </w:rPr>
          <w:t xml:space="preserve"> The </w:t>
        </w:r>
      </w:ins>
      <w:ins w:id="1843" w:author="AL" w:date="2021-07-27T14:22:00Z">
        <w:r w:rsidR="00E850FA">
          <w:rPr>
            <w:lang w:val="en-US"/>
          </w:rPr>
          <w:t>intensities in</w:t>
        </w:r>
      </w:ins>
      <w:ins w:id="1844" w:author="AL" w:date="2021-07-27T13:57:00Z">
        <w:r>
          <w:rPr>
            <w:lang w:val="en-US"/>
          </w:rPr>
          <w:t xml:space="preserve"> this </w:t>
        </w:r>
      </w:ins>
      <w:ins w:id="1845" w:author="AL" w:date="2021-07-27T14:22:00Z">
        <w:r w:rsidR="00E850FA">
          <w:rPr>
            <w:lang w:val="en-US"/>
          </w:rPr>
          <w:t xml:space="preserve">angular </w:t>
        </w:r>
      </w:ins>
      <w:ins w:id="1846" w:author="AL" w:date="2021-07-27T14:21:00Z">
        <w:r w:rsidR="00E850FA">
          <w:rPr>
            <w:lang w:val="en-US"/>
          </w:rPr>
          <w:t>range</w:t>
        </w:r>
      </w:ins>
      <w:ins w:id="1847" w:author="AL" w:date="2021-07-27T13:57:00Z">
        <w:r>
          <w:rPr>
            <w:lang w:val="en-US"/>
          </w:rPr>
          <w:t xml:space="preserve"> mostly contain information on the molecule </w:t>
        </w:r>
      </w:ins>
      <w:ins w:id="1848" w:author="AL" w:date="2021-07-27T14:22:00Z">
        <w:r w:rsidR="00E850FA">
          <w:rPr>
            <w:lang w:val="en-US"/>
          </w:rPr>
          <w:t>surface</w:t>
        </w:r>
      </w:ins>
      <w:ins w:id="1849" w:author="AL" w:date="2021-07-27T13:57:00Z">
        <w:r>
          <w:rPr>
            <w:lang w:val="en-US"/>
          </w:rPr>
          <w:t xml:space="preserve"> and inner structure, which indeed may </w:t>
        </w:r>
      </w:ins>
      <w:ins w:id="1850" w:author="AL" w:date="2021-07-27T14:23:00Z">
        <w:r w:rsidR="00E850FA">
          <w:rPr>
            <w:lang w:val="en-US"/>
          </w:rPr>
          <w:t>contribute to the overall e</w:t>
        </w:r>
      </w:ins>
      <w:ins w:id="1851" w:author="AL" w:date="2021-07-27T13:57:00Z">
        <w:r>
          <w:rPr>
            <w:lang w:val="en-US"/>
          </w:rPr>
          <w:t xml:space="preserve">stimation of the </w:t>
        </w:r>
      </w:ins>
      <w:ins w:id="1852" w:author="AL" w:date="2021-07-27T14:18:00Z">
        <w:r w:rsidR="00AB271C">
          <w:rPr>
            <w:lang w:val="en-US"/>
          </w:rPr>
          <w:t>MW</w:t>
        </w:r>
      </w:ins>
      <w:ins w:id="1853" w:author="AL" w:date="2021-07-27T13:57:00Z">
        <w:r>
          <w:rPr>
            <w:lang w:val="en-US"/>
          </w:rPr>
          <w:t>.</w:t>
        </w:r>
      </w:ins>
    </w:p>
    <w:p w14:paraId="57594B4F" w14:textId="5FE4647B" w:rsidR="00C814EA" w:rsidRDefault="005B2D26" w:rsidP="00D70407">
      <w:pPr>
        <w:pStyle w:val="NormalWeb"/>
        <w:rPr>
          <w:ins w:id="1854" w:author="AL" w:date="2021-08-04T21:54:00Z"/>
          <w:lang w:val="en-US"/>
        </w:rPr>
      </w:pPr>
      <w:ins w:id="1855" w:author="AL" w:date="2021-07-27T14:23:00Z">
        <w:r w:rsidRPr="005B2D26">
          <w:rPr>
            <w:rStyle w:val="Heading2Char"/>
            <w:rPrChange w:id="1856" w:author="AL" w:date="2021-07-27T14:24:00Z">
              <w:rPr>
                <w:lang w:val="en-US"/>
              </w:rPr>
            </w:rPrChange>
          </w:rPr>
          <w:t>E</w:t>
        </w:r>
      </w:ins>
      <w:proofErr w:type="spellStart"/>
      <w:ins w:id="1857" w:author="AL" w:date="2021-08-06T21:19:00Z">
        <w:r w:rsidR="00757D29">
          <w:rPr>
            <w:rStyle w:val="Heading2Char"/>
            <w:lang w:val="en-US"/>
          </w:rPr>
          <w:t>ffects</w:t>
        </w:r>
        <w:proofErr w:type="spellEnd"/>
        <w:r w:rsidR="00757D29">
          <w:rPr>
            <w:rStyle w:val="Heading2Char"/>
            <w:lang w:val="en-US"/>
          </w:rPr>
          <w:t xml:space="preserve"> of the e</w:t>
        </w:r>
      </w:ins>
      <w:proofErr w:type="spellStart"/>
      <w:ins w:id="1858" w:author="AL" w:date="2021-07-27T14:23:00Z">
        <w:r w:rsidRPr="005B2D26">
          <w:rPr>
            <w:rStyle w:val="Heading2Char"/>
            <w:rPrChange w:id="1859" w:author="AL" w:date="2021-07-27T14:24:00Z">
              <w:rPr>
                <w:lang w:val="en-US"/>
              </w:rPr>
            </w:rPrChange>
          </w:rPr>
          <w:t>xperimental</w:t>
        </w:r>
        <w:proofErr w:type="spellEnd"/>
        <w:r w:rsidRPr="005B2D26">
          <w:rPr>
            <w:rStyle w:val="Heading2Char"/>
            <w:rPrChange w:id="1860" w:author="AL" w:date="2021-07-27T14:24:00Z">
              <w:rPr>
                <w:lang w:val="en-US"/>
              </w:rPr>
            </w:rPrChange>
          </w:rPr>
          <w:t xml:space="preserve"> noise.</w:t>
        </w:r>
        <w:r>
          <w:rPr>
            <w:lang w:val="en-US"/>
          </w:rPr>
          <w:t xml:space="preserve"> </w:t>
        </w:r>
      </w:ins>
      <w:ins w:id="1861" w:author="AL" w:date="2021-07-27T14:33:00Z">
        <w:r>
          <w:rPr>
            <w:lang w:val="en-US"/>
          </w:rPr>
          <w:t xml:space="preserve">Depending on the </w:t>
        </w:r>
      </w:ins>
      <w:ins w:id="1862" w:author="AL" w:date="2021-07-27T14:34:00Z">
        <w:r>
          <w:rPr>
            <w:lang w:val="en-US"/>
          </w:rPr>
          <w:t xml:space="preserve">sample concentration, contrast, molecule volume, </w:t>
        </w:r>
      </w:ins>
      <w:ins w:id="1863" w:author="AL" w:date="2021-07-27T14:35:00Z">
        <w:r>
          <w:rPr>
            <w:lang w:val="en-US"/>
          </w:rPr>
          <w:t>intensity of the X-ray beam, t</w:t>
        </w:r>
      </w:ins>
      <w:ins w:id="1864" w:author="AL" w:date="2021-07-27T14:33:00Z">
        <w:r>
          <w:rPr>
            <w:lang w:val="en-US"/>
          </w:rPr>
          <w:t xml:space="preserve">he amount of </w:t>
        </w:r>
      </w:ins>
      <w:ins w:id="1865" w:author="AL" w:date="2021-08-06T21:17:00Z">
        <w:r w:rsidR="00B24341">
          <w:rPr>
            <w:lang w:val="en-US"/>
          </w:rPr>
          <w:t xml:space="preserve">the I(s) </w:t>
        </w:r>
      </w:ins>
      <w:ins w:id="1866" w:author="AL" w:date="2021-07-27T14:33:00Z">
        <w:r>
          <w:rPr>
            <w:lang w:val="en-US"/>
          </w:rPr>
          <w:t xml:space="preserve">noise </w:t>
        </w:r>
      </w:ins>
      <w:ins w:id="1867" w:author="AL" w:date="2021-07-27T14:37:00Z">
        <w:r>
          <w:rPr>
            <w:lang w:val="en-US"/>
          </w:rPr>
          <w:t xml:space="preserve">may </w:t>
        </w:r>
      </w:ins>
      <w:ins w:id="1868" w:author="AL" w:date="2021-07-27T14:35:00Z">
        <w:r>
          <w:rPr>
            <w:lang w:val="en-US"/>
          </w:rPr>
          <w:t>var</w:t>
        </w:r>
      </w:ins>
      <w:ins w:id="1869" w:author="AL" w:date="2021-07-27T14:38:00Z">
        <w:r>
          <w:rPr>
            <w:lang w:val="en-US"/>
          </w:rPr>
          <w:t>y</w:t>
        </w:r>
      </w:ins>
      <w:ins w:id="1870" w:author="AL" w:date="2021-07-27T14:35:00Z">
        <w:r>
          <w:rPr>
            <w:lang w:val="en-US"/>
          </w:rPr>
          <w:t xml:space="preserve"> drastically. </w:t>
        </w:r>
      </w:ins>
      <w:ins w:id="1871" w:author="AL" w:date="2021-07-27T14:38:00Z">
        <w:r>
          <w:rPr>
            <w:lang w:val="en-US"/>
          </w:rPr>
          <w:t xml:space="preserve">To evaluate how the amount of noise impacts the </w:t>
        </w:r>
      </w:ins>
      <w:ins w:id="1872" w:author="AL" w:date="2021-08-04T11:57:00Z">
        <w:r w:rsidR="00FB70A4">
          <w:rPr>
            <w:lang w:val="en-US"/>
          </w:rPr>
          <w:t xml:space="preserve">prediction </w:t>
        </w:r>
      </w:ins>
      <w:ins w:id="1873" w:author="AL" w:date="2021-07-27T14:38:00Z">
        <w:r>
          <w:rPr>
            <w:lang w:val="en-US"/>
          </w:rPr>
          <w:t xml:space="preserve">accuracy, we have </w:t>
        </w:r>
      </w:ins>
      <w:ins w:id="1874" w:author="AL" w:date="2021-07-27T14:39:00Z">
        <w:r>
          <w:rPr>
            <w:lang w:val="en-US"/>
          </w:rPr>
          <w:t xml:space="preserve">added simulated </w:t>
        </w:r>
      </w:ins>
      <w:ins w:id="1875" w:author="AL" w:date="2021-07-27T14:40:00Z">
        <w:r>
          <w:rPr>
            <w:lang w:val="en-US"/>
          </w:rPr>
          <w:t>noise to the</w:t>
        </w:r>
      </w:ins>
      <w:ins w:id="1876" w:author="AL" w:date="2021-08-04T22:02:00Z">
        <w:r w:rsidR="000E1A74">
          <w:rPr>
            <w:lang w:val="en-US"/>
          </w:rPr>
          <w:t xml:space="preserve"> folded proteins</w:t>
        </w:r>
      </w:ins>
      <w:ins w:id="1877" w:author="AL" w:date="2021-07-27T14:40:00Z">
        <w:r>
          <w:rPr>
            <w:lang w:val="en-US"/>
          </w:rPr>
          <w:t xml:space="preserve"> </w:t>
        </w:r>
      </w:ins>
      <w:ins w:id="1878" w:author="AL" w:date="2021-08-04T11:57:00Z">
        <w:r w:rsidR="00FB70A4">
          <w:rPr>
            <w:lang w:val="en-US"/>
          </w:rPr>
          <w:t>test</w:t>
        </w:r>
      </w:ins>
      <w:ins w:id="1879" w:author="AL" w:date="2021-07-27T14:40:00Z">
        <w:r>
          <w:rPr>
            <w:lang w:val="en-US"/>
          </w:rPr>
          <w:t xml:space="preserve"> data</w:t>
        </w:r>
      </w:ins>
      <w:ins w:id="1880" w:author="AL" w:date="2021-08-04T22:02:00Z">
        <w:r w:rsidR="000E1A74">
          <w:rPr>
            <w:lang w:val="en-US"/>
          </w:rPr>
          <w:t xml:space="preserve"> set</w:t>
        </w:r>
      </w:ins>
      <w:ins w:id="1881" w:author="AL" w:date="2021-07-27T14:40:00Z">
        <w:r>
          <w:rPr>
            <w:lang w:val="en-US"/>
          </w:rPr>
          <w:t xml:space="preserve"> </w:t>
        </w:r>
      </w:ins>
      <w:ins w:id="1882" w:author="AL" w:date="2021-08-04T22:02:00Z">
        <w:r w:rsidR="000E1A74">
          <w:rPr>
            <w:lang w:val="en-US"/>
          </w:rPr>
          <w:t>(</w:t>
        </w:r>
      </w:ins>
      <w:ins w:id="1883" w:author="AL" w:date="2021-07-27T14:40:00Z">
        <w:r>
          <w:rPr>
            <w:lang w:val="en-US"/>
          </w:rPr>
          <w:t xml:space="preserve">with known ground truth MW and </w:t>
        </w:r>
        <w:proofErr w:type="spellStart"/>
        <w:r>
          <w:rPr>
            <w:lang w:val="en-US"/>
          </w:rPr>
          <w:t>D</w:t>
        </w:r>
        <w:r w:rsidRPr="005B2D26">
          <w:rPr>
            <w:vertAlign w:val="subscript"/>
            <w:lang w:val="en-US"/>
            <w:rPrChange w:id="1884" w:author="AL" w:date="2021-07-27T14:40:00Z">
              <w:rPr>
                <w:lang w:val="en-US"/>
              </w:rPr>
            </w:rPrChange>
          </w:rPr>
          <w:t>max</w:t>
        </w:r>
      </w:ins>
      <w:proofErr w:type="spellEnd"/>
      <w:ins w:id="1885" w:author="AL" w:date="2021-08-04T22:02:00Z">
        <w:r w:rsidR="000E1A74">
          <w:rPr>
            <w:lang w:val="en-US"/>
          </w:rPr>
          <w:t xml:space="preserve">) </w:t>
        </w:r>
      </w:ins>
      <w:ins w:id="1886" w:author="AL" w:date="2021-07-27T16:46:00Z">
        <w:r>
          <w:rPr>
            <w:lang w:val="en-US"/>
          </w:rPr>
          <w:t>and</w:t>
        </w:r>
      </w:ins>
      <w:ins w:id="1887" w:author="AL" w:date="2021-08-04T11:57:00Z">
        <w:r w:rsidR="00FB70A4">
          <w:rPr>
            <w:lang w:val="en-US"/>
          </w:rPr>
          <w:t xml:space="preserve"> first</w:t>
        </w:r>
      </w:ins>
      <w:ins w:id="1888" w:author="AL" w:date="2021-07-27T16:46:00Z">
        <w:r>
          <w:rPr>
            <w:lang w:val="en-US"/>
          </w:rPr>
          <w:t xml:space="preserve"> app</w:t>
        </w:r>
      </w:ins>
      <w:ins w:id="1889" w:author="AL" w:date="2021-07-27T16:47:00Z">
        <w:r>
          <w:rPr>
            <w:lang w:val="en-US"/>
          </w:rPr>
          <w:t xml:space="preserve">lied </w:t>
        </w:r>
      </w:ins>
      <w:ins w:id="1890" w:author="AL" w:date="2021-08-04T22:03:00Z">
        <w:r w:rsidR="000E1A74">
          <w:rPr>
            <w:lang w:val="en-US"/>
          </w:rPr>
          <w:t>the above</w:t>
        </w:r>
      </w:ins>
      <w:ins w:id="1891" w:author="AL" w:date="2021-08-06T21:21:00Z">
        <w:r w:rsidR="00757D29">
          <w:rPr>
            <w:lang w:val="en-US"/>
          </w:rPr>
          <w:t>-</w:t>
        </w:r>
      </w:ins>
      <w:ins w:id="1892" w:author="AL" w:date="2021-08-04T22:03:00Z">
        <w:r w:rsidR="000E1A74">
          <w:rPr>
            <w:lang w:val="en-US"/>
          </w:rPr>
          <w:t xml:space="preserve">mentioned </w:t>
        </w:r>
      </w:ins>
      <w:ins w:id="1893" w:author="AL" w:date="2021-07-27T16:47:00Z">
        <w:r>
          <w:rPr>
            <w:lang w:val="en-US"/>
          </w:rPr>
          <w:t>NNs</w:t>
        </w:r>
      </w:ins>
      <w:ins w:id="1894" w:author="AL" w:date="2021-07-27T16:48:00Z">
        <w:r>
          <w:rPr>
            <w:lang w:val="en-US"/>
          </w:rPr>
          <w:t xml:space="preserve"> trained on the smooth data</w:t>
        </w:r>
      </w:ins>
      <w:ins w:id="1895" w:author="AL" w:date="2021-08-04T22:03:00Z">
        <w:r w:rsidR="000E1A74">
          <w:rPr>
            <w:lang w:val="en-US"/>
          </w:rPr>
          <w:t xml:space="preserve"> up to </w:t>
        </w:r>
        <w:proofErr w:type="spellStart"/>
        <w:r w:rsidR="000E1A74">
          <w:rPr>
            <w:lang w:val="en-US"/>
          </w:rPr>
          <w:t>s</w:t>
        </w:r>
        <w:r w:rsidR="000E1A74" w:rsidRPr="000E1A74">
          <w:rPr>
            <w:vertAlign w:val="subscript"/>
            <w:lang w:val="en-US"/>
            <w:rPrChange w:id="1896" w:author="AL" w:date="2021-08-04T22:03:00Z">
              <w:rPr>
                <w:lang w:val="en-US"/>
              </w:rPr>
            </w:rPrChange>
          </w:rPr>
          <w:t>max</w:t>
        </w:r>
        <w:proofErr w:type="spellEnd"/>
        <w:r w:rsidR="000E1A74">
          <w:rPr>
            <w:lang w:val="en-US"/>
          </w:rPr>
          <w:t> = 1.0 Å</w:t>
        </w:r>
        <w:r w:rsidR="000E1A74" w:rsidRPr="000E1A74">
          <w:rPr>
            <w:vertAlign w:val="superscript"/>
            <w:lang w:val="en-US"/>
            <w:rPrChange w:id="1897" w:author="AL" w:date="2021-08-04T22:03:00Z">
              <w:rPr>
                <w:lang w:val="en-US"/>
              </w:rPr>
            </w:rPrChange>
          </w:rPr>
          <w:t>-1</w:t>
        </w:r>
      </w:ins>
      <w:ins w:id="1898" w:author="AL" w:date="2021-07-27T16:48:00Z">
        <w:r>
          <w:rPr>
            <w:lang w:val="en-US"/>
          </w:rPr>
          <w:t>.</w:t>
        </w:r>
      </w:ins>
    </w:p>
    <w:p w14:paraId="0DE5186D" w14:textId="513994A2" w:rsidR="009C46D5" w:rsidRDefault="005B2D26" w:rsidP="00D70407">
      <w:pPr>
        <w:pStyle w:val="NormalWeb"/>
        <w:rPr>
          <w:ins w:id="1899" w:author="AL" w:date="2021-08-04T13:51:00Z"/>
          <w:lang w:val="en-US"/>
        </w:rPr>
      </w:pPr>
      <w:ins w:id="1900" w:author="AL" w:date="2021-07-27T16:50:00Z">
        <w:r>
          <w:rPr>
            <w:lang w:val="en-US"/>
          </w:rPr>
          <w:t xml:space="preserve">For </w:t>
        </w:r>
      </w:ins>
      <w:ins w:id="1901" w:author="AL" w:date="2021-07-27T16:51:00Z">
        <w:r>
          <w:rPr>
            <w:lang w:val="en-US"/>
          </w:rPr>
          <w:t>simulated concentration</w:t>
        </w:r>
      </w:ins>
      <w:ins w:id="1902" w:author="AL" w:date="2021-07-27T16:59:00Z">
        <w:r>
          <w:rPr>
            <w:lang w:val="en-US"/>
          </w:rPr>
          <w:t>s</w:t>
        </w:r>
      </w:ins>
      <w:ins w:id="1903" w:author="AL" w:date="2021-07-27T16:51:00Z">
        <w:r>
          <w:rPr>
            <w:lang w:val="en-US"/>
          </w:rPr>
          <w:t xml:space="preserve"> </w:t>
        </w:r>
      </w:ins>
      <w:ins w:id="1904" w:author="AL" w:date="2021-08-04T21:37:00Z">
        <w:r w:rsidR="00E91D7A">
          <w:rPr>
            <w:lang w:val="en-US"/>
          </w:rPr>
          <w:t xml:space="preserve">4, 8 and 16 </w:t>
        </w:r>
      </w:ins>
      <w:ins w:id="1905" w:author="AL" w:date="2021-07-27T16:51:00Z">
        <w:r>
          <w:rPr>
            <w:lang w:val="en-US"/>
          </w:rPr>
          <w:t xml:space="preserve">mg/ml the </w:t>
        </w:r>
      </w:ins>
      <w:ins w:id="1906" w:author="AL" w:date="2021-08-04T21:37:00Z">
        <w:r w:rsidR="00E91D7A">
          <w:rPr>
            <w:lang w:val="en-US"/>
          </w:rPr>
          <w:t>average</w:t>
        </w:r>
      </w:ins>
      <w:ins w:id="1907" w:author="AL" w:date="2021-07-27T16:51:00Z">
        <w:r>
          <w:rPr>
            <w:lang w:val="en-US"/>
          </w:rPr>
          <w:t xml:space="preserve"> </w:t>
        </w:r>
      </w:ins>
      <w:ins w:id="1908" w:author="AL" w:date="2021-07-27T16:57:00Z">
        <w:r>
          <w:rPr>
            <w:lang w:val="en-US"/>
          </w:rPr>
          <w:t xml:space="preserve">relative MW </w:t>
        </w:r>
      </w:ins>
      <w:ins w:id="1909" w:author="AL" w:date="2021-07-27T16:51:00Z">
        <w:r>
          <w:rPr>
            <w:lang w:val="en-US"/>
          </w:rPr>
          <w:t xml:space="preserve">error was </w:t>
        </w:r>
      </w:ins>
      <w:ins w:id="1910" w:author="AL" w:date="2021-08-04T21:37:00Z">
        <w:r w:rsidR="00EA13C9">
          <w:rPr>
            <w:lang w:val="en-US"/>
          </w:rPr>
          <w:t>below 3</w:t>
        </w:r>
      </w:ins>
      <w:ins w:id="1911" w:author="AL" w:date="2021-07-27T16:52:00Z">
        <w:r>
          <w:rPr>
            <w:lang w:val="en-US"/>
          </w:rPr>
          <w:t>%</w:t>
        </w:r>
      </w:ins>
      <w:ins w:id="1912" w:author="AL" w:date="2021-08-04T21:39:00Z">
        <w:r w:rsidR="00EA13C9">
          <w:rPr>
            <w:lang w:val="en-US"/>
          </w:rPr>
          <w:t xml:space="preserve"> (which was comparable </w:t>
        </w:r>
      </w:ins>
      <w:ins w:id="1913" w:author="AL" w:date="2021-08-04T21:40:00Z">
        <w:r w:rsidR="00EA13C9">
          <w:rPr>
            <w:lang w:val="en-US"/>
          </w:rPr>
          <w:t>to the MW accuracy of the smooth data set)</w:t>
        </w:r>
      </w:ins>
      <w:ins w:id="1914" w:author="AL" w:date="2021-07-27T16:52:00Z">
        <w:r>
          <w:rPr>
            <w:lang w:val="en-US"/>
          </w:rPr>
          <w:t xml:space="preserve">, </w:t>
        </w:r>
      </w:ins>
      <w:ins w:id="1915" w:author="AL" w:date="2021-07-27T17:00:00Z">
        <w:r>
          <w:rPr>
            <w:lang w:val="en-US"/>
          </w:rPr>
          <w:t xml:space="preserve">but </w:t>
        </w:r>
      </w:ins>
      <w:ins w:id="1916" w:author="AL" w:date="2021-07-27T16:54:00Z">
        <w:r>
          <w:rPr>
            <w:lang w:val="en-US"/>
          </w:rPr>
          <w:t xml:space="preserve">for </w:t>
        </w:r>
      </w:ins>
      <w:ins w:id="1917" w:author="AL" w:date="2021-08-04T11:58:00Z">
        <w:r w:rsidR="00534A28">
          <w:rPr>
            <w:lang w:val="en-US"/>
          </w:rPr>
          <w:t xml:space="preserve">the </w:t>
        </w:r>
      </w:ins>
      <w:ins w:id="1918" w:author="AL" w:date="2021-07-27T16:57:00Z">
        <w:r>
          <w:rPr>
            <w:lang w:val="en-US"/>
          </w:rPr>
          <w:t>lowe</w:t>
        </w:r>
      </w:ins>
      <w:ins w:id="1919" w:author="AL" w:date="2021-08-04T21:41:00Z">
        <w:r w:rsidR="00EA13C9">
          <w:rPr>
            <w:lang w:val="en-US"/>
          </w:rPr>
          <w:t xml:space="preserve">r </w:t>
        </w:r>
      </w:ins>
      <w:ins w:id="1920" w:author="AL" w:date="2021-07-27T16:58:00Z">
        <w:r>
          <w:rPr>
            <w:lang w:val="en-US"/>
          </w:rPr>
          <w:t>concentration</w:t>
        </w:r>
      </w:ins>
      <w:ins w:id="1921" w:author="AL" w:date="2021-07-27T17:00:00Z">
        <w:r>
          <w:rPr>
            <w:lang w:val="en-US"/>
          </w:rPr>
          <w:t>s</w:t>
        </w:r>
      </w:ins>
      <w:ins w:id="1922" w:author="AL" w:date="2021-08-06T21:21:00Z">
        <w:r w:rsidR="00757D29">
          <w:rPr>
            <w:lang w:val="en-US"/>
          </w:rPr>
          <w:t>,</w:t>
        </w:r>
      </w:ins>
      <w:ins w:id="1923" w:author="AL" w:date="2021-08-04T21:41:00Z">
        <w:r w:rsidR="00EA13C9">
          <w:rPr>
            <w:lang w:val="en-US"/>
          </w:rPr>
          <w:t xml:space="preserve"> the </w:t>
        </w:r>
      </w:ins>
      <w:ins w:id="1924" w:author="AL" w:date="2021-08-04T21:42:00Z">
        <w:r w:rsidR="00EA13C9">
          <w:rPr>
            <w:lang w:val="en-US"/>
          </w:rPr>
          <w:t>accuracy decreased</w:t>
        </w:r>
      </w:ins>
      <w:ins w:id="1925" w:author="AL" w:date="2021-08-04T21:55:00Z">
        <w:r w:rsidR="00C814EA">
          <w:rPr>
            <w:lang w:val="en-US"/>
          </w:rPr>
          <w:t xml:space="preserve"> significantly</w:t>
        </w:r>
      </w:ins>
      <w:ins w:id="1926" w:author="AL" w:date="2021-08-04T21:42:00Z">
        <w:r w:rsidR="00EA13C9">
          <w:rPr>
            <w:lang w:val="en-US"/>
          </w:rPr>
          <w:t>, see</w:t>
        </w:r>
      </w:ins>
      <w:ins w:id="1927" w:author="AL" w:date="2021-08-04T21:43:00Z">
        <w:r w:rsidR="00EA13C9">
          <w:rPr>
            <w:lang w:val="en-US"/>
          </w:rPr>
          <w:t xml:space="preserve"> </w:t>
        </w:r>
        <w:r w:rsidR="00EA13C9">
          <w:rPr>
            <w:lang w:val="en-US"/>
          </w:rPr>
          <w:fldChar w:fldCharType="begin"/>
        </w:r>
        <w:r w:rsidR="00EA13C9">
          <w:rPr>
            <w:lang w:val="en-US"/>
          </w:rPr>
          <w:instrText xml:space="preserve"> REF _Ref79005855 \h </w:instrText>
        </w:r>
      </w:ins>
      <w:r w:rsidR="00EA13C9">
        <w:rPr>
          <w:lang w:val="en-US"/>
        </w:rPr>
      </w:r>
      <w:r w:rsidR="00EA13C9">
        <w:rPr>
          <w:lang w:val="en-US"/>
        </w:rPr>
        <w:fldChar w:fldCharType="separate"/>
      </w:r>
      <w:ins w:id="1928" w:author="AL" w:date="2021-08-04T21:43:00Z">
        <w:r w:rsidR="00EA13C9">
          <w:t xml:space="preserve">Figure </w:t>
        </w:r>
        <w:r w:rsidR="00EA13C9">
          <w:rPr>
            <w:noProof/>
          </w:rPr>
          <w:t>5</w:t>
        </w:r>
        <w:r w:rsidR="00EA13C9">
          <w:rPr>
            <w:lang w:val="en-US"/>
          </w:rPr>
          <w:fldChar w:fldCharType="end"/>
        </w:r>
      </w:ins>
      <w:ins w:id="1929" w:author="AL" w:date="2021-08-04T21:42:00Z">
        <w:r w:rsidR="00EA13C9">
          <w:rPr>
            <w:lang w:val="en-US"/>
          </w:rPr>
          <w:t xml:space="preserve"> </w:t>
        </w:r>
      </w:ins>
      <w:ins w:id="1930" w:author="AL" w:date="2021-08-04T21:43:00Z">
        <w:r w:rsidR="00EA13C9">
          <w:rPr>
            <w:lang w:val="en-US"/>
          </w:rPr>
          <w:t xml:space="preserve">(blue </w:t>
        </w:r>
      </w:ins>
      <w:ins w:id="1931" w:author="AL" w:date="2021-08-04T21:44:00Z">
        <w:r w:rsidR="00EA13C9">
          <w:rPr>
            <w:lang w:val="en-US"/>
          </w:rPr>
          <w:t>circles</w:t>
        </w:r>
      </w:ins>
      <w:ins w:id="1932" w:author="AL" w:date="2021-08-04T21:43:00Z">
        <w:r w:rsidR="00EA13C9">
          <w:rPr>
            <w:lang w:val="en-US"/>
          </w:rPr>
          <w:t>).</w:t>
        </w:r>
      </w:ins>
      <w:ins w:id="1933" w:author="AL" w:date="2021-07-27T16:58:00Z">
        <w:r>
          <w:rPr>
            <w:lang w:val="en-US"/>
          </w:rPr>
          <w:t xml:space="preserve"> </w:t>
        </w:r>
      </w:ins>
      <w:ins w:id="1934" w:author="AL" w:date="2021-08-06T21:22:00Z">
        <w:r w:rsidR="00757D29">
          <w:rPr>
            <w:lang w:val="en-US"/>
          </w:rPr>
          <w:t xml:space="preserve">For </w:t>
        </w:r>
      </w:ins>
      <w:ins w:id="1935" w:author="AL" w:date="2021-08-04T21:46:00Z">
        <w:r w:rsidR="00EA13C9">
          <w:rPr>
            <w:lang w:val="en-US"/>
          </w:rPr>
          <w:t>the lowest concentra</w:t>
        </w:r>
      </w:ins>
      <w:ins w:id="1936" w:author="AL" w:date="2021-08-04T21:47:00Z">
        <w:r w:rsidR="00EA13C9">
          <w:rPr>
            <w:lang w:val="en-US"/>
          </w:rPr>
          <w:t xml:space="preserve">tions </w:t>
        </w:r>
      </w:ins>
      <w:ins w:id="1937" w:author="AL" w:date="2021-08-04T21:51:00Z">
        <w:r w:rsidR="00C814EA">
          <w:rPr>
            <w:lang w:val="en-US"/>
          </w:rPr>
          <w:t>(</w:t>
        </w:r>
      </w:ins>
      <w:ins w:id="1938" w:author="AL" w:date="2021-08-04T21:47:00Z">
        <w:r w:rsidR="00EA13C9">
          <w:rPr>
            <w:lang w:val="en-US"/>
          </w:rPr>
          <w:t>0.5 and 0.25</w:t>
        </w:r>
      </w:ins>
      <w:ins w:id="1939" w:author="AL" w:date="2021-08-04T21:54:00Z">
        <w:r w:rsidR="00C814EA">
          <w:rPr>
            <w:lang w:val="en-US"/>
          </w:rPr>
          <w:t> </w:t>
        </w:r>
      </w:ins>
      <w:ins w:id="1940" w:author="AL" w:date="2021-07-27T16:58:00Z">
        <w:r>
          <w:rPr>
            <w:lang w:val="en-US"/>
          </w:rPr>
          <w:t>mg/ml</w:t>
        </w:r>
      </w:ins>
      <w:ins w:id="1941" w:author="AL" w:date="2021-08-04T21:51:00Z">
        <w:r w:rsidR="00C814EA">
          <w:rPr>
            <w:lang w:val="en-US"/>
          </w:rPr>
          <w:t>)</w:t>
        </w:r>
      </w:ins>
      <w:ins w:id="1942" w:author="AL" w:date="2021-07-27T16:58:00Z">
        <w:r>
          <w:rPr>
            <w:lang w:val="en-US"/>
          </w:rPr>
          <w:t xml:space="preserve"> about </w:t>
        </w:r>
      </w:ins>
      <w:ins w:id="1943" w:author="AL" w:date="2021-08-04T21:48:00Z">
        <w:r w:rsidR="00EA13C9">
          <w:rPr>
            <w:lang w:val="en-US"/>
          </w:rPr>
          <w:t>2</w:t>
        </w:r>
      </w:ins>
      <w:ins w:id="1944" w:author="AL" w:date="2021-07-27T16:58:00Z">
        <w:r>
          <w:rPr>
            <w:lang w:val="en-US"/>
          </w:rPr>
          <w:t>% of the predictions were negative or very close to zero</w:t>
        </w:r>
      </w:ins>
      <w:ins w:id="1945" w:author="AL" w:date="2021-08-04T21:48:00Z">
        <w:r w:rsidR="00C814EA">
          <w:rPr>
            <w:lang w:val="en-US"/>
          </w:rPr>
          <w:t>, i.e. the NN failed to produce a</w:t>
        </w:r>
      </w:ins>
      <w:ins w:id="1946" w:author="AL" w:date="2021-08-06T21:22:00Z">
        <w:r w:rsidR="00757D29">
          <w:rPr>
            <w:lang w:val="en-US"/>
          </w:rPr>
          <w:t>n</w:t>
        </w:r>
      </w:ins>
      <w:ins w:id="1947" w:author="AL" w:date="2021-08-04T21:48:00Z">
        <w:r w:rsidR="00C814EA">
          <w:rPr>
            <w:lang w:val="en-US"/>
          </w:rPr>
          <w:t xml:space="preserve"> </w:t>
        </w:r>
      </w:ins>
      <w:ins w:id="1948" w:author="AL" w:date="2021-08-04T21:49:00Z">
        <w:r w:rsidR="00C814EA">
          <w:rPr>
            <w:lang w:val="en-US"/>
          </w:rPr>
          <w:t xml:space="preserve">MW estimate; </w:t>
        </w:r>
      </w:ins>
      <w:ins w:id="1949" w:author="AL" w:date="2021-08-04T21:53:00Z">
        <w:r w:rsidR="00C814EA">
          <w:rPr>
            <w:lang w:val="en-US"/>
          </w:rPr>
          <w:t>without these outliers</w:t>
        </w:r>
      </w:ins>
      <w:ins w:id="1950" w:author="AL" w:date="2021-08-06T21:22:00Z">
        <w:r w:rsidR="00757D29">
          <w:rPr>
            <w:lang w:val="en-US"/>
          </w:rPr>
          <w:t>,</w:t>
        </w:r>
      </w:ins>
      <w:ins w:id="1951" w:author="AL" w:date="2021-08-04T21:53:00Z">
        <w:r w:rsidR="00C814EA">
          <w:rPr>
            <w:lang w:val="en-US"/>
          </w:rPr>
          <w:t xml:space="preserve"> the</w:t>
        </w:r>
      </w:ins>
      <w:ins w:id="1952" w:author="AL" w:date="2021-08-04T21:49:00Z">
        <w:r w:rsidR="00C814EA">
          <w:rPr>
            <w:lang w:val="en-US"/>
          </w:rPr>
          <w:t xml:space="preserve"> average relative error</w:t>
        </w:r>
      </w:ins>
      <w:ins w:id="1953" w:author="AL" w:date="2021-08-04T21:50:00Z">
        <w:r w:rsidR="00C814EA">
          <w:rPr>
            <w:lang w:val="en-US"/>
          </w:rPr>
          <w:t xml:space="preserve">s </w:t>
        </w:r>
      </w:ins>
      <w:ins w:id="1954" w:author="AL" w:date="2021-08-04T21:53:00Z">
        <w:r w:rsidR="00C814EA">
          <w:rPr>
            <w:lang w:val="en-US"/>
          </w:rPr>
          <w:t>were</w:t>
        </w:r>
      </w:ins>
      <w:ins w:id="1955" w:author="AL" w:date="2021-08-04T21:50:00Z">
        <w:r w:rsidR="00C814EA">
          <w:rPr>
            <w:lang w:val="en-US"/>
          </w:rPr>
          <w:t xml:space="preserve"> 9.5%</w:t>
        </w:r>
      </w:ins>
      <w:ins w:id="1956" w:author="AL" w:date="2021-08-04T21:53:00Z">
        <w:r w:rsidR="00C814EA">
          <w:rPr>
            <w:lang w:val="en-US"/>
          </w:rPr>
          <w:t xml:space="preserve"> (0.5 m</w:t>
        </w:r>
      </w:ins>
      <w:ins w:id="1957" w:author="AL" w:date="2021-08-04T21:54:00Z">
        <w:r w:rsidR="00C814EA">
          <w:rPr>
            <w:lang w:val="en-US"/>
          </w:rPr>
          <w:t>g/ml)</w:t>
        </w:r>
      </w:ins>
      <w:ins w:id="1958" w:author="AL" w:date="2021-08-04T21:50:00Z">
        <w:r w:rsidR="00C814EA">
          <w:rPr>
            <w:lang w:val="en-US"/>
          </w:rPr>
          <w:t xml:space="preserve"> and 18%</w:t>
        </w:r>
      </w:ins>
      <w:ins w:id="1959" w:author="AL" w:date="2021-08-04T21:54:00Z">
        <w:r w:rsidR="00C814EA">
          <w:rPr>
            <w:lang w:val="en-US"/>
          </w:rPr>
          <w:t xml:space="preserve"> (0.25 mg/ml)</w:t>
        </w:r>
      </w:ins>
      <w:ins w:id="1960" w:author="AL" w:date="2021-08-04T21:50:00Z">
        <w:r w:rsidR="00C814EA">
          <w:rPr>
            <w:lang w:val="en-US"/>
          </w:rPr>
          <w:t>.</w:t>
        </w:r>
      </w:ins>
    </w:p>
    <w:p w14:paraId="0DD2EEF9" w14:textId="748FD2D9" w:rsidR="00C10DEF" w:rsidRDefault="00C10DEF" w:rsidP="00D70407">
      <w:pPr>
        <w:pStyle w:val="NormalWeb"/>
        <w:rPr>
          <w:ins w:id="1961" w:author="AL" w:date="2021-08-04T13:51:00Z"/>
          <w:lang w:val="en-US"/>
        </w:rPr>
      </w:pPr>
      <w:ins w:id="1962" w:author="AL" w:date="2021-08-04T13:51:00Z">
        <w:r>
          <w:rPr>
            <w:lang w:val="en-US"/>
          </w:rPr>
          <w:lastRenderedPageBreak/>
          <w:t xml:space="preserve">Surprisingly, </w:t>
        </w:r>
      </w:ins>
      <w:ins w:id="1963" w:author="AL" w:date="2021-08-04T21:56:00Z">
        <w:r w:rsidR="00C814EA">
          <w:rPr>
            <w:lang w:val="en-US"/>
          </w:rPr>
          <w:t>the NN trained to predict</w:t>
        </w:r>
      </w:ins>
      <w:ins w:id="1964" w:author="AL" w:date="2021-07-27T17:03:00Z">
        <w:r w:rsidR="005B2D26">
          <w:rPr>
            <w:lang w:val="en-US"/>
          </w:rPr>
          <w:t xml:space="preserve"> </w:t>
        </w:r>
        <w:proofErr w:type="spellStart"/>
        <w:r w:rsidR="005B2D26">
          <w:rPr>
            <w:lang w:val="en-US"/>
          </w:rPr>
          <w:t>D</w:t>
        </w:r>
        <w:r w:rsidR="005B2D26" w:rsidRPr="005B2D26">
          <w:rPr>
            <w:vertAlign w:val="subscript"/>
            <w:lang w:val="en-US"/>
            <w:rPrChange w:id="1965" w:author="AL" w:date="2021-07-27T17:04:00Z">
              <w:rPr>
                <w:lang w:val="en-US"/>
              </w:rPr>
            </w:rPrChange>
          </w:rPr>
          <w:t>max</w:t>
        </w:r>
        <w:proofErr w:type="spellEnd"/>
        <w:r w:rsidR="005B2D26">
          <w:rPr>
            <w:lang w:val="en-US"/>
          </w:rPr>
          <w:t xml:space="preserve"> </w:t>
        </w:r>
      </w:ins>
      <w:ins w:id="1966" w:author="AL" w:date="2021-08-04T21:57:00Z">
        <w:r w:rsidR="00C814EA">
          <w:rPr>
            <w:lang w:val="en-US"/>
          </w:rPr>
          <w:t>on</w:t>
        </w:r>
      </w:ins>
      <w:ins w:id="1967" w:author="AL" w:date="2021-08-04T21:56:00Z">
        <w:r w:rsidR="00C814EA">
          <w:rPr>
            <w:lang w:val="en-US"/>
          </w:rPr>
          <w:t xml:space="preserve"> noise-free</w:t>
        </w:r>
      </w:ins>
      <w:ins w:id="1968" w:author="AL" w:date="2021-08-04T21:57:00Z">
        <w:r w:rsidR="00C814EA">
          <w:rPr>
            <w:lang w:val="en-US"/>
          </w:rPr>
          <w:t xml:space="preserve"> data produced almost random output</w:t>
        </w:r>
      </w:ins>
      <w:ins w:id="1969" w:author="AL" w:date="2021-08-06T21:23:00Z">
        <w:r w:rsidR="001C35BD">
          <w:rPr>
            <w:lang w:val="en-US"/>
          </w:rPr>
          <w:t>s</w:t>
        </w:r>
      </w:ins>
      <w:ins w:id="1970" w:author="AL" w:date="2021-08-04T21:57:00Z">
        <w:r w:rsidR="00C814EA">
          <w:rPr>
            <w:lang w:val="en-US"/>
          </w:rPr>
          <w:t xml:space="preserve"> when applied </w:t>
        </w:r>
      </w:ins>
      <w:ins w:id="1971" w:author="AL" w:date="2021-08-06T21:23:00Z">
        <w:r w:rsidR="001C35BD">
          <w:rPr>
            <w:lang w:val="en-US"/>
          </w:rPr>
          <w:t>to</w:t>
        </w:r>
      </w:ins>
      <w:ins w:id="1972" w:author="AL" w:date="2021-08-04T21:57:00Z">
        <w:r w:rsidR="00C814EA">
          <w:rPr>
            <w:lang w:val="en-US"/>
          </w:rPr>
          <w:t xml:space="preserve"> data with noise. Even for the 16 mg/ml </w:t>
        </w:r>
      </w:ins>
      <w:ins w:id="1973" w:author="AL" w:date="2021-08-04T21:58:00Z">
        <w:r w:rsidR="00C814EA">
          <w:rPr>
            <w:lang w:val="en-US"/>
          </w:rPr>
          <w:t xml:space="preserve">test </w:t>
        </w:r>
      </w:ins>
      <w:ins w:id="1974" w:author="AL" w:date="2021-08-04T21:57:00Z">
        <w:r w:rsidR="00C814EA">
          <w:rPr>
            <w:lang w:val="en-US"/>
          </w:rPr>
          <w:t>data</w:t>
        </w:r>
      </w:ins>
      <w:ins w:id="1975" w:author="AL" w:date="2021-08-06T21:23:00Z">
        <w:r w:rsidR="001C35BD">
          <w:rPr>
            <w:lang w:val="en-US"/>
          </w:rPr>
          <w:t>,</w:t>
        </w:r>
      </w:ins>
      <w:ins w:id="1976" w:author="AL" w:date="2021-08-04T21:59:00Z">
        <w:r w:rsidR="003E7AB6">
          <w:rPr>
            <w:lang w:val="en-US"/>
          </w:rPr>
          <w:t xml:space="preserve"> the number of negative predictions was 17% and the rest had </w:t>
        </w:r>
      </w:ins>
      <w:ins w:id="1977" w:author="AL" w:date="2021-08-04T22:00:00Z">
        <w:r w:rsidR="003E7AB6">
          <w:rPr>
            <w:lang w:val="en-US"/>
          </w:rPr>
          <w:t xml:space="preserve">an average relative </w:t>
        </w:r>
        <w:proofErr w:type="spellStart"/>
        <w:r w:rsidR="003E7AB6">
          <w:rPr>
            <w:lang w:val="en-US"/>
          </w:rPr>
          <w:t>D</w:t>
        </w:r>
        <w:r w:rsidR="003E7AB6" w:rsidRPr="000E1A74">
          <w:rPr>
            <w:vertAlign w:val="subscript"/>
            <w:lang w:val="en-US"/>
            <w:rPrChange w:id="1978" w:author="AL" w:date="2021-08-04T22:04:00Z">
              <w:rPr>
                <w:lang w:val="en-US"/>
              </w:rPr>
            </w:rPrChange>
          </w:rPr>
          <w:t>max</w:t>
        </w:r>
        <w:proofErr w:type="spellEnd"/>
        <w:r w:rsidR="003E7AB6">
          <w:rPr>
            <w:lang w:val="en-US"/>
          </w:rPr>
          <w:t xml:space="preserve"> error of 15%. For </w:t>
        </w:r>
      </w:ins>
      <w:ins w:id="1979" w:author="AL" w:date="2021-08-04T22:01:00Z">
        <w:r w:rsidR="003E7AB6">
          <w:rPr>
            <w:lang w:val="en-US"/>
          </w:rPr>
          <w:t>the lower concentrations</w:t>
        </w:r>
      </w:ins>
      <w:ins w:id="1980" w:author="AL" w:date="2021-08-06T21:23:00Z">
        <w:r w:rsidR="001C35BD">
          <w:rPr>
            <w:lang w:val="en-US"/>
          </w:rPr>
          <w:t>,</w:t>
        </w:r>
      </w:ins>
      <w:ins w:id="1981" w:author="AL" w:date="2021-08-04T22:01:00Z">
        <w:r w:rsidR="003E7AB6">
          <w:rPr>
            <w:lang w:val="en-US"/>
          </w:rPr>
          <w:t xml:space="preserve"> the </w:t>
        </w:r>
      </w:ins>
      <w:ins w:id="1982" w:author="AL" w:date="2021-07-27T17:03:00Z">
        <w:r w:rsidR="005B2D26">
          <w:rPr>
            <w:lang w:val="en-US"/>
          </w:rPr>
          <w:t>predictions were</w:t>
        </w:r>
      </w:ins>
      <w:ins w:id="1983" w:author="AL" w:date="2021-08-04T22:01:00Z">
        <w:r w:rsidR="003E7AB6">
          <w:rPr>
            <w:lang w:val="en-US"/>
          </w:rPr>
          <w:t xml:space="preserve"> practically</w:t>
        </w:r>
      </w:ins>
      <w:ins w:id="1984" w:author="AL" w:date="2021-07-27T17:04:00Z">
        <w:r w:rsidR="005B2D26">
          <w:rPr>
            <w:lang w:val="en-US"/>
          </w:rPr>
          <w:t xml:space="preserve"> </w:t>
        </w:r>
      </w:ins>
      <w:ins w:id="1985" w:author="AL" w:date="2021-07-27T17:06:00Z">
        <w:r w:rsidR="005B2D26">
          <w:rPr>
            <w:lang w:val="en-US"/>
          </w:rPr>
          <w:t>uncorrelated with the ground truth values</w:t>
        </w:r>
      </w:ins>
      <w:ins w:id="1986" w:author="AL" w:date="2021-07-27T17:04:00Z">
        <w:r w:rsidR="005B2D26">
          <w:rPr>
            <w:lang w:val="en-US"/>
          </w:rPr>
          <w:t>.</w:t>
        </w:r>
      </w:ins>
    </w:p>
    <w:p w14:paraId="5B93F297" w14:textId="483B3CE9" w:rsidR="002E3D43" w:rsidRDefault="005B2D26" w:rsidP="00D70407">
      <w:pPr>
        <w:pStyle w:val="NormalWeb"/>
        <w:rPr>
          <w:ins w:id="1987" w:author="AL" w:date="2021-07-27T17:20:00Z"/>
          <w:lang w:val="en-US"/>
        </w:rPr>
      </w:pPr>
      <w:ins w:id="1988" w:author="AL" w:date="2021-07-27T17:07:00Z">
        <w:r>
          <w:rPr>
            <w:lang w:val="en-US"/>
          </w:rPr>
          <w:t xml:space="preserve">We have re-trained </w:t>
        </w:r>
      </w:ins>
      <w:ins w:id="1989" w:author="AL" w:date="2021-08-04T22:05:00Z">
        <w:r w:rsidR="000E1A74">
          <w:rPr>
            <w:lang w:val="en-US"/>
          </w:rPr>
          <w:t>both</w:t>
        </w:r>
      </w:ins>
      <w:ins w:id="1990" w:author="AL" w:date="2021-07-27T17:07:00Z">
        <w:r>
          <w:rPr>
            <w:lang w:val="en-US"/>
          </w:rPr>
          <w:t xml:space="preserve"> NNs using the noise</w:t>
        </w:r>
      </w:ins>
      <w:ins w:id="1991" w:author="AL" w:date="2021-08-06T21:23:00Z">
        <w:r w:rsidR="001C35BD">
          <w:rPr>
            <w:lang w:val="en-US"/>
          </w:rPr>
          <w:t>-</w:t>
        </w:r>
      </w:ins>
      <w:ins w:id="1992" w:author="AL" w:date="2021-07-27T17:07:00Z">
        <w:r>
          <w:rPr>
            <w:lang w:val="en-US"/>
          </w:rPr>
          <w:t xml:space="preserve">augmented </w:t>
        </w:r>
      </w:ins>
      <w:ins w:id="1993" w:author="AL" w:date="2021-07-27T17:08:00Z">
        <w:r>
          <w:rPr>
            <w:lang w:val="en-US"/>
          </w:rPr>
          <w:t>training set</w:t>
        </w:r>
      </w:ins>
      <w:ins w:id="1994" w:author="AL" w:date="2021-08-04T22:05:00Z">
        <w:r w:rsidR="000E1A74">
          <w:rPr>
            <w:lang w:val="en-US"/>
          </w:rPr>
          <w:t>.</w:t>
        </w:r>
      </w:ins>
      <w:ins w:id="1995" w:author="AL" w:date="2021-07-27T17:08:00Z">
        <w:r>
          <w:rPr>
            <w:lang w:val="en-US"/>
          </w:rPr>
          <w:t xml:space="preserve"> </w:t>
        </w:r>
      </w:ins>
      <w:ins w:id="1996" w:author="AL" w:date="2021-08-04T22:05:00Z">
        <w:r w:rsidR="000E1A74">
          <w:rPr>
            <w:lang w:val="en-US"/>
          </w:rPr>
          <w:t>This</w:t>
        </w:r>
      </w:ins>
      <w:ins w:id="1997" w:author="AL" w:date="2021-07-27T17:08:00Z">
        <w:r>
          <w:rPr>
            <w:lang w:val="en-US"/>
          </w:rPr>
          <w:t xml:space="preserve"> led to </w:t>
        </w:r>
      </w:ins>
      <w:ins w:id="1998" w:author="AL" w:date="2021-07-27T17:09:00Z">
        <w:r>
          <w:rPr>
            <w:lang w:val="en-US"/>
          </w:rPr>
          <w:t xml:space="preserve">a </w:t>
        </w:r>
      </w:ins>
      <w:ins w:id="1999" w:author="AL" w:date="2021-07-27T17:08:00Z">
        <w:r>
          <w:rPr>
            <w:lang w:val="en-US"/>
          </w:rPr>
          <w:t xml:space="preserve">significant improvement of the MW predictions on the lower </w:t>
        </w:r>
      </w:ins>
      <w:ins w:id="2000" w:author="AL" w:date="2021-07-27T17:09:00Z">
        <w:r>
          <w:rPr>
            <w:lang w:val="en-US"/>
          </w:rPr>
          <w:t xml:space="preserve">concentrations </w:t>
        </w:r>
      </w:ins>
      <w:ins w:id="2001" w:author="AL" w:date="2021-07-27T17:10:00Z">
        <w:r>
          <w:rPr>
            <w:lang w:val="en-US"/>
          </w:rPr>
          <w:t xml:space="preserve">c &lt; 4 mg/ml </w:t>
        </w:r>
      </w:ins>
      <w:ins w:id="2002" w:author="AL" w:date="2021-07-27T17:09:00Z">
        <w:r>
          <w:rPr>
            <w:lang w:val="en-US"/>
          </w:rPr>
          <w:t>(</w:t>
        </w:r>
      </w:ins>
      <w:ins w:id="2003" w:author="AL" w:date="2021-08-04T22:07:00Z">
        <w:r w:rsidR="000E1A74">
          <w:rPr>
            <w:lang w:val="en-US"/>
          </w:rPr>
          <w:t xml:space="preserve">see </w:t>
        </w:r>
        <w:r w:rsidR="000E1A74">
          <w:rPr>
            <w:lang w:val="en-US"/>
          </w:rPr>
          <w:fldChar w:fldCharType="begin"/>
        </w:r>
        <w:r w:rsidR="000E1A74">
          <w:rPr>
            <w:lang w:val="en-US"/>
          </w:rPr>
          <w:instrText xml:space="preserve"> REF _Ref79005855 \h </w:instrText>
        </w:r>
      </w:ins>
      <w:r w:rsidR="000E1A74">
        <w:rPr>
          <w:lang w:val="en-US"/>
        </w:rPr>
      </w:r>
      <w:r w:rsidR="000E1A74">
        <w:rPr>
          <w:lang w:val="en-US"/>
        </w:rPr>
        <w:fldChar w:fldCharType="separate"/>
      </w:r>
      <w:ins w:id="2004" w:author="AL" w:date="2021-08-04T22:07:00Z">
        <w:r w:rsidR="000E1A74">
          <w:t xml:space="preserve">Figure </w:t>
        </w:r>
        <w:r w:rsidR="000E1A74">
          <w:rPr>
            <w:noProof/>
          </w:rPr>
          <w:t>5</w:t>
        </w:r>
        <w:r w:rsidR="000E1A74">
          <w:rPr>
            <w:lang w:val="en-US"/>
          </w:rPr>
          <w:fldChar w:fldCharType="end"/>
        </w:r>
        <w:r w:rsidR="000E1A74">
          <w:rPr>
            <w:lang w:val="en-US"/>
          </w:rPr>
          <w:t>, orange circles</w:t>
        </w:r>
      </w:ins>
      <w:ins w:id="2005" w:author="AL" w:date="2021-07-27T17:09:00Z">
        <w:r>
          <w:rPr>
            <w:lang w:val="en-US"/>
          </w:rPr>
          <w:t>)</w:t>
        </w:r>
      </w:ins>
      <w:ins w:id="2006" w:author="AL" w:date="2021-07-27T17:14:00Z">
        <w:r>
          <w:rPr>
            <w:lang w:val="en-US"/>
          </w:rPr>
          <w:t xml:space="preserve"> and</w:t>
        </w:r>
      </w:ins>
      <w:ins w:id="2007" w:author="AL" w:date="2021-08-04T22:07:00Z">
        <w:r w:rsidR="000E1A74">
          <w:rPr>
            <w:lang w:val="en-US"/>
          </w:rPr>
          <w:t xml:space="preserve"> there were no </w:t>
        </w:r>
      </w:ins>
      <w:ins w:id="2008" w:author="AL" w:date="2021-08-04T22:08:00Z">
        <w:r w:rsidR="000E1A74">
          <w:rPr>
            <w:lang w:val="en-US"/>
          </w:rPr>
          <w:t>negative output values</w:t>
        </w:r>
      </w:ins>
      <w:ins w:id="2009" w:author="AL" w:date="2021-08-05T11:57:00Z">
        <w:r w:rsidR="00CA2532">
          <w:rPr>
            <w:lang w:val="en-US"/>
          </w:rPr>
          <w:t xml:space="preserve"> (failures)</w:t>
        </w:r>
      </w:ins>
      <w:ins w:id="2010" w:author="AL" w:date="2021-08-04T22:08:00Z">
        <w:r w:rsidR="000E1A74">
          <w:rPr>
            <w:lang w:val="en-US"/>
          </w:rPr>
          <w:t>.</w:t>
        </w:r>
      </w:ins>
      <w:ins w:id="2011" w:author="AL" w:date="2021-07-27T17:14:00Z">
        <w:r>
          <w:rPr>
            <w:lang w:val="en-US"/>
          </w:rPr>
          <w:t xml:space="preserve"> </w:t>
        </w:r>
      </w:ins>
      <w:ins w:id="2012" w:author="AL" w:date="2021-08-06T21:45:00Z">
        <w:r w:rsidR="00824426">
          <w:rPr>
            <w:lang w:val="en-US"/>
          </w:rPr>
          <w:t>For</w:t>
        </w:r>
      </w:ins>
      <w:ins w:id="2013" w:author="AL" w:date="2021-08-06T21:47:00Z">
        <w:r w:rsidR="00824426">
          <w:rPr>
            <w:lang w:val="en-US"/>
          </w:rPr>
          <w:t xml:space="preserve"> simulated</w:t>
        </w:r>
      </w:ins>
      <w:ins w:id="2014" w:author="AL" w:date="2021-08-06T21:45:00Z">
        <w:r w:rsidR="00824426">
          <w:rPr>
            <w:lang w:val="en-US"/>
          </w:rPr>
          <w:t xml:space="preserve"> </w:t>
        </w:r>
        <w:r w:rsidR="00824426">
          <w:rPr>
            <w:lang w:val="en-US"/>
          </w:rPr>
          <w:t>concentrations</w:t>
        </w:r>
      </w:ins>
      <w:ins w:id="2015" w:author="AL" w:date="2021-08-06T21:46:00Z">
        <w:r w:rsidR="00824426">
          <w:rPr>
            <w:lang w:val="en-US"/>
          </w:rPr>
          <w:t xml:space="preserve"> </w:t>
        </w:r>
      </w:ins>
      <w:ins w:id="2016" w:author="AL" w:date="2021-08-06T21:47:00Z">
        <w:r w:rsidR="00824426">
          <w:rPr>
            <w:lang w:val="en-US"/>
          </w:rPr>
          <w:t>≥ 1 mg/ml</w:t>
        </w:r>
      </w:ins>
      <w:ins w:id="2017" w:author="AL" w:date="2021-08-06T21:45:00Z">
        <w:r w:rsidR="00824426">
          <w:rPr>
            <w:lang w:val="en-US"/>
          </w:rPr>
          <w:t>,</w:t>
        </w:r>
        <w:r w:rsidR="00824426">
          <w:rPr>
            <w:lang w:val="en-US"/>
          </w:rPr>
          <w:t xml:space="preserve"> the accuracy of prediction</w:t>
        </w:r>
        <w:r w:rsidR="00824426">
          <w:rPr>
            <w:lang w:val="en-US"/>
          </w:rPr>
          <w:t xml:space="preserve"> </w:t>
        </w:r>
      </w:ins>
      <w:ins w:id="2018" w:author="AL" w:date="2021-08-06T21:47:00Z">
        <w:r w:rsidR="00824426">
          <w:rPr>
            <w:lang w:val="en-US"/>
          </w:rPr>
          <w:t>was</w:t>
        </w:r>
      </w:ins>
      <w:ins w:id="2019" w:author="AL" w:date="2021-08-06T21:45:00Z">
        <w:r w:rsidR="00824426">
          <w:rPr>
            <w:lang w:val="en-US"/>
          </w:rPr>
          <w:t xml:space="preserve"> </w:t>
        </w:r>
        <w:r w:rsidR="00824426">
          <w:rPr>
            <w:lang w:val="en-US"/>
          </w:rPr>
          <w:t xml:space="preserve">below 3%. </w:t>
        </w:r>
      </w:ins>
      <w:ins w:id="2020" w:author="AL" w:date="2021-08-04T22:09:00Z">
        <w:r w:rsidR="00AD19A9">
          <w:rPr>
            <w:lang w:val="en-US"/>
          </w:rPr>
          <w:t>T</w:t>
        </w:r>
      </w:ins>
      <w:ins w:id="2021" w:author="AL" w:date="2021-08-04T22:08:00Z">
        <w:r w:rsidR="000E1A74">
          <w:rPr>
            <w:lang w:val="en-US"/>
          </w:rPr>
          <w:t>he</w:t>
        </w:r>
      </w:ins>
      <w:ins w:id="2022" w:author="AL" w:date="2021-07-27T17:14:00Z">
        <w:r>
          <w:rPr>
            <w:lang w:val="en-US"/>
          </w:rPr>
          <w:t xml:space="preserve"> </w:t>
        </w:r>
        <w:proofErr w:type="spellStart"/>
        <w:r>
          <w:rPr>
            <w:lang w:val="en-US"/>
          </w:rPr>
          <w:t>D</w:t>
        </w:r>
        <w:r w:rsidRPr="005B2D26">
          <w:rPr>
            <w:vertAlign w:val="subscript"/>
            <w:lang w:val="en-US"/>
            <w:rPrChange w:id="2023" w:author="AL" w:date="2021-07-27T17:14:00Z">
              <w:rPr>
                <w:lang w:val="en-US"/>
              </w:rPr>
            </w:rPrChange>
          </w:rPr>
          <w:t>max</w:t>
        </w:r>
        <w:proofErr w:type="spellEnd"/>
        <w:r>
          <w:rPr>
            <w:lang w:val="en-US"/>
          </w:rPr>
          <w:t xml:space="preserve"> predictions </w:t>
        </w:r>
      </w:ins>
      <w:ins w:id="2024" w:author="AL" w:date="2021-08-04T22:09:00Z">
        <w:r w:rsidR="00AD19A9">
          <w:rPr>
            <w:lang w:val="en-US"/>
          </w:rPr>
          <w:t>became reliable as well</w:t>
        </w:r>
      </w:ins>
      <w:ins w:id="2025" w:author="AL" w:date="2021-08-04T22:10:00Z">
        <w:r w:rsidR="00AD19A9">
          <w:rPr>
            <w:lang w:val="en-US"/>
          </w:rPr>
          <w:t xml:space="preserve"> with</w:t>
        </w:r>
      </w:ins>
      <w:ins w:id="2026" w:author="AL" w:date="2021-08-05T11:36:00Z">
        <w:r w:rsidR="002804E0">
          <w:rPr>
            <w:lang w:val="en-US"/>
          </w:rPr>
          <w:t xml:space="preserve"> </w:t>
        </w:r>
      </w:ins>
      <w:ins w:id="2027" w:author="AL" w:date="2021-08-05T11:38:00Z">
        <w:r w:rsidR="002804E0">
          <w:rPr>
            <w:lang w:val="en-US"/>
          </w:rPr>
          <w:t>less than 1% failures and</w:t>
        </w:r>
      </w:ins>
      <w:ins w:id="2028" w:author="AL" w:date="2021-08-04T22:10:00Z">
        <w:r w:rsidR="00AD19A9">
          <w:rPr>
            <w:lang w:val="en-US"/>
          </w:rPr>
          <w:t xml:space="preserve"> average errors </w:t>
        </w:r>
      </w:ins>
      <w:ins w:id="2029" w:author="AL" w:date="2021-08-05T11:36:00Z">
        <w:r w:rsidR="002804E0" w:rsidRPr="006F76EE">
          <w:rPr>
            <w:lang w:val="en-US"/>
          </w:rPr>
          <w:t>below</w:t>
        </w:r>
      </w:ins>
      <w:ins w:id="2030" w:author="AL" w:date="2021-08-04T22:10:00Z">
        <w:r w:rsidR="00AD19A9" w:rsidRPr="006F76EE">
          <w:rPr>
            <w:lang w:val="en-US"/>
          </w:rPr>
          <w:t xml:space="preserve"> </w:t>
        </w:r>
      </w:ins>
      <w:ins w:id="2031" w:author="AL" w:date="2021-08-05T11:35:00Z">
        <w:r w:rsidR="001911F0" w:rsidRPr="006F76EE">
          <w:rPr>
            <w:lang w:val="en-US"/>
            <w:rPrChange w:id="2032" w:author="AL" w:date="2021-08-05T11:58:00Z">
              <w:rPr>
                <w:highlight w:val="yellow"/>
                <w:lang w:val="en-US"/>
              </w:rPr>
            </w:rPrChange>
          </w:rPr>
          <w:t>3.</w:t>
        </w:r>
      </w:ins>
      <w:ins w:id="2033" w:author="AL" w:date="2021-08-05T11:36:00Z">
        <w:r w:rsidR="002804E0" w:rsidRPr="006F76EE">
          <w:rPr>
            <w:lang w:val="en-US"/>
            <w:rPrChange w:id="2034" w:author="AL" w:date="2021-08-05T11:58:00Z">
              <w:rPr>
                <w:highlight w:val="yellow"/>
                <w:lang w:val="en-US"/>
              </w:rPr>
            </w:rPrChange>
          </w:rPr>
          <w:t>3</w:t>
        </w:r>
      </w:ins>
      <w:ins w:id="2035" w:author="AL" w:date="2021-08-05T11:35:00Z">
        <w:r w:rsidR="001911F0" w:rsidRPr="006F76EE">
          <w:rPr>
            <w:lang w:val="en-US"/>
            <w:rPrChange w:id="2036" w:author="AL" w:date="2021-08-05T11:58:00Z">
              <w:rPr>
                <w:highlight w:val="yellow"/>
                <w:lang w:val="en-US"/>
              </w:rPr>
            </w:rPrChange>
          </w:rPr>
          <w:t>%</w:t>
        </w:r>
      </w:ins>
      <w:ins w:id="2037" w:author="AL" w:date="2021-08-04T22:10:00Z">
        <w:r w:rsidR="00AD19A9">
          <w:rPr>
            <w:lang w:val="en-US"/>
          </w:rPr>
          <w:t xml:space="preserve"> for </w:t>
        </w:r>
      </w:ins>
      <w:ins w:id="2038" w:author="AL" w:date="2021-08-05T11:39:00Z">
        <w:r w:rsidR="002804E0">
          <w:rPr>
            <w:lang w:val="en-US"/>
          </w:rPr>
          <w:t xml:space="preserve">the concentrations higher than 1 mg/ml; at </w:t>
        </w:r>
      </w:ins>
      <w:ins w:id="2039" w:author="AL" w:date="2021-08-05T11:40:00Z">
        <w:r w:rsidR="002804E0">
          <w:rPr>
            <w:lang w:val="en-US"/>
          </w:rPr>
          <w:t>0</w:t>
        </w:r>
      </w:ins>
      <w:ins w:id="2040" w:author="AL" w:date="2021-08-05T11:41:00Z">
        <w:r w:rsidR="002804E0">
          <w:rPr>
            <w:lang w:val="en-US"/>
          </w:rPr>
          <w:t xml:space="preserve">.25 mg/ml the average error was 5.8% (which was comparable to the </w:t>
        </w:r>
      </w:ins>
      <w:ins w:id="2041" w:author="AL" w:date="2021-08-05T11:42:00Z">
        <w:r w:rsidR="002804E0">
          <w:rPr>
            <w:lang w:val="en-US"/>
          </w:rPr>
          <w:t>performance of the MW NN) and 2% failures</w:t>
        </w:r>
      </w:ins>
      <w:ins w:id="2042" w:author="AL" w:date="2021-08-04T22:11:00Z">
        <w:r w:rsidR="00AD19A9">
          <w:rPr>
            <w:lang w:val="en-US"/>
          </w:rPr>
          <w:t>.</w:t>
        </w:r>
      </w:ins>
    </w:p>
    <w:p w14:paraId="226DA0FF" w14:textId="751B44E8" w:rsidR="005B2D26" w:rsidRPr="00E91D7A" w:rsidRDefault="00F77270" w:rsidP="00D70407">
      <w:pPr>
        <w:pStyle w:val="NormalWeb"/>
        <w:rPr>
          <w:ins w:id="2043" w:author="AL" w:date="2021-07-27T17:20:00Z"/>
          <w:lang w:val="en-US"/>
        </w:rPr>
      </w:pPr>
      <w:ins w:id="2044" w:author="AL" w:date="2021-08-04T16:54:00Z">
        <w:r>
          <w:rPr>
            <w:noProof/>
          </w:rPr>
          <w:drawing>
            <wp:inline distT="0" distB="0" distL="0" distR="0" wp14:anchorId="1E1FEC64" wp14:editId="49BC7638">
              <wp:extent cx="4572000" cy="2743200"/>
              <wp:effectExtent l="0" t="0" r="0" b="0"/>
              <wp:docPr id="52" name="Chart 52">
                <a:extLst xmlns:a="http://schemas.openxmlformats.org/drawingml/2006/main">
                  <a:ext uri="{FF2B5EF4-FFF2-40B4-BE49-F238E27FC236}">
                    <a16:creationId xmlns:a16="http://schemas.microsoft.com/office/drawing/2014/main" id="{6BCD9D74-D179-4D6A-BC87-A037659DB1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rPr>
          <w:t xml:space="preserve"> </w:t>
        </w:r>
      </w:ins>
    </w:p>
    <w:p w14:paraId="6A1F30A7" w14:textId="11005029" w:rsidR="002E3D43" w:rsidRDefault="002E3D43">
      <w:pPr>
        <w:pStyle w:val="Caption"/>
        <w:rPr>
          <w:ins w:id="2045" w:author="AL" w:date="2021-07-27T17:15:00Z"/>
          <w:lang w:val="en-US"/>
        </w:rPr>
        <w:pPrChange w:id="2046" w:author="AL" w:date="2021-07-27T17:21:00Z">
          <w:pPr>
            <w:pStyle w:val="NormalWeb"/>
          </w:pPr>
        </w:pPrChange>
      </w:pPr>
      <w:bookmarkStart w:id="2047" w:name="_Ref79005855"/>
      <w:ins w:id="2048" w:author="AL" w:date="2021-07-27T17:20:00Z">
        <w:r>
          <w:t xml:space="preserve">Figure </w:t>
        </w:r>
        <w:r>
          <w:fldChar w:fldCharType="begin"/>
        </w:r>
        <w:r>
          <w:instrText xml:space="preserve"> SEQ Figure \* ARABIC </w:instrText>
        </w:r>
        <w:r>
          <w:fldChar w:fldCharType="separate"/>
        </w:r>
      </w:ins>
      <w:ins w:id="2049" w:author="AL" w:date="2021-08-06T17:35:00Z">
        <w:r w:rsidR="001B4873">
          <w:rPr>
            <w:noProof/>
          </w:rPr>
          <w:t>5</w:t>
        </w:r>
      </w:ins>
      <w:ins w:id="2050" w:author="AL" w:date="2021-07-27T17:20:00Z">
        <w:r>
          <w:fldChar w:fldCharType="end"/>
        </w:r>
        <w:bookmarkEnd w:id="2047"/>
        <w:r>
          <w:rPr>
            <w:lang w:val="en-US"/>
          </w:rPr>
          <w:t xml:space="preserve">. </w:t>
        </w:r>
      </w:ins>
      <w:ins w:id="2051" w:author="AL" w:date="2021-08-06T21:25:00Z">
        <w:r w:rsidR="00DB2CF4">
          <w:rPr>
            <w:lang w:val="en-US"/>
          </w:rPr>
          <w:t>Performance of neural networks t</w:t>
        </w:r>
      </w:ins>
      <w:ins w:id="2052" w:author="AL" w:date="2021-07-27T17:20:00Z">
        <w:r>
          <w:rPr>
            <w:lang w:val="en-US"/>
          </w:rPr>
          <w:t xml:space="preserve">rained </w:t>
        </w:r>
      </w:ins>
      <w:ins w:id="2053" w:author="AL" w:date="2021-08-06T21:26:00Z">
        <w:r w:rsidR="00DB2CF4">
          <w:rPr>
            <w:lang w:val="en-US"/>
          </w:rPr>
          <w:t>to predict molecular weight</w:t>
        </w:r>
        <w:r w:rsidR="00DB2CF4">
          <w:rPr>
            <w:lang w:val="en-US"/>
          </w:rPr>
          <w:t xml:space="preserve"> </w:t>
        </w:r>
      </w:ins>
      <w:ins w:id="2054" w:author="AL" w:date="2021-07-27T17:20:00Z">
        <w:r>
          <w:rPr>
            <w:lang w:val="en-US"/>
          </w:rPr>
          <w:t>on smooth data</w:t>
        </w:r>
      </w:ins>
      <w:ins w:id="2055" w:author="AL" w:date="2021-08-06T21:25:00Z">
        <w:r w:rsidR="00DB2CF4">
          <w:rPr>
            <w:lang w:val="en-US"/>
          </w:rPr>
          <w:t xml:space="preserve"> (blue circles) and</w:t>
        </w:r>
      </w:ins>
      <w:ins w:id="2056" w:author="AL" w:date="2021-07-27T17:20:00Z">
        <w:r>
          <w:rPr>
            <w:lang w:val="en-US"/>
          </w:rPr>
          <w:t xml:space="preserve"> trained on noise-augmented data</w:t>
        </w:r>
      </w:ins>
      <w:ins w:id="2057" w:author="AL" w:date="2021-08-06T21:26:00Z">
        <w:r w:rsidR="00DB2CF4">
          <w:rPr>
            <w:lang w:val="en-US"/>
          </w:rPr>
          <w:t xml:space="preserve"> (orange circles) applied to </w:t>
        </w:r>
      </w:ins>
      <w:ins w:id="2058" w:author="AL" w:date="2021-08-06T21:27:00Z">
        <w:r w:rsidR="00DB2CF4">
          <w:rPr>
            <w:lang w:val="en-US"/>
          </w:rPr>
          <w:t xml:space="preserve">the </w:t>
        </w:r>
      </w:ins>
      <w:ins w:id="2059" w:author="AL" w:date="2021-08-06T21:26:00Z">
        <w:r w:rsidR="00DB2CF4">
          <w:rPr>
            <w:lang w:val="en-US"/>
          </w:rPr>
          <w:t>noise-augmented test set.</w:t>
        </w:r>
      </w:ins>
    </w:p>
    <w:p w14:paraId="33AF5FDE" w14:textId="48C785AF" w:rsidR="006F0337" w:rsidRDefault="002E3D43" w:rsidP="006F0337">
      <w:pPr>
        <w:pStyle w:val="NormalWeb"/>
        <w:rPr>
          <w:ins w:id="2060" w:author="AL" w:date="2021-08-06T21:31:00Z"/>
          <w:lang w:val="en-US"/>
        </w:rPr>
      </w:pPr>
      <w:ins w:id="2061" w:author="AL" w:date="2021-07-27T17:25:00Z">
        <w:r>
          <w:rPr>
            <w:lang w:val="en-US"/>
          </w:rPr>
          <w:t>Similarly</w:t>
        </w:r>
      </w:ins>
      <w:ins w:id="2062" w:author="AL" w:date="2021-07-27T17:26:00Z">
        <w:r>
          <w:rPr>
            <w:lang w:val="en-US"/>
          </w:rPr>
          <w:t>, w</w:t>
        </w:r>
      </w:ins>
      <w:ins w:id="2063" w:author="AL" w:date="2021-07-27T17:16:00Z">
        <w:r w:rsidR="005B2D26">
          <w:rPr>
            <w:lang w:val="en-US"/>
          </w:rPr>
          <w:t xml:space="preserve">e trained the NNs </w:t>
        </w:r>
      </w:ins>
      <w:ins w:id="2064" w:author="AL" w:date="2021-07-27T17:18:00Z">
        <w:r>
          <w:rPr>
            <w:lang w:val="en-US"/>
          </w:rPr>
          <w:t>on noise-augmented data simulated from</w:t>
        </w:r>
      </w:ins>
      <w:ins w:id="2065" w:author="AL" w:date="2021-07-27T17:16:00Z">
        <w:r w:rsidR="005B2D26">
          <w:rPr>
            <w:lang w:val="en-US"/>
          </w:rPr>
          <w:t xml:space="preserve"> IDPs and nucleic acids</w:t>
        </w:r>
      </w:ins>
      <w:ins w:id="2066" w:author="AL" w:date="2021-07-27T17:26:00Z">
        <w:r>
          <w:rPr>
            <w:lang w:val="en-US"/>
          </w:rPr>
          <w:t xml:space="preserve">. </w:t>
        </w:r>
      </w:ins>
      <w:ins w:id="2067" w:author="AL" w:date="2021-07-27T17:27:00Z">
        <w:r>
          <w:rPr>
            <w:lang w:val="en-US"/>
          </w:rPr>
          <w:t xml:space="preserve">To benchmark our </w:t>
        </w:r>
      </w:ins>
      <w:ins w:id="2068" w:author="AL" w:date="2021-07-27T17:28:00Z">
        <w:r>
          <w:rPr>
            <w:lang w:val="en-US"/>
          </w:rPr>
          <w:t xml:space="preserve">results, we applied the NNs and </w:t>
        </w:r>
      </w:ins>
      <w:ins w:id="2069" w:author="AL" w:date="2021-08-05T12:00:00Z">
        <w:r w:rsidR="00FF21C8">
          <w:rPr>
            <w:lang w:val="en-US"/>
          </w:rPr>
          <w:t xml:space="preserve">the </w:t>
        </w:r>
      </w:ins>
      <w:ins w:id="2070" w:author="AL" w:date="2021-07-27T17:28:00Z">
        <w:r>
          <w:rPr>
            <w:lang w:val="en-US"/>
          </w:rPr>
          <w:t xml:space="preserve">conventional methods </w:t>
        </w:r>
      </w:ins>
      <w:ins w:id="2071" w:author="AL" w:date="2021-07-27T17:29:00Z">
        <w:r>
          <w:rPr>
            <w:lang w:val="en-US"/>
          </w:rPr>
          <w:t xml:space="preserve">implemented in ATSAS 3.0 </w:t>
        </w:r>
        <w:r w:rsidRPr="005340E1">
          <w:rPr>
            <w:highlight w:val="yellow"/>
            <w:lang w:val="en-US"/>
            <w:rPrChange w:id="2072" w:author="AL" w:date="2021-08-06T21:27:00Z">
              <w:rPr>
                <w:lang w:val="en-US"/>
              </w:rPr>
            </w:rPrChange>
          </w:rPr>
          <w:t>[Ref]</w:t>
        </w:r>
        <w:r>
          <w:rPr>
            <w:lang w:val="en-US"/>
          </w:rPr>
          <w:t xml:space="preserve"> t</w:t>
        </w:r>
      </w:ins>
      <w:ins w:id="2073" w:author="AL" w:date="2021-07-27T17:30:00Z">
        <w:r>
          <w:rPr>
            <w:lang w:val="en-US"/>
          </w:rPr>
          <w:t xml:space="preserve">o </w:t>
        </w:r>
      </w:ins>
      <w:ins w:id="2074" w:author="AL" w:date="2021-08-05T12:00:00Z">
        <w:r w:rsidR="00FF21C8">
          <w:rPr>
            <w:lang w:val="en-US"/>
          </w:rPr>
          <w:t xml:space="preserve">the </w:t>
        </w:r>
      </w:ins>
      <w:ins w:id="2075" w:author="AL" w:date="2021-07-27T17:30:00Z">
        <w:r>
          <w:rPr>
            <w:lang w:val="en-US"/>
          </w:rPr>
          <w:t>noise-augmented test sets</w:t>
        </w:r>
      </w:ins>
      <w:ins w:id="2076" w:author="AL" w:date="2021-07-27T17:29:00Z">
        <w:r>
          <w:rPr>
            <w:lang w:val="en-US"/>
          </w:rPr>
          <w:t>.</w:t>
        </w:r>
      </w:ins>
      <w:ins w:id="2077" w:author="AL" w:date="2021-07-27T17:24:00Z">
        <w:r>
          <w:rPr>
            <w:lang w:val="en-US"/>
          </w:rPr>
          <w:t xml:space="preserve"> </w:t>
        </w:r>
      </w:ins>
      <w:del w:id="2078" w:author="AL" w:date="2021-07-27T13:57:00Z">
        <w:r w:rsidR="00A75FAC" w:rsidDel="00115BF8">
          <w:rPr>
            <w:lang w:val="en-US"/>
          </w:rPr>
          <w:delText xml:space="preserve"> </w:delText>
        </w:r>
      </w:del>
      <w:del w:id="2079" w:author="AL" w:date="2021-07-27T14:23:00Z">
        <w:r w:rsidR="00A75FAC" w:rsidDel="005B2D26">
          <w:rPr>
            <w:lang w:val="en-US"/>
          </w:rPr>
          <w:delText xml:space="preserve"> </w:delText>
        </w:r>
      </w:del>
      <w:commentRangeStart w:id="2080"/>
      <w:del w:id="2081" w:author="AL" w:date="2021-07-23T18:11:00Z">
        <w:r w:rsidR="00A75FAC" w:rsidRPr="00BE11AA" w:rsidDel="00951C75">
          <w:rPr>
            <w:highlight w:val="yellow"/>
            <w:lang w:val="en-US"/>
            <w:rPrChange w:id="2082" w:author="AL" w:date="2021-07-21T18:28:00Z">
              <w:rPr>
                <w:lang w:val="en-US"/>
              </w:rPr>
            </w:rPrChange>
          </w:rPr>
          <w:delText>It is worth noting</w:delText>
        </w:r>
        <w:commentRangeEnd w:id="2080"/>
        <w:r w:rsidR="00BE11AA" w:rsidDel="00951C75">
          <w:rPr>
            <w:rStyle w:val="CommentReference"/>
            <w:rFonts w:eastAsiaTheme="minorHAnsi" w:cstheme="minorBidi"/>
          </w:rPr>
          <w:commentReference w:id="2080"/>
        </w:r>
        <w:r w:rsidR="00A75FAC" w:rsidDel="00951C75">
          <w:rPr>
            <w:lang w:val="en-US"/>
          </w:rPr>
          <w:delText>, that e</w:delText>
        </w:r>
      </w:del>
      <w:del w:id="2083" w:author="AL" w:date="2021-07-23T18:42:00Z">
        <w:r w:rsidR="00A75FAC" w:rsidDel="00F252E9">
          <w:rPr>
            <w:lang w:val="en-US"/>
          </w:rPr>
          <w:delText xml:space="preserve">ven though some of the methods are not </w:delText>
        </w:r>
        <w:r w:rsidR="00873B7C" w:rsidDel="00F252E9">
          <w:rPr>
            <w:lang w:val="en-US"/>
          </w:rPr>
          <w:delText xml:space="preserve">directly </w:delText>
        </w:r>
        <w:r w:rsidR="00A75FAC" w:rsidDel="00F252E9">
          <w:rPr>
            <w:lang w:val="en-US"/>
          </w:rPr>
          <w:delText xml:space="preserve">applicable to </w:delText>
        </w:r>
        <w:r w:rsidR="00CF7D65" w:rsidDel="00F252E9">
          <w:rPr>
            <w:lang w:val="en-US"/>
          </w:rPr>
          <w:delText>IDPs</w:delText>
        </w:r>
        <w:r w:rsidR="00A75FAC" w:rsidDel="00F252E9">
          <w:rPr>
            <w:lang w:val="en-US"/>
          </w:rPr>
          <w:delText xml:space="preserve"> and </w:delText>
        </w:r>
        <w:r w:rsidR="00CF7D65" w:rsidDel="00F252E9">
          <w:rPr>
            <w:lang w:val="en-US"/>
          </w:rPr>
          <w:delText>NAs</w:delText>
        </w:r>
        <w:r w:rsidR="00A75FAC" w:rsidDel="00F252E9">
          <w:rPr>
            <w:lang w:val="en-US"/>
          </w:rPr>
          <w:delText xml:space="preserve">, we decided </w:delText>
        </w:r>
        <w:r w:rsidR="00D33DE7" w:rsidDel="00F252E9">
          <w:rPr>
            <w:lang w:val="en-US"/>
          </w:rPr>
          <w:delText xml:space="preserve">nevertheless </w:delText>
        </w:r>
        <w:r w:rsidR="00A75FAC" w:rsidDel="00F252E9">
          <w:rPr>
            <w:lang w:val="en-US"/>
          </w:rPr>
          <w:delText xml:space="preserve">to demonstrate their performance just for the completeness of the picture. </w:delText>
        </w:r>
        <w:r w:rsidR="00AE2B4B" w:rsidDel="00F252E9">
          <w:rPr>
            <w:lang w:val="en-US"/>
          </w:rPr>
          <w:delText>In essen</w:delText>
        </w:r>
        <w:r w:rsidR="00A779C4" w:rsidDel="00F252E9">
          <w:rPr>
            <w:lang w:val="en-US"/>
          </w:rPr>
          <w:delText>c</w:delText>
        </w:r>
        <w:r w:rsidR="00AE2B4B" w:rsidDel="00F252E9">
          <w:rPr>
            <w:lang w:val="en-US"/>
          </w:rPr>
          <w:delText xml:space="preserve">e, </w:delText>
        </w:r>
        <w:commentRangeStart w:id="2084"/>
        <w:r w:rsidR="00AE2B4B" w:rsidDel="00F252E9">
          <w:rPr>
            <w:lang w:val="en-US"/>
          </w:rPr>
          <w:delText xml:space="preserve">there </w:delText>
        </w:r>
        <w:r w:rsidR="00D33DE7" w:rsidDel="00F252E9">
          <w:rPr>
            <w:lang w:val="en-US"/>
          </w:rPr>
          <w:delText>is</w:delText>
        </w:r>
        <w:r w:rsidR="00AE2B4B" w:rsidDel="00F252E9">
          <w:rPr>
            <w:lang w:val="en-US"/>
          </w:rPr>
          <w:delText xml:space="preserve"> only </w:delText>
        </w:r>
        <w:r w:rsidR="00D33DE7" w:rsidDel="00F252E9">
          <w:rPr>
            <w:lang w:val="en-US"/>
          </w:rPr>
          <w:delText>the volume of correlatio</w:delText>
        </w:r>
        <w:r w:rsidR="00A779C4" w:rsidDel="00F252E9">
          <w:rPr>
            <w:lang w:val="en-US"/>
          </w:rPr>
          <w:delText>n</w:delText>
        </w:r>
        <w:r w:rsidR="00D33DE7" w:rsidDel="00F252E9">
          <w:rPr>
            <w:lang w:val="en-US"/>
          </w:rPr>
          <w:delText xml:space="preserve"> (</w:delText>
        </w:r>
        <w:r w:rsidR="00AE2B4B" w:rsidDel="00F252E9">
          <w:rPr>
            <w:lang w:val="en-US"/>
          </w:rPr>
          <w:delText>Vc</w:delText>
        </w:r>
        <w:r w:rsidR="00D33DE7" w:rsidDel="00F252E9">
          <w:rPr>
            <w:lang w:val="en-US"/>
          </w:rPr>
          <w:delText>)</w:delText>
        </w:r>
        <w:r w:rsidR="00AE2B4B" w:rsidDel="00F252E9">
          <w:rPr>
            <w:lang w:val="en-US"/>
          </w:rPr>
          <w:delText xml:space="preserve"> method </w:delText>
        </w:r>
        <w:commentRangeEnd w:id="2084"/>
        <w:r w:rsidR="00100703" w:rsidDel="00F252E9">
          <w:rPr>
            <w:rStyle w:val="CommentReference"/>
            <w:rFonts w:eastAsiaTheme="minorHAnsi" w:cstheme="minorBidi"/>
          </w:rPr>
          <w:commentReference w:id="2084"/>
        </w:r>
        <w:r w:rsidR="00AE2B4B" w:rsidDel="00F252E9">
          <w:rPr>
            <w:lang w:val="en-US"/>
          </w:rPr>
          <w:delText xml:space="preserve">that </w:delText>
        </w:r>
        <w:r w:rsidR="00A779C4" w:rsidDel="00F252E9">
          <w:rPr>
            <w:lang w:val="en-US"/>
          </w:rPr>
          <w:delText>can</w:delText>
        </w:r>
        <w:r w:rsidR="00AE2B4B" w:rsidDel="00F252E9">
          <w:rPr>
            <w:lang w:val="en-US"/>
          </w:rPr>
          <w:delText xml:space="preserve"> estimate MW </w:delText>
        </w:r>
        <w:r w:rsidR="0079015A" w:rsidDel="00F252E9">
          <w:rPr>
            <w:lang w:val="en-US"/>
          </w:rPr>
          <w:delText>of</w:delText>
        </w:r>
        <w:r w:rsidR="00AE2B4B" w:rsidDel="00F252E9">
          <w:rPr>
            <w:lang w:val="en-US"/>
          </w:rPr>
          <w:delText xml:space="preserve"> RNA (not DNA</w:delText>
        </w:r>
        <w:r w:rsidR="00D33DE7" w:rsidDel="00F252E9">
          <w:rPr>
            <w:lang w:val="en-US"/>
          </w:rPr>
          <w:delText>!</w:delText>
        </w:r>
        <w:r w:rsidR="00AE2B4B" w:rsidDel="00F252E9">
          <w:rPr>
            <w:lang w:val="en-US"/>
          </w:rPr>
          <w:delText xml:space="preserve">) </w:delText>
        </w:r>
        <w:r w:rsidR="0079015A" w:rsidDel="00F252E9">
          <w:rPr>
            <w:lang w:val="en-US"/>
          </w:rPr>
          <w:delText xml:space="preserve">from SAXS </w:delText>
        </w:r>
        <w:r w:rsidR="00AE2B4B" w:rsidDel="00F252E9">
          <w:rPr>
            <w:lang w:val="en-US"/>
          </w:rPr>
          <w:delText xml:space="preserve">and </w:delText>
        </w:r>
        <w:r w:rsidR="00E86109" w:rsidDel="00F252E9">
          <w:rPr>
            <w:lang w:val="en-US"/>
          </w:rPr>
          <w:delText>DATGNOM</w:delText>
        </w:r>
        <w:r w:rsidR="00D33DE7" w:rsidDel="00F252E9">
          <w:rPr>
            <w:lang w:val="en-US"/>
          </w:rPr>
          <w:delText>’s IFT method</w:delText>
        </w:r>
        <w:r w:rsidR="00AE2B4B" w:rsidDel="00F252E9">
          <w:rPr>
            <w:lang w:val="en-US"/>
          </w:rPr>
          <w:delText xml:space="preserve"> that </w:delText>
        </w:r>
        <w:r w:rsidR="00A779C4" w:rsidDel="00F252E9">
          <w:rPr>
            <w:lang w:val="en-US"/>
          </w:rPr>
          <w:delText xml:space="preserve">works </w:delText>
        </w:r>
        <w:r w:rsidR="00AE2B4B" w:rsidDel="00F252E9">
          <w:rPr>
            <w:lang w:val="en-US"/>
          </w:rPr>
          <w:delText xml:space="preserve">equally </w:delText>
        </w:r>
        <w:r w:rsidR="00A779C4" w:rsidDel="00F252E9">
          <w:rPr>
            <w:lang w:val="en-US"/>
          </w:rPr>
          <w:delText>well</w:delText>
        </w:r>
        <w:r w:rsidR="00D33DE7" w:rsidDel="00F252E9">
          <w:rPr>
            <w:lang w:val="en-US"/>
          </w:rPr>
          <w:delText xml:space="preserve"> </w:delText>
        </w:r>
        <w:r w:rsidR="00AE2B4B" w:rsidDel="00F252E9">
          <w:rPr>
            <w:lang w:val="en-US"/>
          </w:rPr>
          <w:delText xml:space="preserve">for </w:delText>
        </w:r>
        <w:r w:rsidR="00D33DE7" w:rsidDel="00F252E9">
          <w:rPr>
            <w:lang w:val="en-US"/>
          </w:rPr>
          <w:delText>the particles</w:delText>
        </w:r>
        <w:r w:rsidR="00AE2B4B" w:rsidDel="00F252E9">
          <w:rPr>
            <w:lang w:val="en-US"/>
          </w:rPr>
          <w:delText xml:space="preserve"> of different chemical nature. </w:delText>
        </w:r>
      </w:del>
      <w:r w:rsidR="00A75FAC">
        <w:rPr>
          <w:lang w:val="en-US"/>
        </w:rPr>
        <w:t xml:space="preserve">The </w:t>
      </w:r>
      <w:r w:rsidR="00AE2B4B">
        <w:rPr>
          <w:lang w:val="en-US"/>
        </w:rPr>
        <w:t xml:space="preserve">all-to-all </w:t>
      </w:r>
      <w:r w:rsidR="00A75FAC">
        <w:rPr>
          <w:lang w:val="en-US"/>
        </w:rPr>
        <w:t xml:space="preserve">comparison is presented </w:t>
      </w:r>
      <w:del w:id="2085" w:author="AL" w:date="2021-08-05T12:01:00Z">
        <w:r w:rsidR="00A779C4" w:rsidDel="00FF21C8">
          <w:rPr>
            <w:lang w:val="en-US"/>
          </w:rPr>
          <w:delText>i</w:delText>
        </w:r>
      </w:del>
      <w:ins w:id="2086" w:author="AL" w:date="2021-08-05T12:01:00Z">
        <w:r w:rsidR="00FF21C8">
          <w:rPr>
            <w:lang w:val="en-US"/>
          </w:rPr>
          <w:t xml:space="preserve">in </w:t>
        </w:r>
      </w:ins>
      <w:del w:id="2087" w:author="AL" w:date="2021-08-05T12:01:00Z">
        <w:r w:rsidR="00A779C4" w:rsidDel="00FF21C8">
          <w:rPr>
            <w:lang w:val="en-US"/>
          </w:rPr>
          <w:delText>n</w:delText>
        </w:r>
      </w:del>
      <w:ins w:id="2088" w:author="AL" w:date="2021-08-05T12:01:00Z">
        <w:r w:rsidR="00FF21C8">
          <w:rPr>
            <w:lang w:val="en-US"/>
          </w:rPr>
          <w:fldChar w:fldCharType="begin"/>
        </w:r>
        <w:r w:rsidR="00FF21C8">
          <w:rPr>
            <w:lang w:val="en-US"/>
          </w:rPr>
          <w:instrText xml:space="preserve"> REF _Ref79057290 \h </w:instrText>
        </w:r>
      </w:ins>
      <w:r w:rsidR="00FF21C8">
        <w:rPr>
          <w:lang w:val="en-US"/>
        </w:rPr>
      </w:r>
      <w:r w:rsidR="00FF21C8">
        <w:rPr>
          <w:lang w:val="en-US"/>
        </w:rPr>
        <w:fldChar w:fldCharType="separate"/>
      </w:r>
      <w:ins w:id="2089" w:author="AL" w:date="2021-08-05T12:01:00Z">
        <w:r w:rsidR="00FF21C8">
          <w:t xml:space="preserve">Figure </w:t>
        </w:r>
        <w:r w:rsidR="00FF21C8">
          <w:rPr>
            <w:noProof/>
          </w:rPr>
          <w:t>6</w:t>
        </w:r>
        <w:r w:rsidR="00FF21C8">
          <w:rPr>
            <w:lang w:val="en-US"/>
          </w:rPr>
          <w:fldChar w:fldCharType="end"/>
        </w:r>
      </w:ins>
      <w:del w:id="2090" w:author="AL" w:date="2021-08-05T12:01:00Z">
        <w:r w:rsidR="00A75FAC" w:rsidDel="00FF21C8">
          <w:rPr>
            <w:lang w:val="en-US"/>
          </w:rPr>
          <w:delText xml:space="preserve"> fig.5</w:delText>
        </w:r>
      </w:del>
      <w:r w:rsidR="00A75FAC">
        <w:rPr>
          <w:lang w:val="en-US"/>
        </w:rPr>
        <w:t>,</w:t>
      </w:r>
      <w:ins w:id="2091" w:author="AL" w:date="2021-08-06T21:30:00Z">
        <w:r w:rsidR="006F0337">
          <w:rPr>
            <w:lang w:val="en-US"/>
          </w:rPr>
          <w:t xml:space="preserve"> </w:t>
        </w:r>
      </w:ins>
      <w:del w:id="2092" w:author="AL" w:date="2021-08-06T21:30:00Z">
        <w:r w:rsidR="00A75FAC" w:rsidDel="006F0337">
          <w:rPr>
            <w:lang w:val="en-US"/>
          </w:rPr>
          <w:delText xml:space="preserve"> </w:delText>
        </w:r>
      </w:del>
      <w:r w:rsidR="00A75FAC">
        <w:rPr>
          <w:lang w:val="en-US"/>
        </w:rPr>
        <w:t>where it is seen tha</w:t>
      </w:r>
      <w:r w:rsidR="00E15626">
        <w:rPr>
          <w:lang w:val="en-US"/>
        </w:rPr>
        <w:t>t</w:t>
      </w:r>
      <w:r w:rsidR="00A75FAC">
        <w:rPr>
          <w:lang w:val="en-US"/>
        </w:rPr>
        <w:t xml:space="preserve"> </w:t>
      </w:r>
      <w:r w:rsidR="00A779C4">
        <w:rPr>
          <w:lang w:val="en-US"/>
        </w:rPr>
        <w:t xml:space="preserve">the </w:t>
      </w:r>
      <w:r w:rsidR="00A75FAC">
        <w:rPr>
          <w:lang w:val="en-US"/>
        </w:rPr>
        <w:t xml:space="preserve">NNs not only outperform </w:t>
      </w:r>
      <w:r w:rsidR="00AE2B4B">
        <w:rPr>
          <w:lang w:val="en-US"/>
        </w:rPr>
        <w:t>the</w:t>
      </w:r>
      <w:r w:rsidR="00A75FAC">
        <w:rPr>
          <w:lang w:val="en-US"/>
        </w:rPr>
        <w:t xml:space="preserve"> conventional methods for all </w:t>
      </w:r>
      <w:r w:rsidR="00AE2B4B">
        <w:rPr>
          <w:lang w:val="en-US"/>
        </w:rPr>
        <w:t xml:space="preserve">types of particles but </w:t>
      </w:r>
      <w:r w:rsidR="00A75FAC">
        <w:rPr>
          <w:lang w:val="en-US"/>
        </w:rPr>
        <w:t>are also</w:t>
      </w:r>
      <w:ins w:id="2093" w:author="AL" w:date="2021-07-23T18:43:00Z">
        <w:r w:rsidR="00F252E9">
          <w:rPr>
            <w:lang w:val="en-US"/>
          </w:rPr>
          <w:t xml:space="preserve"> </w:t>
        </w:r>
      </w:ins>
      <w:del w:id="2094" w:author="AL" w:date="2021-07-23T18:43:00Z">
        <w:r w:rsidR="00A75FAC" w:rsidDel="00F252E9">
          <w:rPr>
            <w:lang w:val="en-US"/>
          </w:rPr>
          <w:delText xml:space="preserve"> </w:delText>
        </w:r>
        <w:r w:rsidR="00AE2B4B" w:rsidDel="00F252E9">
          <w:rPr>
            <w:lang w:val="en-US"/>
          </w:rPr>
          <w:delText xml:space="preserve">much </w:delText>
        </w:r>
      </w:del>
      <w:r w:rsidR="00A75FAC">
        <w:rPr>
          <w:lang w:val="en-US"/>
        </w:rPr>
        <w:t>more robust against simulated noise</w:t>
      </w:r>
      <w:ins w:id="2095" w:author="AL" w:date="2021-08-06T21:32:00Z">
        <w:r w:rsidR="006F0337">
          <w:rPr>
            <w:lang w:val="en-US"/>
          </w:rPr>
          <w:t>:</w:t>
        </w:r>
      </w:ins>
      <w:del w:id="2096" w:author="AL" w:date="2021-08-06T21:32:00Z">
        <w:r w:rsidR="00AE2B4B" w:rsidDel="006F0337">
          <w:rPr>
            <w:lang w:val="en-US"/>
          </w:rPr>
          <w:delText>.</w:delText>
        </w:r>
        <w:r w:rsidR="00A75FAC" w:rsidDel="006F0337">
          <w:rPr>
            <w:lang w:val="en-US"/>
          </w:rPr>
          <w:delText xml:space="preserve"> </w:delText>
        </w:r>
      </w:del>
      <w:ins w:id="2097" w:author="AL" w:date="2021-08-06T21:31:00Z">
        <w:r w:rsidR="006F0337">
          <w:rPr>
            <w:lang w:val="en-US"/>
          </w:rPr>
          <w:t xml:space="preserve">  </w:t>
        </w:r>
      </w:ins>
      <w:ins w:id="2098" w:author="AL" w:date="2021-08-06T21:32:00Z">
        <w:r w:rsidR="006F0337">
          <w:rPr>
            <w:lang w:val="en-US"/>
          </w:rPr>
          <w:t>t</w:t>
        </w:r>
      </w:ins>
      <w:ins w:id="2099" w:author="AL" w:date="2021-08-06T21:31:00Z">
        <w:r w:rsidR="006F0337">
          <w:rPr>
            <w:lang w:val="en-US"/>
          </w:rPr>
          <w:t xml:space="preserve">he accuracy of predictions by NNs for both MW and </w:t>
        </w:r>
        <w:proofErr w:type="spellStart"/>
        <w:r w:rsidR="006F0337" w:rsidRPr="000A3BEF">
          <w:rPr>
            <w:i/>
            <w:iCs/>
            <w:lang w:val="en-US"/>
          </w:rPr>
          <w:t>D</w:t>
        </w:r>
        <w:r w:rsidR="006F0337" w:rsidRPr="000A3BEF">
          <w:rPr>
            <w:i/>
            <w:iCs/>
            <w:vertAlign w:val="subscript"/>
            <w:lang w:val="en-US"/>
          </w:rPr>
          <w:t>max</w:t>
        </w:r>
        <w:proofErr w:type="spellEnd"/>
        <w:r w:rsidR="006F0337">
          <w:rPr>
            <w:lang w:val="en-US"/>
          </w:rPr>
          <w:t xml:space="preserve"> improves gradually with the simulated concentration and reaches a plateau at concentrations </w:t>
        </w:r>
        <w:r w:rsidR="006F0337">
          <w:rPr>
            <w:lang w:val="en-US"/>
          </w:rPr>
          <w:t>above</w:t>
        </w:r>
        <w:r w:rsidR="006F0337">
          <w:rPr>
            <w:lang w:val="en-US"/>
          </w:rPr>
          <w:t xml:space="preserve"> 1 mg/ml. </w:t>
        </w:r>
      </w:ins>
    </w:p>
    <w:p w14:paraId="5504CE6B" w14:textId="7E269011" w:rsidR="00A75FAC" w:rsidRDefault="00A75FAC" w:rsidP="00D70407">
      <w:pPr>
        <w:pStyle w:val="NormalWeb"/>
        <w:rPr>
          <w:ins w:id="2100" w:author="AL" w:date="2021-07-27T16:16:00Z"/>
          <w:lang w:val="en-US"/>
        </w:rPr>
      </w:pPr>
    </w:p>
    <w:p w14:paraId="7C1609DF" w14:textId="77777777" w:rsidR="00817D80" w:rsidRDefault="00D96A7E">
      <w:pPr>
        <w:pStyle w:val="NormalWeb"/>
        <w:keepNext/>
        <w:rPr>
          <w:ins w:id="2101" w:author="AL" w:date="2021-08-04T16:38:00Z"/>
        </w:rPr>
      </w:pPr>
      <w:ins w:id="2102" w:author="AL" w:date="2021-08-03T18:01:00Z">
        <w:r>
          <w:rPr>
            <w:noProof/>
          </w:rPr>
          <w:lastRenderedPageBreak/>
          <mc:AlternateContent>
            <mc:Choice Requires="wpc">
              <w:drawing>
                <wp:inline distT="0" distB="0" distL="0" distR="0" wp14:anchorId="3FDE7985" wp14:editId="4CCDF379">
                  <wp:extent cx="6160770" cy="3331715"/>
                  <wp:effectExtent l="0" t="0" r="0" b="254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a:blip r:embed="rId32"/>
                            <a:stretch>
                              <a:fillRect/>
                            </a:stretch>
                          </pic:blipFill>
                          <pic:spPr>
                            <a:xfrm>
                              <a:off x="0" y="0"/>
                              <a:ext cx="5974671" cy="3295716"/>
                            </a:xfrm>
                            <a:prstGeom prst="rect">
                              <a:avLst/>
                            </a:prstGeom>
                          </pic:spPr>
                        </pic:pic>
                      </wpc:wpc>
                    </a:graphicData>
                  </a:graphic>
                </wp:inline>
              </w:drawing>
            </mc:Choice>
            <mc:Fallback>
              <w:pict>
                <v:group w14:anchorId="7364B96F" id="Canvas 44" o:spid="_x0000_s1026" editas="canvas" style="width:485.1pt;height:262.35pt;mso-position-horizontal-relative:char;mso-position-vertical-relative:line" coordsize="61607,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">
                  <v:shape id="_x0000_s1027" type="#_x0000_t75" style="position:absolute;width:61607;height:33312;visibility:visible;mso-wrap-style:square">
                    <v:fill o:detectmouseclick="t"/>
                    <v:path o:connecttype="none"/>
                  </v:shape>
                  <v:shape id="Picture 51" o:spid="_x0000_s1028" type="#_x0000_t75" style="position:absolute;width:59746;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">
                    <v:imagedata r:id="rId33" o:title=""/>
                  </v:shape>
                  <w10:anchorlock/>
                </v:group>
              </w:pict>
            </mc:Fallback>
          </mc:AlternateContent>
        </w:r>
      </w:ins>
    </w:p>
    <w:p w14:paraId="066ECDAC" w14:textId="4F577B0B" w:rsidR="00764E2D" w:rsidRPr="00540FDF" w:rsidRDefault="00817D80">
      <w:pPr>
        <w:pStyle w:val="Caption"/>
        <w:rPr>
          <w:ins w:id="2103" w:author="AL" w:date="2021-08-03T18:02:00Z"/>
          <w:lang w:val="en-US"/>
          <w:rPrChange w:id="2104" w:author="AL" w:date="2021-08-06T16:20:00Z">
            <w:rPr>
              <w:ins w:id="2105" w:author="AL" w:date="2021-08-03T18:02:00Z"/>
            </w:rPr>
          </w:rPrChange>
        </w:rPr>
        <w:pPrChange w:id="2106" w:author="AL" w:date="2021-08-04T16:38:00Z">
          <w:pPr>
            <w:pStyle w:val="NormalWeb"/>
            <w:keepNext/>
          </w:pPr>
        </w:pPrChange>
      </w:pPr>
      <w:bookmarkStart w:id="2107" w:name="_Ref79057290"/>
      <w:ins w:id="2108" w:author="AL" w:date="2021-08-04T16:38:00Z">
        <w:r>
          <w:t xml:space="preserve">Figure </w:t>
        </w:r>
        <w:r>
          <w:fldChar w:fldCharType="begin"/>
        </w:r>
        <w:r>
          <w:instrText xml:space="preserve"> SEQ Figure \* ARABIC </w:instrText>
        </w:r>
      </w:ins>
      <w:r>
        <w:fldChar w:fldCharType="separate"/>
      </w:r>
      <w:ins w:id="2109" w:author="AL" w:date="2021-08-06T17:35:00Z">
        <w:r w:rsidR="001B4873">
          <w:rPr>
            <w:noProof/>
          </w:rPr>
          <w:t>6</w:t>
        </w:r>
      </w:ins>
      <w:ins w:id="2110" w:author="AL" w:date="2021-08-04T16:38:00Z">
        <w:r>
          <w:fldChar w:fldCharType="end"/>
        </w:r>
        <w:bookmarkEnd w:id="2107"/>
        <w:r>
          <w:rPr>
            <w:lang w:val="en-US"/>
          </w:rPr>
          <w:t>. Average</w:t>
        </w:r>
      </w:ins>
      <w:ins w:id="2111" w:author="AL" w:date="2021-08-05T12:02:00Z">
        <w:r w:rsidR="00FF21C8">
          <w:rPr>
            <w:lang w:val="en-US"/>
          </w:rPr>
          <w:t xml:space="preserve"> relative errors of</w:t>
        </w:r>
      </w:ins>
      <w:ins w:id="2112" w:author="AL" w:date="2021-08-05T12:04:00Z">
        <w:r w:rsidR="00FF21C8">
          <w:rPr>
            <w:lang w:val="en-US"/>
          </w:rPr>
          <w:t xml:space="preserve"> the</w:t>
        </w:r>
      </w:ins>
      <w:ins w:id="2113" w:author="AL" w:date="2021-08-05T12:02:00Z">
        <w:r w:rsidR="00FF21C8">
          <w:rPr>
            <w:lang w:val="en-US"/>
          </w:rPr>
          <w:t xml:space="preserve"> </w:t>
        </w:r>
      </w:ins>
      <w:ins w:id="2114" w:author="AL" w:date="2021-08-05T12:03:00Z">
        <w:r w:rsidR="00FF21C8">
          <w:rPr>
            <w:lang w:val="en-US"/>
          </w:rPr>
          <w:t>molecular weight (MW, left</w:t>
        </w:r>
      </w:ins>
      <w:ins w:id="2115" w:author="AL" w:date="2021-08-05T12:04:00Z">
        <w:r w:rsidR="00FF21C8">
          <w:rPr>
            <w:lang w:val="en-US"/>
          </w:rPr>
          <w:t>)</w:t>
        </w:r>
      </w:ins>
      <w:ins w:id="2116" w:author="AL" w:date="2021-08-05T12:02:00Z">
        <w:r w:rsidR="00FF21C8">
          <w:rPr>
            <w:lang w:val="en-US"/>
          </w:rPr>
          <w:t xml:space="preserve"> and</w:t>
        </w:r>
      </w:ins>
      <w:ins w:id="2117" w:author="AL" w:date="2021-08-05T12:04:00Z">
        <w:r w:rsidR="00FF21C8">
          <w:rPr>
            <w:lang w:val="en-US"/>
          </w:rPr>
          <w:t xml:space="preserve"> maximum intra-particle distance</w:t>
        </w:r>
      </w:ins>
      <w:ins w:id="2118" w:author="AL" w:date="2021-08-05T12:02:00Z">
        <w:r w:rsidR="00FF21C8">
          <w:rPr>
            <w:lang w:val="en-US"/>
          </w:rPr>
          <w:t xml:space="preserve"> </w:t>
        </w:r>
      </w:ins>
      <w:ins w:id="2119" w:author="AL" w:date="2021-08-05T12:04:00Z">
        <w:r w:rsidR="00FF21C8">
          <w:rPr>
            <w:lang w:val="en-US"/>
          </w:rPr>
          <w:t>(</w:t>
        </w:r>
      </w:ins>
      <w:proofErr w:type="spellStart"/>
      <w:ins w:id="2120" w:author="AL" w:date="2021-08-05T12:02:00Z">
        <w:r w:rsidR="00FF21C8">
          <w:rPr>
            <w:lang w:val="en-US"/>
          </w:rPr>
          <w:t>D</w:t>
        </w:r>
        <w:r w:rsidR="00FF21C8" w:rsidRPr="00FF21C8">
          <w:rPr>
            <w:vertAlign w:val="subscript"/>
            <w:lang w:val="en-US"/>
            <w:rPrChange w:id="2121" w:author="AL" w:date="2021-08-05T12:02:00Z">
              <w:rPr>
                <w:i/>
                <w:iCs/>
                <w:lang w:val="en-US"/>
              </w:rPr>
            </w:rPrChange>
          </w:rPr>
          <w:t>max</w:t>
        </w:r>
      </w:ins>
      <w:proofErr w:type="spellEnd"/>
      <w:ins w:id="2122" w:author="AL" w:date="2021-08-05T12:04:00Z">
        <w:r w:rsidR="00FF21C8">
          <w:rPr>
            <w:lang w:val="en-US"/>
          </w:rPr>
          <w:t xml:space="preserve">, right) </w:t>
        </w:r>
      </w:ins>
      <w:ins w:id="2123" w:author="AL" w:date="2021-08-05T12:02:00Z">
        <w:r w:rsidR="00FF21C8">
          <w:rPr>
            <w:lang w:val="en-US"/>
          </w:rPr>
          <w:t>predictions</w:t>
        </w:r>
      </w:ins>
      <w:ins w:id="2124" w:author="AL" w:date="2021-08-05T12:04:00Z">
        <w:r w:rsidR="00FF21C8">
          <w:rPr>
            <w:lang w:val="en-US"/>
          </w:rPr>
          <w:t xml:space="preserve"> for </w:t>
        </w:r>
      </w:ins>
      <w:ins w:id="2125" w:author="AL" w:date="2021-08-05T12:05:00Z">
        <w:r w:rsidR="00FF21C8">
          <w:rPr>
            <w:lang w:val="en-US"/>
          </w:rPr>
          <w:t>folded proteins (top), intrinsically disordered proteins (</w:t>
        </w:r>
      </w:ins>
      <w:ins w:id="2126" w:author="AL" w:date="2021-08-05T12:06:00Z">
        <w:r w:rsidR="00FF21C8">
          <w:rPr>
            <w:lang w:val="en-US"/>
          </w:rPr>
          <w:t xml:space="preserve">IDPs, </w:t>
        </w:r>
      </w:ins>
      <w:ins w:id="2127" w:author="AL" w:date="2021-08-05T12:05:00Z">
        <w:r w:rsidR="00FF21C8">
          <w:rPr>
            <w:lang w:val="en-US"/>
          </w:rPr>
          <w:t>middle) and n</w:t>
        </w:r>
      </w:ins>
      <w:ins w:id="2128" w:author="AL" w:date="2021-08-05T12:06:00Z">
        <w:r w:rsidR="00FF21C8">
          <w:rPr>
            <w:lang w:val="en-US"/>
          </w:rPr>
          <w:t>ucleic acids (RNA and DNA, bottom)</w:t>
        </w:r>
      </w:ins>
      <w:ins w:id="2129" w:author="AL" w:date="2021-08-05T12:02:00Z">
        <w:r w:rsidR="00FF21C8">
          <w:rPr>
            <w:lang w:val="en-US"/>
          </w:rPr>
          <w:t xml:space="preserve"> </w:t>
        </w:r>
      </w:ins>
      <w:ins w:id="2130" w:author="AL" w:date="2021-08-05T12:07:00Z">
        <w:r w:rsidR="00FF21C8">
          <w:rPr>
            <w:lang w:val="en-US"/>
          </w:rPr>
          <w:t>vs. simulated concentration</w:t>
        </w:r>
      </w:ins>
      <w:ins w:id="2131" w:author="AL" w:date="2021-08-06T21:28:00Z">
        <w:r w:rsidR="005340E1">
          <w:rPr>
            <w:lang w:val="en-US"/>
          </w:rPr>
          <w:t>. C</w:t>
        </w:r>
      </w:ins>
      <w:ins w:id="2132" w:author="AL" w:date="2021-08-05T12:02:00Z">
        <w:r w:rsidR="00FF21C8">
          <w:rPr>
            <w:lang w:val="en-US"/>
          </w:rPr>
          <w:t>omparison of conventional methods (colored circles/lines) with the NN</w:t>
        </w:r>
      </w:ins>
      <w:ins w:id="2133" w:author="AL" w:date="2021-08-05T12:03:00Z">
        <w:r w:rsidR="00FF21C8">
          <w:rPr>
            <w:lang w:val="en-US"/>
          </w:rPr>
          <w:t>s</w:t>
        </w:r>
      </w:ins>
      <w:ins w:id="2134" w:author="AL" w:date="2021-08-05T12:02:00Z">
        <w:r w:rsidR="00FF21C8">
          <w:rPr>
            <w:lang w:val="en-US"/>
          </w:rPr>
          <w:t xml:space="preserve"> predictions (black circles/lines).</w:t>
        </w:r>
      </w:ins>
      <w:ins w:id="2135" w:author="AL" w:date="2021-08-06T21:33:00Z">
        <w:r w:rsidR="006F0337">
          <w:rPr>
            <w:lang w:val="en-US"/>
          </w:rPr>
          <w:t xml:space="preserve"> Dashed lines represent methods not directly applicable for</w:t>
        </w:r>
      </w:ins>
      <w:ins w:id="2136" w:author="AL" w:date="2021-08-06T21:34:00Z">
        <w:r w:rsidR="006F0337">
          <w:rPr>
            <w:lang w:val="en-US"/>
          </w:rPr>
          <w:t xml:space="preserve"> estimating MW from nucleic acids data.</w:t>
        </w:r>
      </w:ins>
    </w:p>
    <w:p w14:paraId="1B50D1C3" w14:textId="0882678F" w:rsidR="005B2D26" w:rsidDel="002E3D43" w:rsidRDefault="005B2D26">
      <w:pPr>
        <w:pStyle w:val="Caption"/>
        <w:rPr>
          <w:del w:id="2137" w:author="AL" w:date="2021-07-27T17:20:00Z"/>
          <w:lang w:val="en-US"/>
        </w:rPr>
        <w:pPrChange w:id="2138" w:author="AL" w:date="2021-07-27T16:19:00Z">
          <w:pPr>
            <w:pStyle w:val="NormalWeb"/>
          </w:pPr>
        </w:pPrChange>
      </w:pPr>
    </w:p>
    <w:p w14:paraId="5A16EE02" w14:textId="214D0066" w:rsidR="00D918CA" w:rsidDel="005B2D26" w:rsidRDefault="00D918CA">
      <w:pPr>
        <w:rPr>
          <w:del w:id="2139" w:author="AL" w:date="2021-07-27T16:16:00Z"/>
          <w:lang w:val="en-US"/>
        </w:rPr>
      </w:pPr>
      <w:del w:id="2140" w:author="AL" w:date="2021-07-27T16:16:00Z">
        <w:r w:rsidDel="005B2D26">
          <w:rPr>
            <w:lang w:val="en-US"/>
          </w:rPr>
          <w:br w:type="page"/>
        </w:r>
      </w:del>
    </w:p>
    <w:p w14:paraId="4B218596" w14:textId="0692FE27" w:rsidR="00FC67F5" w:rsidDel="00764E2D" w:rsidRDefault="00495F18">
      <w:pPr>
        <w:pStyle w:val="NormalWeb"/>
        <w:rPr>
          <w:del w:id="2141" w:author="AL" w:date="2021-08-03T18:03:00Z"/>
          <w:lang w:val="en-US"/>
        </w:rPr>
      </w:pPr>
      <w:ins w:id="2142" w:author="AL" w:date="2021-08-03T17:15:00Z">
        <w:r>
          <w:rPr>
            <w:noProof/>
            <w:lang w:val="en-US"/>
          </w:rPr>
          <w:softHyphen/>
        </w:r>
        <w:r>
          <w:rPr>
            <w:noProof/>
            <w:lang w:val="en-US"/>
          </w:rPr>
          <w:softHyphen/>
        </w:r>
        <w:r>
          <w:rPr>
            <w:noProof/>
            <w:lang w:val="en-US"/>
          </w:rPr>
          <w:softHyphen/>
        </w:r>
        <w:r>
          <w:rPr>
            <w:noProof/>
            <w:lang w:val="en-US"/>
          </w:rPr>
          <w:softHyphen/>
        </w:r>
        <w:r>
          <w:rPr>
            <w:noProof/>
            <w:lang w:val="en-US"/>
          </w:rPr>
          <w:softHyphen/>
        </w:r>
        <w:r>
          <w:rPr>
            <w:noProof/>
            <w:lang w:val="en-US"/>
          </w:rPr>
          <w:softHyphen/>
        </w:r>
      </w:ins>
      <w:commentRangeStart w:id="2143"/>
      <w:del w:id="2144" w:author="AL" w:date="2021-08-03T18:01:00Z">
        <w:r w:rsidR="00B40FD7" w:rsidDel="00764E2D">
          <w:rPr>
            <w:noProof/>
            <w:lang w:val="en-US"/>
          </w:rPr>
          <w:drawing>
            <wp:inline distT="0" distB="0" distL="0" distR="0" wp14:anchorId="79D68460" wp14:editId="2F6E212D">
              <wp:extent cx="6385139" cy="359164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table.png"/>
                      <pic:cNvPicPr/>
                    </pic:nvPicPr>
                    <pic:blipFill>
                      <a:blip r:embed="rId34">
                        <a:extLst>
                          <a:ext uri="{28A0092B-C50C-407E-A947-70E740481C1C}">
                            <a14:useLocalDpi xmlns:a14="http://schemas.microsoft.com/office/drawing/2010/main" val="0"/>
                          </a:ext>
                        </a:extLst>
                      </a:blip>
                      <a:stretch>
                        <a:fillRect/>
                      </a:stretch>
                    </pic:blipFill>
                    <pic:spPr>
                      <a:xfrm>
                        <a:off x="0" y="0"/>
                        <a:ext cx="6385139" cy="3591641"/>
                      </a:xfrm>
                      <a:prstGeom prst="rect">
                        <a:avLst/>
                      </a:prstGeom>
                    </pic:spPr>
                  </pic:pic>
                </a:graphicData>
              </a:graphic>
            </wp:inline>
          </w:drawing>
        </w:r>
      </w:del>
      <w:commentRangeEnd w:id="2143"/>
      <w:r w:rsidR="00BE11AA">
        <w:rPr>
          <w:rStyle w:val="CommentReference"/>
          <w:rFonts w:eastAsiaTheme="minorHAnsi" w:cstheme="minorBidi"/>
        </w:rPr>
        <w:commentReference w:id="2143"/>
      </w:r>
    </w:p>
    <w:p w14:paraId="0FA676E1" w14:textId="5BAA6184" w:rsidR="00A832BA" w:rsidRPr="007609B6" w:rsidRDefault="00A832BA">
      <w:pPr>
        <w:pStyle w:val="NormalWeb"/>
        <w:rPr>
          <w:lang w:val="en-US"/>
        </w:rPr>
        <w:pPrChange w:id="2145" w:author="AL" w:date="2021-08-03T18:03:00Z">
          <w:pPr>
            <w:pStyle w:val="NormalWeb"/>
            <w:jc w:val="center"/>
          </w:pPr>
        </w:pPrChange>
      </w:pPr>
      <w:del w:id="2146" w:author="AL" w:date="2021-08-03T18:03:00Z">
        <w:r w:rsidRPr="007609B6" w:rsidDel="00764E2D">
          <w:rPr>
            <w:lang w:val="en-US"/>
          </w:rPr>
          <w:delText>Fig.</w:delText>
        </w:r>
        <w:r w:rsidR="007609B6" w:rsidRPr="007609B6" w:rsidDel="00764E2D">
          <w:rPr>
            <w:lang w:val="en-US"/>
          </w:rPr>
          <w:delText>5</w:delText>
        </w:r>
        <w:r w:rsidRPr="007609B6" w:rsidDel="00764E2D">
          <w:rPr>
            <w:lang w:val="en-US"/>
          </w:rPr>
          <w:delText xml:space="preserve"> Comparison of performances of different methods (proteins, NAs, IDPs).</w:delText>
        </w:r>
      </w:del>
    </w:p>
    <w:p w14:paraId="51E4E48A" w14:textId="5F1DD05E" w:rsidR="006731A2" w:rsidDel="00D01685" w:rsidRDefault="006731A2">
      <w:pPr>
        <w:pStyle w:val="NormalWeb"/>
        <w:rPr>
          <w:del w:id="2147" w:author="AL" w:date="2021-08-06T21:49:00Z"/>
          <w:lang w:val="en-US"/>
        </w:rPr>
      </w:pPr>
      <w:del w:id="2148" w:author="AL" w:date="2021-08-06T21:31:00Z">
        <w:r w:rsidDel="006F0337">
          <w:rPr>
            <w:lang w:val="en-US"/>
          </w:rPr>
          <w:delText xml:space="preserve">  </w:delText>
        </w:r>
      </w:del>
      <w:del w:id="2149" w:author="AL" w:date="2021-07-29T17:18:00Z">
        <w:r w:rsidR="00AE2B4B" w:rsidRPr="00100703" w:rsidDel="000C63E8">
          <w:rPr>
            <w:highlight w:val="yellow"/>
            <w:lang w:val="en-US"/>
            <w:rPrChange w:id="2150" w:author="AL" w:date="2021-07-21T18:36:00Z">
              <w:rPr>
                <w:lang w:val="en-US"/>
              </w:rPr>
            </w:rPrChange>
          </w:rPr>
          <w:delText>Interestingly</w:delText>
        </w:r>
        <w:r w:rsidR="00AE2B4B" w:rsidDel="000C63E8">
          <w:rPr>
            <w:lang w:val="en-US"/>
          </w:rPr>
          <w:delText>,</w:delText>
        </w:r>
        <w:r w:rsidR="00743B2D" w:rsidDel="000C63E8">
          <w:rPr>
            <w:lang w:val="en-US"/>
          </w:rPr>
          <w:delText xml:space="preserve"> </w:delText>
        </w:r>
        <w:r w:rsidR="00AE2B4B" w:rsidDel="000C63E8">
          <w:rPr>
            <w:lang w:val="en-US"/>
          </w:rPr>
          <w:delText>t</w:delText>
        </w:r>
      </w:del>
      <w:del w:id="2151" w:author="AL" w:date="2021-08-06T21:31:00Z">
        <w:r w:rsidR="00AE2B4B" w:rsidDel="006F0337">
          <w:rPr>
            <w:lang w:val="en-US"/>
          </w:rPr>
          <w:delText xml:space="preserve">he accuracy of predictions </w:delText>
        </w:r>
        <w:r w:rsidDel="006F0337">
          <w:rPr>
            <w:lang w:val="en-US"/>
          </w:rPr>
          <w:delText xml:space="preserve">by NNs </w:delText>
        </w:r>
        <w:r w:rsidR="00AE2B4B" w:rsidDel="006F0337">
          <w:rPr>
            <w:lang w:val="en-US"/>
          </w:rPr>
          <w:delText xml:space="preserve">for both MW and </w:delText>
        </w:r>
        <w:r w:rsidR="00AE2B4B" w:rsidRPr="000A3BEF" w:rsidDel="006F0337">
          <w:rPr>
            <w:i/>
            <w:iCs/>
            <w:lang w:val="en-US"/>
          </w:rPr>
          <w:delText>D</w:delText>
        </w:r>
        <w:r w:rsidR="00AE2B4B" w:rsidRPr="000A3BEF" w:rsidDel="006F0337">
          <w:rPr>
            <w:i/>
            <w:iCs/>
            <w:vertAlign w:val="subscript"/>
            <w:lang w:val="en-US"/>
          </w:rPr>
          <w:delText>max</w:delText>
        </w:r>
        <w:r w:rsidR="00AE2B4B" w:rsidDel="006F0337">
          <w:rPr>
            <w:lang w:val="en-US"/>
          </w:rPr>
          <w:delText xml:space="preserve"> improves gradually with the simulated concentration and </w:delText>
        </w:r>
      </w:del>
      <w:del w:id="2152" w:author="AL" w:date="2021-07-27T17:33:00Z">
        <w:r w:rsidR="00AE2B4B" w:rsidDel="000D172F">
          <w:rPr>
            <w:lang w:val="en-US"/>
          </w:rPr>
          <w:delText xml:space="preserve">mostly </w:delText>
        </w:r>
      </w:del>
      <w:del w:id="2153" w:author="AL" w:date="2021-08-06T21:31:00Z">
        <w:r w:rsidR="00AE2B4B" w:rsidDel="006F0337">
          <w:rPr>
            <w:lang w:val="en-US"/>
          </w:rPr>
          <w:delText>reach</w:delText>
        </w:r>
        <w:r w:rsidR="00FE2AE4" w:rsidDel="006F0337">
          <w:rPr>
            <w:lang w:val="en-US"/>
          </w:rPr>
          <w:delText>es</w:delText>
        </w:r>
        <w:r w:rsidR="00AE2B4B" w:rsidDel="006F0337">
          <w:rPr>
            <w:lang w:val="en-US"/>
          </w:rPr>
          <w:delText xml:space="preserve"> a plateau at concentrations </w:delText>
        </w:r>
      </w:del>
      <w:del w:id="2154" w:author="AL" w:date="2021-07-27T17:32:00Z">
        <w:r w:rsidR="00AE2B4B" w:rsidDel="00435EA4">
          <w:rPr>
            <w:lang w:val="en-US"/>
          </w:rPr>
          <w:delText>as low</w:delText>
        </w:r>
      </w:del>
      <w:del w:id="2155" w:author="AL" w:date="2021-08-06T21:31:00Z">
        <w:r w:rsidR="00AE2B4B" w:rsidDel="006F0337">
          <w:rPr>
            <w:lang w:val="en-US"/>
          </w:rPr>
          <w:delText xml:space="preserve"> </w:delText>
        </w:r>
      </w:del>
      <w:del w:id="2156" w:author="AL" w:date="2021-07-27T17:32:00Z">
        <w:r w:rsidR="00AE2B4B" w:rsidDel="00435EA4">
          <w:rPr>
            <w:lang w:val="en-US"/>
          </w:rPr>
          <w:delText xml:space="preserve">as </w:delText>
        </w:r>
      </w:del>
      <w:del w:id="2157" w:author="AL" w:date="2021-08-06T21:31:00Z">
        <w:r w:rsidR="00AE2B4B" w:rsidDel="006F0337">
          <w:rPr>
            <w:lang w:val="en-US"/>
          </w:rPr>
          <w:delText>1</w:delText>
        </w:r>
      </w:del>
      <w:del w:id="2158" w:author="AL" w:date="2021-08-06T21:29:00Z">
        <w:r w:rsidR="000A3BEF" w:rsidDel="005340E1">
          <w:rPr>
            <w:lang w:val="en-US"/>
          </w:rPr>
          <w:delText>-</w:delText>
        </w:r>
        <w:r w:rsidR="00AE2B4B" w:rsidDel="005340E1">
          <w:rPr>
            <w:lang w:val="en-US"/>
          </w:rPr>
          <w:delText>2</w:delText>
        </w:r>
      </w:del>
      <w:del w:id="2159" w:author="AL" w:date="2021-08-06T21:31:00Z">
        <w:r w:rsidR="00AE2B4B" w:rsidDel="006F0337">
          <w:rPr>
            <w:lang w:val="en-US"/>
          </w:rPr>
          <w:delText xml:space="preserve"> mg/ml.</w:delText>
        </w:r>
        <w:r w:rsidDel="006F0337">
          <w:rPr>
            <w:lang w:val="en-US"/>
          </w:rPr>
          <w:delText xml:space="preserve"> </w:delText>
        </w:r>
      </w:del>
      <w:del w:id="2160" w:author="AL" w:date="2021-08-06T21:49:00Z">
        <w:r w:rsidDel="00D01685">
          <w:rPr>
            <w:lang w:val="en-US"/>
          </w:rPr>
          <w:delText>The conventional methods work somewhat succes</w:delText>
        </w:r>
        <w:r w:rsidR="00E86109" w:rsidDel="00D01685">
          <w:rPr>
            <w:lang w:val="en-US"/>
          </w:rPr>
          <w:delText>s</w:delText>
        </w:r>
        <w:r w:rsidDel="00D01685">
          <w:rPr>
            <w:lang w:val="en-US"/>
          </w:rPr>
          <w:delText xml:space="preserve">fully on globular proteins and worse on proteins with more exotic shapes, with the best average result provided by the </w:delText>
        </w:r>
      </w:del>
      <w:del w:id="2161" w:author="AL" w:date="2021-07-21T18:51:00Z">
        <w:r w:rsidR="00E86109" w:rsidDel="00C6137E">
          <w:rPr>
            <w:lang w:val="en-US"/>
          </w:rPr>
          <w:delText>Fisher’s (</w:delText>
        </w:r>
      </w:del>
      <w:del w:id="2162" w:author="AL" w:date="2021-08-06T21:49:00Z">
        <w:r w:rsidDel="00D01685">
          <w:rPr>
            <w:lang w:val="en-US"/>
          </w:rPr>
          <w:delText>MoW</w:delText>
        </w:r>
      </w:del>
      <w:del w:id="2163" w:author="AL" w:date="2021-07-21T18:51:00Z">
        <w:r w:rsidR="00E86109" w:rsidDel="00C6137E">
          <w:rPr>
            <w:lang w:val="en-US"/>
          </w:rPr>
          <w:delText>)</w:delText>
        </w:r>
      </w:del>
      <w:del w:id="2164" w:author="AL" w:date="2021-08-06T21:49:00Z">
        <w:r w:rsidDel="00D01685">
          <w:rPr>
            <w:lang w:val="en-US"/>
          </w:rPr>
          <w:delText xml:space="preserve"> method. It also appeared to be the only method </w:delText>
        </w:r>
        <w:r w:rsidR="000A3BEF" w:rsidDel="00D01685">
          <w:rPr>
            <w:lang w:val="en-US"/>
          </w:rPr>
          <w:delText>where its</w:delText>
        </w:r>
        <w:r w:rsidDel="00D01685">
          <w:rPr>
            <w:lang w:val="en-US"/>
          </w:rPr>
          <w:delText xml:space="preserve"> be</w:delText>
        </w:r>
        <w:r w:rsidR="000A3BEF" w:rsidDel="00D01685">
          <w:rPr>
            <w:lang w:val="en-US"/>
          </w:rPr>
          <w:delText>havio</w:delText>
        </w:r>
        <w:r w:rsidDel="00D01685">
          <w:rPr>
            <w:lang w:val="en-US"/>
          </w:rPr>
          <w:delText xml:space="preserve">r is </w:delText>
        </w:r>
        <w:r w:rsidR="000A3BEF" w:rsidDel="00D01685">
          <w:rPr>
            <w:lang w:val="en-US"/>
          </w:rPr>
          <w:delText xml:space="preserve">strongly </w:delText>
        </w:r>
        <w:commentRangeStart w:id="2165"/>
        <w:r w:rsidDel="00D01685">
          <w:rPr>
            <w:lang w:val="en-US"/>
          </w:rPr>
          <w:delText xml:space="preserve">dependent </w:delText>
        </w:r>
        <w:commentRangeEnd w:id="2165"/>
        <w:r w:rsidR="000C3AA1" w:rsidDel="00D01685">
          <w:rPr>
            <w:rStyle w:val="CommentReference"/>
            <w:rFonts w:eastAsiaTheme="minorHAnsi" w:cstheme="minorBidi"/>
          </w:rPr>
          <w:commentReference w:id="2165"/>
        </w:r>
        <w:r w:rsidDel="00D01685">
          <w:rPr>
            <w:lang w:val="en-US"/>
          </w:rPr>
          <w:delText>on</w:delText>
        </w:r>
        <w:r w:rsidR="000A3BEF" w:rsidDel="00D01685">
          <w:rPr>
            <w:lang w:val="en-US"/>
          </w:rPr>
          <w:delText xml:space="preserve"> the amount of</w:delText>
        </w:r>
        <w:r w:rsidDel="00D01685">
          <w:rPr>
            <w:lang w:val="en-US"/>
          </w:rPr>
          <w:delText xml:space="preserve"> simulated noise, indicating the usage of higher angles for predictions. </w:delText>
        </w:r>
        <w:commentRangeStart w:id="2166"/>
        <w:r w:rsidDel="00D01685">
          <w:rPr>
            <w:lang w:val="en-US"/>
          </w:rPr>
          <w:delText xml:space="preserve">Otherwise, the errors are </w:delText>
        </w:r>
        <w:r w:rsidR="00E86109" w:rsidDel="00D01685">
          <w:rPr>
            <w:lang w:val="en-US"/>
          </w:rPr>
          <w:delText xml:space="preserve">mostly </w:delText>
        </w:r>
        <w:r w:rsidDel="00D01685">
          <w:rPr>
            <w:lang w:val="en-US"/>
          </w:rPr>
          <w:delText xml:space="preserve">within </w:delText>
        </w:r>
        <w:r w:rsidR="00E86109" w:rsidDel="00D01685">
          <w:rPr>
            <w:lang w:val="en-US"/>
          </w:rPr>
          <w:delText xml:space="preserve">the </w:delText>
        </w:r>
        <w:r w:rsidDel="00D01685">
          <w:rPr>
            <w:lang w:val="en-US"/>
          </w:rPr>
          <w:delText>claimed</w:delText>
        </w:r>
        <w:r w:rsidR="00230003" w:rsidDel="00D01685">
          <w:rPr>
            <w:lang w:val="en-US"/>
          </w:rPr>
          <w:delText xml:space="preserve"> by authors</w:delText>
        </w:r>
        <w:r w:rsidDel="00D01685">
          <w:rPr>
            <w:lang w:val="en-US"/>
          </w:rPr>
          <w:delText xml:space="preserve"> 10%. </w:delText>
        </w:r>
        <w:commentRangeEnd w:id="2166"/>
        <w:r w:rsidR="000C3AA1" w:rsidDel="00D01685">
          <w:rPr>
            <w:rStyle w:val="CommentReference"/>
            <w:rFonts w:eastAsiaTheme="minorHAnsi" w:cstheme="minorBidi"/>
          </w:rPr>
          <w:commentReference w:id="2166"/>
        </w:r>
        <w:r w:rsidRPr="000C3AA1" w:rsidDel="00D01685">
          <w:rPr>
            <w:highlight w:val="yellow"/>
            <w:lang w:val="en-US"/>
            <w:rPrChange w:id="2167" w:author="AL" w:date="2021-07-21T18:56:00Z">
              <w:rPr>
                <w:lang w:val="en-US"/>
              </w:rPr>
            </w:rPrChange>
          </w:rPr>
          <w:delText>Surprisingly</w:delText>
        </w:r>
        <w:r w:rsidDel="00D01685">
          <w:rPr>
            <w:lang w:val="en-US"/>
          </w:rPr>
          <w:delText xml:space="preserve">, the NN almost two times outperformed all these methods with </w:delText>
        </w:r>
        <w:r w:rsidR="00230003" w:rsidDel="00D01685">
          <w:rPr>
            <w:lang w:val="en-US"/>
          </w:rPr>
          <w:delText>the average</w:delText>
        </w:r>
        <w:r w:rsidDel="00D01685">
          <w:rPr>
            <w:lang w:val="en-US"/>
          </w:rPr>
          <w:delText xml:space="preserve"> error just beyond 3% for the higher simulated concentrations. The </w:delText>
        </w:r>
        <w:r w:rsidRPr="00230003" w:rsidDel="00D01685">
          <w:rPr>
            <w:i/>
            <w:iCs/>
            <w:lang w:val="en-US"/>
          </w:rPr>
          <w:delText>D</w:delText>
        </w:r>
        <w:r w:rsidRPr="00230003" w:rsidDel="00D01685">
          <w:rPr>
            <w:i/>
            <w:iCs/>
            <w:vertAlign w:val="subscript"/>
            <w:lang w:val="en-US"/>
          </w:rPr>
          <w:delText>max</w:delText>
        </w:r>
        <w:r w:rsidDel="00D01685">
          <w:rPr>
            <w:lang w:val="en-US"/>
          </w:rPr>
          <w:delText xml:space="preserve"> estimate </w:delText>
        </w:r>
        <w:r w:rsidR="00230003" w:rsidDel="00D01685">
          <w:rPr>
            <w:lang w:val="en-US"/>
          </w:rPr>
          <w:delText>by</w:delText>
        </w:r>
        <w:r w:rsidR="00E86109" w:rsidDel="00D01685">
          <w:rPr>
            <w:lang w:val="en-US"/>
          </w:rPr>
          <w:delText xml:space="preserve"> the</w:delText>
        </w:r>
        <w:r w:rsidDel="00D01685">
          <w:rPr>
            <w:lang w:val="en-US"/>
          </w:rPr>
          <w:delText xml:space="preserve"> NN </w:delText>
        </w:r>
        <w:r w:rsidR="00E86109" w:rsidDel="00D01685">
          <w:rPr>
            <w:lang w:val="en-US"/>
          </w:rPr>
          <w:delText xml:space="preserve">has </w:delText>
        </w:r>
        <w:r w:rsidDel="00D01685">
          <w:rPr>
            <w:lang w:val="en-US"/>
          </w:rPr>
          <w:delText xml:space="preserve">also improved the previous best result of </w:delText>
        </w:r>
        <w:r w:rsidR="00230003" w:rsidDel="00D01685">
          <w:rPr>
            <w:lang w:val="en-US"/>
          </w:rPr>
          <w:delText xml:space="preserve">the </w:delText>
        </w:r>
        <w:r w:rsidR="00E86109" w:rsidDel="00D01685">
          <w:rPr>
            <w:lang w:val="en-US"/>
          </w:rPr>
          <w:delText>Size&amp;Shape method (</w:delText>
        </w:r>
        <w:r w:rsidDel="00D01685">
          <w:rPr>
            <w:lang w:val="en-US"/>
          </w:rPr>
          <w:delText>DATCLASS</w:delText>
        </w:r>
        <w:r w:rsidR="00E86109" w:rsidDel="00D01685">
          <w:rPr>
            <w:lang w:val="en-US"/>
          </w:rPr>
          <w:delText>)</w:delText>
        </w:r>
        <w:r w:rsidDel="00D01685">
          <w:rPr>
            <w:lang w:val="en-US"/>
          </w:rPr>
          <w:delText xml:space="preserve"> almost two-fold with the lowest &lt;Δ</w:delText>
        </w:r>
        <w:r w:rsidRPr="006731A2" w:rsidDel="00D01685">
          <w:rPr>
            <w:vertAlign w:val="subscript"/>
            <w:lang w:val="en-US"/>
          </w:rPr>
          <w:delText>rel</w:delText>
        </w:r>
        <w:r w:rsidDel="00D01685">
          <w:rPr>
            <w:lang w:val="en-US"/>
          </w:rPr>
          <w:delText xml:space="preserve">&gt; touching 3%. </w:delText>
        </w:r>
      </w:del>
    </w:p>
    <w:p w14:paraId="4AB8EC22" w14:textId="6C1EE385" w:rsidR="006731A2" w:rsidRPr="00C25A7C" w:rsidDel="00D01685" w:rsidRDefault="006731A2">
      <w:pPr>
        <w:pStyle w:val="NormalWeb"/>
        <w:rPr>
          <w:del w:id="2168" w:author="AL" w:date="2021-08-06T21:49:00Z"/>
          <w:lang w:val="en-US"/>
        </w:rPr>
      </w:pPr>
      <w:del w:id="2169" w:author="AL" w:date="2021-08-06T21:49:00Z">
        <w:r w:rsidDel="00D01685">
          <w:rPr>
            <w:lang w:val="en-US"/>
          </w:rPr>
          <w:delText xml:space="preserve">  </w:delText>
        </w:r>
        <w:r w:rsidR="00304594" w:rsidDel="00D01685">
          <w:rPr>
            <w:lang w:val="en-US"/>
          </w:rPr>
          <w:delText xml:space="preserve"> </w:delText>
        </w:r>
        <w:r w:rsidR="001E4525" w:rsidRPr="0049277D" w:rsidDel="00D01685">
          <w:rPr>
            <w:highlight w:val="yellow"/>
            <w:lang w:val="en-US"/>
            <w:rPrChange w:id="2170" w:author="AL" w:date="2021-07-21T18:57:00Z">
              <w:rPr>
                <w:lang w:val="en-US"/>
              </w:rPr>
            </w:rPrChange>
          </w:rPr>
          <w:delText>Understandably</w:delText>
        </w:r>
        <w:r w:rsidR="001E4525" w:rsidDel="00D01685">
          <w:rPr>
            <w:lang w:val="en-US"/>
          </w:rPr>
          <w:delText>, as these methods are not specifically tailor</w:delText>
        </w:r>
        <w:r w:rsidR="00F341ED" w:rsidDel="00D01685">
          <w:rPr>
            <w:lang w:val="en-US"/>
          </w:rPr>
          <w:delText>ed</w:delText>
        </w:r>
        <w:r w:rsidR="001E4525" w:rsidDel="00D01685">
          <w:rPr>
            <w:lang w:val="en-US"/>
          </w:rPr>
          <w:delText xml:space="preserve"> for the nucleic acids, the </w:delText>
        </w:r>
        <w:r w:rsidR="00F341ED" w:rsidDel="00D01685">
          <w:rPr>
            <w:lang w:val="en-US"/>
          </w:rPr>
          <w:delText xml:space="preserve">relative </w:delText>
        </w:r>
        <w:r w:rsidR="00E86109" w:rsidDel="00D01685">
          <w:rPr>
            <w:lang w:val="en-US"/>
          </w:rPr>
          <w:delText>performance of NNs</w:delText>
        </w:r>
        <w:r w:rsidR="001E4525" w:rsidDel="00D01685">
          <w:rPr>
            <w:lang w:val="en-US"/>
          </w:rPr>
          <w:delText xml:space="preserve"> is even better in </w:delText>
        </w:r>
        <w:r w:rsidR="00F341ED" w:rsidDel="00D01685">
          <w:rPr>
            <w:lang w:val="en-US"/>
          </w:rPr>
          <w:delText xml:space="preserve">the </w:delText>
        </w:r>
        <w:r w:rsidR="001E4525" w:rsidDel="00D01685">
          <w:rPr>
            <w:lang w:val="en-US"/>
          </w:rPr>
          <w:delText xml:space="preserve">case of DNA/RNA models. </w:delText>
        </w:r>
        <w:r w:rsidR="00F553BE" w:rsidDel="00D01685">
          <w:rPr>
            <w:lang w:val="en-US"/>
          </w:rPr>
          <w:delText xml:space="preserve">MoW can not compete with NN in this case and </w:delText>
        </w:r>
        <w:r w:rsidR="00F341ED" w:rsidDel="00D01685">
          <w:rPr>
            <w:lang w:val="en-US"/>
          </w:rPr>
          <w:delText>demonstrates</w:delText>
        </w:r>
        <w:r w:rsidR="00F553BE" w:rsidDel="00D01685">
          <w:rPr>
            <w:lang w:val="en-US"/>
          </w:rPr>
          <w:delText xml:space="preserve"> the worst results of &lt;Δ</w:delText>
        </w:r>
        <w:r w:rsidR="00F553BE" w:rsidRPr="006731A2" w:rsidDel="00D01685">
          <w:rPr>
            <w:vertAlign w:val="subscript"/>
            <w:lang w:val="en-US"/>
          </w:rPr>
          <w:delText>rel</w:delText>
        </w:r>
        <w:r w:rsidR="00F553BE" w:rsidDel="00D01685">
          <w:rPr>
            <w:lang w:val="en-US"/>
          </w:rPr>
          <w:delText>&gt; about 20%.</w:delText>
        </w:r>
        <w:r w:rsidR="00C25A7C" w:rsidDel="00D01685">
          <w:rPr>
            <w:lang w:val="en-US"/>
          </w:rPr>
          <w:delText xml:space="preserve"> The Bayesian inference gives the best predictions in MW, however,</w:delText>
        </w:r>
        <w:r w:rsidR="00F341ED" w:rsidDel="00D01685">
          <w:rPr>
            <w:lang w:val="en-US"/>
          </w:rPr>
          <w:delText xml:space="preserve"> </w:delText>
        </w:r>
        <w:r w:rsidR="00F341ED" w:rsidRPr="0049277D" w:rsidDel="00D01685">
          <w:rPr>
            <w:highlight w:val="yellow"/>
            <w:lang w:val="en-US"/>
            <w:rPrChange w:id="2171" w:author="AL" w:date="2021-07-21T18:58:00Z">
              <w:rPr>
                <w:lang w:val="en-US"/>
              </w:rPr>
            </w:rPrChange>
          </w:rPr>
          <w:delText>it</w:delText>
        </w:r>
        <w:r w:rsidR="00C25A7C" w:rsidRPr="008F6CA5" w:rsidDel="00D01685">
          <w:rPr>
            <w:highlight w:val="yellow"/>
            <w:lang w:val="en-US"/>
            <w:rPrChange w:id="2172" w:author="Дмитрий Молоденский" w:date="2021-08-02T15:39:00Z">
              <w:rPr>
                <w:lang w:val="ru-RU"/>
              </w:rPr>
            </w:rPrChange>
          </w:rPr>
          <w:delText xml:space="preserve"> </w:delText>
        </w:r>
        <w:r w:rsidR="00C25A7C" w:rsidRPr="0049277D" w:rsidDel="00D01685">
          <w:rPr>
            <w:highlight w:val="yellow"/>
            <w:lang w:val="en-US"/>
            <w:rPrChange w:id="2173" w:author="AL" w:date="2021-07-21T18:58:00Z">
              <w:rPr>
                <w:lang w:val="en-US"/>
              </w:rPr>
            </w:rPrChange>
          </w:rPr>
          <w:delText>come</w:delText>
        </w:r>
        <w:r w:rsidR="00F341ED" w:rsidRPr="0049277D" w:rsidDel="00D01685">
          <w:rPr>
            <w:highlight w:val="yellow"/>
            <w:lang w:val="en-US"/>
            <w:rPrChange w:id="2174" w:author="AL" w:date="2021-07-21T18:58:00Z">
              <w:rPr>
                <w:lang w:val="en-US"/>
              </w:rPr>
            </w:rPrChange>
          </w:rPr>
          <w:delText>s</w:delText>
        </w:r>
        <w:r w:rsidR="00C25A7C" w:rsidRPr="0049277D" w:rsidDel="00D01685">
          <w:rPr>
            <w:highlight w:val="yellow"/>
            <w:lang w:val="en-US"/>
            <w:rPrChange w:id="2175" w:author="AL" w:date="2021-07-21T18:58:00Z">
              <w:rPr>
                <w:lang w:val="en-US"/>
              </w:rPr>
            </w:rPrChange>
          </w:rPr>
          <w:delText xml:space="preserve"> short of</w:delText>
        </w:r>
        <w:r w:rsidR="00C25A7C" w:rsidDel="00D01685">
          <w:rPr>
            <w:lang w:val="en-US"/>
          </w:rPr>
          <w:delText xml:space="preserve"> </w:delText>
        </w:r>
        <w:r w:rsidR="00F341ED" w:rsidDel="00D01685">
          <w:rPr>
            <w:lang w:val="en-US"/>
          </w:rPr>
          <w:delText xml:space="preserve">the </w:delText>
        </w:r>
        <w:r w:rsidR="00C25A7C" w:rsidDel="00D01685">
          <w:rPr>
            <w:lang w:val="en-US"/>
          </w:rPr>
          <w:delText xml:space="preserve">classical IFT method for </w:delText>
        </w:r>
        <w:r w:rsidR="00C25A7C" w:rsidRPr="00F341ED" w:rsidDel="00D01685">
          <w:rPr>
            <w:i/>
            <w:iCs/>
            <w:lang w:val="en-US"/>
          </w:rPr>
          <w:delText>D</w:delText>
        </w:r>
        <w:r w:rsidR="00C25A7C" w:rsidRPr="00F341ED" w:rsidDel="00D01685">
          <w:rPr>
            <w:i/>
            <w:iCs/>
            <w:vertAlign w:val="subscript"/>
            <w:lang w:val="en-US"/>
          </w:rPr>
          <w:delText>max</w:delText>
        </w:r>
        <w:r w:rsidR="00C25A7C" w:rsidDel="00D01685">
          <w:rPr>
            <w:lang w:val="en-US"/>
          </w:rPr>
          <w:delText xml:space="preserve"> prediction on the highe</w:delText>
        </w:r>
        <w:r w:rsidR="00E86109" w:rsidDel="00D01685">
          <w:rPr>
            <w:lang w:val="en-US"/>
          </w:rPr>
          <w:delText>st</w:delText>
        </w:r>
        <w:r w:rsidR="00C25A7C" w:rsidDel="00D01685">
          <w:rPr>
            <w:lang w:val="en-US"/>
          </w:rPr>
          <w:delText xml:space="preserve"> simulated concentrations.</w:delText>
        </w:r>
      </w:del>
    </w:p>
    <w:p w14:paraId="44F289CA" w14:textId="2025C0EE" w:rsidR="006C7DFA" w:rsidDel="00AD6ED1" w:rsidRDefault="006731A2" w:rsidP="00AD6ED1">
      <w:pPr>
        <w:pStyle w:val="NormalWeb"/>
        <w:rPr>
          <w:del w:id="2176" w:author="AL" w:date="2021-08-06T21:54:00Z"/>
          <w:lang w:val="en-US"/>
        </w:rPr>
      </w:pPr>
      <w:del w:id="2177" w:author="AL" w:date="2021-08-06T21:49:00Z">
        <w:r w:rsidDel="00D01685">
          <w:rPr>
            <w:lang w:val="en-US"/>
          </w:rPr>
          <w:delText xml:space="preserve">  </w:delText>
        </w:r>
      </w:del>
      <w:r w:rsidR="00304594">
        <w:rPr>
          <w:lang w:val="en-US"/>
        </w:rPr>
        <w:t>IDPs happen</w:t>
      </w:r>
      <w:ins w:id="2178" w:author="AL" w:date="2021-08-06T21:52:00Z">
        <w:r w:rsidR="00D01685">
          <w:rPr>
            <w:lang w:val="en-US"/>
          </w:rPr>
          <w:t>ed</w:t>
        </w:r>
      </w:ins>
      <w:r w:rsidR="00304594">
        <w:rPr>
          <w:lang w:val="en-US"/>
        </w:rPr>
        <w:t xml:space="preserve"> to be the most challenging objects for predictions</w:t>
      </w:r>
      <w:r w:rsidR="00F0242B">
        <w:rPr>
          <w:lang w:val="en-US"/>
        </w:rPr>
        <w:t xml:space="preserve">. The conventional methods failed to </w:t>
      </w:r>
      <w:del w:id="2179" w:author="AL" w:date="2021-08-06T21:50:00Z">
        <w:r w:rsidR="00F0242B" w:rsidDel="00D01685">
          <w:rPr>
            <w:lang w:val="en-US"/>
          </w:rPr>
          <w:delText>re</w:delText>
        </w:r>
      </w:del>
      <w:r w:rsidR="00F0242B">
        <w:rPr>
          <w:lang w:val="en-US"/>
        </w:rPr>
        <w:t>produce reasonable MW estimates with the &lt;</w:t>
      </w:r>
      <w:proofErr w:type="spellStart"/>
      <w:r w:rsidR="00F0242B">
        <w:rPr>
          <w:lang w:val="en-US"/>
        </w:rPr>
        <w:t>Δ</w:t>
      </w:r>
      <w:r w:rsidR="00F0242B" w:rsidRPr="006731A2">
        <w:rPr>
          <w:vertAlign w:val="subscript"/>
          <w:lang w:val="en-US"/>
        </w:rPr>
        <w:t>rel</w:t>
      </w:r>
      <w:proofErr w:type="spellEnd"/>
      <w:r w:rsidR="00F0242B">
        <w:rPr>
          <w:lang w:val="en-US"/>
        </w:rPr>
        <w:t xml:space="preserve">&gt; </w:t>
      </w:r>
      <w:del w:id="2180" w:author="AL" w:date="2021-08-06T21:50:00Z">
        <w:r w:rsidR="00F0242B" w:rsidDel="00D01685">
          <w:rPr>
            <w:lang w:val="en-US"/>
          </w:rPr>
          <w:delText>as high as</w:delText>
        </w:r>
      </w:del>
      <w:ins w:id="2181" w:author="AL" w:date="2021-08-06T21:50:00Z">
        <w:r w:rsidR="00D01685">
          <w:rPr>
            <w:lang w:val="en-US"/>
          </w:rPr>
          <w:t>in the range o</w:t>
        </w:r>
      </w:ins>
      <w:ins w:id="2182" w:author="AL" w:date="2021-08-06T21:51:00Z">
        <w:r w:rsidR="00D01685">
          <w:rPr>
            <w:lang w:val="en-US"/>
          </w:rPr>
          <w:t>f 20%–</w:t>
        </w:r>
      </w:ins>
      <w:del w:id="2183" w:author="AL" w:date="2021-08-06T21:51:00Z">
        <w:r w:rsidR="00F0242B" w:rsidDel="00D01685">
          <w:rPr>
            <w:lang w:val="en-US"/>
          </w:rPr>
          <w:delText xml:space="preserve"> </w:delText>
        </w:r>
      </w:del>
      <w:r w:rsidR="00F0242B">
        <w:rPr>
          <w:lang w:val="en-US"/>
        </w:rPr>
        <w:t xml:space="preserve">50%, while the NN showed much better results of 3-10% </w:t>
      </w:r>
      <w:r w:rsidR="00F0242B" w:rsidRPr="00D01685">
        <w:rPr>
          <w:lang w:val="en-US"/>
        </w:rPr>
        <w:t xml:space="preserve">enabling </w:t>
      </w:r>
      <w:del w:id="2184" w:author="AL" w:date="2021-08-06T21:53:00Z">
        <w:r w:rsidR="00F0242B" w:rsidRPr="00B80EC8" w:rsidDel="00D01685">
          <w:rPr>
            <w:highlight w:val="yellow"/>
            <w:lang w:val="en-US"/>
            <w:rPrChange w:id="2185" w:author="AL" w:date="2021-07-22T09:17:00Z">
              <w:rPr>
                <w:lang w:val="en-US"/>
              </w:rPr>
            </w:rPrChange>
          </w:rPr>
          <w:delText>for the first time</w:delText>
        </w:r>
        <w:r w:rsidR="00F0242B" w:rsidDel="00D01685">
          <w:rPr>
            <w:lang w:val="en-US"/>
          </w:rPr>
          <w:delText xml:space="preserve"> </w:delText>
        </w:r>
      </w:del>
      <w:r w:rsidR="00F0242B">
        <w:rPr>
          <w:lang w:val="en-US"/>
        </w:rPr>
        <w:t xml:space="preserve">to reliably estimate the MW of IDPs from </w:t>
      </w:r>
      <w:del w:id="2186" w:author="AL" w:date="2021-07-22T14:15:00Z">
        <w:r w:rsidR="00F0242B" w:rsidDel="009D75C0">
          <w:rPr>
            <w:lang w:val="en-US"/>
          </w:rPr>
          <w:delText>SAS</w:delText>
        </w:r>
      </w:del>
      <w:ins w:id="2187" w:author="AL" w:date="2021-07-22T14:15:00Z">
        <w:r w:rsidR="009D75C0">
          <w:rPr>
            <w:lang w:val="en-US"/>
          </w:rPr>
          <w:t>SAXS</w:t>
        </w:r>
      </w:ins>
      <w:r w:rsidR="00F0242B">
        <w:rPr>
          <w:lang w:val="en-US"/>
        </w:rPr>
        <w:t xml:space="preserve"> data.</w:t>
      </w:r>
      <w:del w:id="2188" w:author="AL" w:date="2021-08-06T21:54:00Z">
        <w:r w:rsidR="00F0242B" w:rsidDel="00AD6ED1">
          <w:rPr>
            <w:lang w:val="en-US"/>
          </w:rPr>
          <w:delText xml:space="preserve"> </w:delText>
        </w:r>
        <w:r w:rsidR="00F0242B" w:rsidRPr="00144797" w:rsidDel="00AD6ED1">
          <w:rPr>
            <w:highlight w:val="yellow"/>
            <w:lang w:val="en-US"/>
            <w:rPrChange w:id="2189" w:author="AL" w:date="2021-07-22T09:17:00Z">
              <w:rPr>
                <w:lang w:val="en-US"/>
              </w:rPr>
            </w:rPrChange>
          </w:rPr>
          <w:delText>Unfortunately</w:delText>
        </w:r>
        <w:r w:rsidR="00304594" w:rsidDel="00AD6ED1">
          <w:rPr>
            <w:lang w:val="en-US"/>
          </w:rPr>
          <w:delText>,</w:delText>
        </w:r>
        <w:r w:rsidR="00F0242B" w:rsidDel="00AD6ED1">
          <w:rPr>
            <w:lang w:val="en-US"/>
          </w:rPr>
          <w:delText xml:space="preserve"> all methods</w:delText>
        </w:r>
        <w:r w:rsidR="00304594" w:rsidDel="00AD6ED1">
          <w:rPr>
            <w:lang w:val="en-US"/>
          </w:rPr>
          <w:delText xml:space="preserve"> </w:delText>
        </w:r>
        <w:r w:rsidR="00F0242B" w:rsidDel="00AD6ED1">
          <w:rPr>
            <w:lang w:val="en-US"/>
          </w:rPr>
          <w:delText>could not make precise predictions for</w:delText>
        </w:r>
        <w:r w:rsidR="00304594" w:rsidDel="00AD6ED1">
          <w:rPr>
            <w:lang w:val="en-US"/>
          </w:rPr>
          <w:delText xml:space="preserve"> the </w:delText>
        </w:r>
        <w:r w:rsidR="00304594" w:rsidRPr="00304594" w:rsidDel="00AD6ED1">
          <w:rPr>
            <w:i/>
            <w:iCs/>
            <w:lang w:val="en-US"/>
          </w:rPr>
          <w:delText>D</w:delText>
        </w:r>
        <w:r w:rsidR="00304594" w:rsidRPr="00304594" w:rsidDel="00AD6ED1">
          <w:rPr>
            <w:i/>
            <w:iCs/>
            <w:vertAlign w:val="subscript"/>
            <w:lang w:val="en-US"/>
          </w:rPr>
          <w:delText>max</w:delText>
        </w:r>
        <w:r w:rsidR="00304594" w:rsidDel="00AD6ED1">
          <w:rPr>
            <w:lang w:val="en-US"/>
          </w:rPr>
          <w:delText xml:space="preserve"> estimate</w:delText>
        </w:r>
        <w:r w:rsidR="00F0242B" w:rsidDel="00AD6ED1">
          <w:rPr>
            <w:lang w:val="en-US"/>
          </w:rPr>
          <w:delText>, with NN result slightly better than DATGNOM and DATCLASS, but with &lt;Δ</w:delText>
        </w:r>
        <w:r w:rsidR="00F0242B" w:rsidRPr="006731A2" w:rsidDel="00AD6ED1">
          <w:rPr>
            <w:vertAlign w:val="subscript"/>
            <w:lang w:val="en-US"/>
          </w:rPr>
          <w:delText>rel</w:delText>
        </w:r>
        <w:r w:rsidR="00F0242B" w:rsidDel="00AD6ED1">
          <w:rPr>
            <w:lang w:val="en-US"/>
          </w:rPr>
          <w:delText xml:space="preserve">&gt; </w:delText>
        </w:r>
        <w:r w:rsidR="00300FAD" w:rsidDel="00AD6ED1">
          <w:rPr>
            <w:lang w:val="en-US"/>
          </w:rPr>
          <w:delText xml:space="preserve">still </w:delText>
        </w:r>
        <w:r w:rsidR="00F0242B" w:rsidDel="00AD6ED1">
          <w:rPr>
            <w:lang w:val="en-US"/>
          </w:rPr>
          <w:delText>staying beyond 20%</w:delText>
        </w:r>
        <w:r w:rsidR="00304594" w:rsidDel="00AD6ED1">
          <w:rPr>
            <w:lang w:val="en-US"/>
          </w:rPr>
          <w:delText>. Th</w:delText>
        </w:r>
        <w:r w:rsidR="00722C0B" w:rsidDel="00AD6ED1">
          <w:rPr>
            <w:lang w:val="en-US"/>
          </w:rPr>
          <w:delText>is</w:delText>
        </w:r>
        <w:r w:rsidR="00304594" w:rsidDel="00AD6ED1">
          <w:rPr>
            <w:lang w:val="en-US"/>
          </w:rPr>
          <w:delText xml:space="preserve"> bottleneck may be connected with the </w:delText>
        </w:r>
        <w:r w:rsidR="002F7AF8" w:rsidDel="00AD6ED1">
          <w:rPr>
            <w:lang w:val="en-US"/>
          </w:rPr>
          <w:delText>preparation of the “</w:delText>
        </w:r>
        <w:r w:rsidR="00304594" w:rsidDel="00AD6ED1">
          <w:rPr>
            <w:lang w:val="en-US"/>
          </w:rPr>
          <w:delText>averag</w:delText>
        </w:r>
        <w:r w:rsidR="002F7AF8" w:rsidDel="00AD6ED1">
          <w:rPr>
            <w:lang w:val="en-US"/>
          </w:rPr>
          <w:delText>ed</w:delText>
        </w:r>
        <w:r w:rsidR="00300FAD" w:rsidDel="00AD6ED1">
          <w:rPr>
            <w:lang w:val="en-US"/>
          </w:rPr>
          <w:delText>-over-ensemble</w:delText>
        </w:r>
        <w:r w:rsidR="002F7AF8" w:rsidDel="00AD6ED1">
          <w:rPr>
            <w:lang w:val="en-US"/>
          </w:rPr>
          <w:delText xml:space="preserve"> model”</w:delText>
        </w:r>
        <w:r w:rsidR="00FE2AE4" w:rsidDel="00AD6ED1">
          <w:rPr>
            <w:lang w:val="en-US"/>
          </w:rPr>
          <w:delText>:</w:delText>
        </w:r>
        <w:r w:rsidR="00304594" w:rsidDel="00AD6ED1">
          <w:rPr>
            <w:lang w:val="en-US"/>
          </w:rPr>
          <w:delText xml:space="preserve"> if we take </w:delText>
        </w:r>
        <w:r w:rsidR="00FE2AE4" w:rsidDel="00AD6ED1">
          <w:rPr>
            <w:lang w:val="en-US"/>
          </w:rPr>
          <w:delText>in</w:delText>
        </w:r>
        <w:r w:rsidR="00304594" w:rsidDel="00AD6ED1">
          <w:rPr>
            <w:lang w:val="en-US"/>
          </w:rPr>
          <w:delText xml:space="preserve">to consideration the </w:delText>
        </w:r>
      </w:del>
      <w:del w:id="2190" w:author="AL" w:date="2021-07-22T14:15:00Z">
        <w:r w:rsidR="00FE2AE4" w:rsidDel="009D75C0">
          <w:rPr>
            <w:lang w:val="en-US"/>
          </w:rPr>
          <w:delText>SAS</w:delText>
        </w:r>
      </w:del>
      <w:del w:id="2191" w:author="AL" w:date="2021-08-06T21:54:00Z">
        <w:r w:rsidR="00FE2AE4" w:rsidDel="00AD6ED1">
          <w:rPr>
            <w:lang w:val="en-US"/>
          </w:rPr>
          <w:delText xml:space="preserve"> </w:delText>
        </w:r>
      </w:del>
      <w:del w:id="2192" w:author="AL" w:date="2021-07-22T17:09:00Z">
        <w:r w:rsidR="00304594" w:rsidDel="00B4237B">
          <w:rPr>
            <w:lang w:val="en-US"/>
          </w:rPr>
          <w:delText>curve</w:delText>
        </w:r>
      </w:del>
      <w:del w:id="2193" w:author="AL" w:date="2021-08-06T21:54:00Z">
        <w:r w:rsidR="00304594" w:rsidDel="00AD6ED1">
          <w:rPr>
            <w:lang w:val="en-US"/>
          </w:rPr>
          <w:delText xml:space="preserve"> </w:delText>
        </w:r>
        <w:r w:rsidR="00300FAD" w:rsidDel="00AD6ED1">
          <w:rPr>
            <w:lang w:val="en-US"/>
          </w:rPr>
          <w:delText xml:space="preserve">averaged over all conformers </w:delText>
        </w:r>
        <w:r w:rsidR="00304594" w:rsidDel="00AD6ED1">
          <w:rPr>
            <w:lang w:val="en-US"/>
          </w:rPr>
          <w:delText xml:space="preserve">and estimate the </w:delText>
        </w:r>
        <w:r w:rsidR="00304594" w:rsidRPr="002F7AF8" w:rsidDel="00AD6ED1">
          <w:rPr>
            <w:i/>
            <w:iCs/>
            <w:lang w:val="en-US"/>
          </w:rPr>
          <w:delText>D</w:delText>
        </w:r>
        <w:r w:rsidR="00304594" w:rsidRPr="002F7AF8" w:rsidDel="00AD6ED1">
          <w:rPr>
            <w:i/>
            <w:iCs/>
            <w:vertAlign w:val="subscript"/>
            <w:lang w:val="en-US"/>
          </w:rPr>
          <w:delText>max</w:delText>
        </w:r>
        <w:r w:rsidR="00304594" w:rsidDel="00AD6ED1">
          <w:rPr>
            <w:lang w:val="en-US"/>
          </w:rPr>
          <w:delText xml:space="preserve"> u</w:delText>
        </w:r>
        <w:r w:rsidR="002F7AF8" w:rsidDel="00AD6ED1">
          <w:rPr>
            <w:lang w:val="en-US"/>
          </w:rPr>
          <w:delText>tilizing</w:delText>
        </w:r>
        <w:r w:rsidR="00304594" w:rsidDel="00AD6ED1">
          <w:rPr>
            <w:lang w:val="en-US"/>
          </w:rPr>
          <w:delText xml:space="preserve"> any available method</w:delText>
        </w:r>
        <w:r w:rsidR="002F7AF8" w:rsidDel="00AD6ED1">
          <w:rPr>
            <w:lang w:val="en-US"/>
          </w:rPr>
          <w:delText>s</w:delText>
        </w:r>
        <w:r w:rsidR="00304594" w:rsidDel="00AD6ED1">
          <w:rPr>
            <w:lang w:val="en-US"/>
          </w:rPr>
          <w:delText>, the</w:delText>
        </w:r>
        <w:r w:rsidR="00E86109" w:rsidDel="00AD6ED1">
          <w:rPr>
            <w:lang w:val="en-US"/>
          </w:rPr>
          <w:delText xml:space="preserve"> predicted value</w:delText>
        </w:r>
        <w:r w:rsidR="00304594" w:rsidDel="00AD6ED1">
          <w:rPr>
            <w:lang w:val="en-US"/>
          </w:rPr>
          <w:delText xml:space="preserve"> will </w:delText>
        </w:r>
        <w:r w:rsidR="00E86109" w:rsidDel="00AD6ED1">
          <w:rPr>
            <w:lang w:val="en-US"/>
          </w:rPr>
          <w:delText xml:space="preserve">be </w:delText>
        </w:r>
        <w:r w:rsidR="00FE2AE4" w:rsidDel="00AD6ED1">
          <w:rPr>
            <w:lang w:val="en-US"/>
          </w:rPr>
          <w:delText xml:space="preserve">drastically </w:delText>
        </w:r>
        <w:r w:rsidR="00304594" w:rsidDel="00AD6ED1">
          <w:rPr>
            <w:lang w:val="en-US"/>
          </w:rPr>
          <w:delText>underestimate</w:delText>
        </w:r>
        <w:r w:rsidR="00E86109" w:rsidDel="00AD6ED1">
          <w:rPr>
            <w:lang w:val="en-US"/>
          </w:rPr>
          <w:delText xml:space="preserve">d </w:delText>
        </w:r>
        <w:r w:rsidR="002F7AF8" w:rsidDel="00AD6ED1">
          <w:rPr>
            <w:lang w:val="en-US"/>
          </w:rPr>
          <w:delText xml:space="preserve">and </w:delText>
        </w:r>
        <w:r w:rsidR="00E86109" w:rsidDel="00AD6ED1">
          <w:rPr>
            <w:lang w:val="en-US"/>
          </w:rPr>
          <w:delText xml:space="preserve">closer </w:delText>
        </w:r>
        <w:r w:rsidR="00FE2AE4" w:rsidDel="00AD6ED1">
          <w:rPr>
            <w:lang w:val="en-US"/>
          </w:rPr>
          <w:delText>rather</w:delText>
        </w:r>
        <w:r w:rsidR="00E86109" w:rsidDel="00AD6ED1">
          <w:rPr>
            <w:lang w:val="en-US"/>
          </w:rPr>
          <w:delText xml:space="preserve"> to</w:delText>
        </w:r>
        <w:r w:rsidR="00304594" w:rsidDel="00AD6ED1">
          <w:rPr>
            <w:lang w:val="en-US"/>
          </w:rPr>
          <w:delText xml:space="preserve"> average</w:delText>
        </w:r>
        <w:r w:rsidR="00F0242B" w:rsidDel="00AD6ED1">
          <w:rPr>
            <w:lang w:val="en-US"/>
          </w:rPr>
          <w:delText>d</w:delText>
        </w:r>
        <w:r w:rsidR="002F7AF8" w:rsidDel="00AD6ED1">
          <w:rPr>
            <w:lang w:val="en-US"/>
          </w:rPr>
          <w:delText xml:space="preserve"> over ensemble</w:delText>
        </w:r>
        <w:r w:rsidR="00304594" w:rsidDel="00AD6ED1">
          <w:rPr>
            <w:lang w:val="en-US"/>
          </w:rPr>
          <w:delText xml:space="preserve"> </w:delText>
        </w:r>
        <w:r w:rsidR="00381397" w:rsidRPr="002F7AF8" w:rsidDel="00AD6ED1">
          <w:rPr>
            <w:i/>
            <w:iCs/>
            <w:lang w:val="en-US"/>
          </w:rPr>
          <w:delText>D</w:delText>
        </w:r>
        <w:r w:rsidR="00381397" w:rsidRPr="002F7AF8" w:rsidDel="00AD6ED1">
          <w:rPr>
            <w:i/>
            <w:iCs/>
            <w:vertAlign w:val="subscript"/>
            <w:lang w:val="en-US"/>
          </w:rPr>
          <w:delText>max</w:delText>
        </w:r>
        <w:r w:rsidR="00381397" w:rsidDel="00AD6ED1">
          <w:rPr>
            <w:lang w:val="en-US"/>
          </w:rPr>
          <w:delText xml:space="preserve"> </w:delText>
        </w:r>
        <w:r w:rsidR="00304594" w:rsidDel="00AD6ED1">
          <w:rPr>
            <w:lang w:val="en-US"/>
          </w:rPr>
          <w:delText xml:space="preserve">than </w:delText>
        </w:r>
        <w:r w:rsidR="00E86109" w:rsidDel="00AD6ED1">
          <w:rPr>
            <w:lang w:val="en-US"/>
          </w:rPr>
          <w:delText xml:space="preserve">to </w:delText>
        </w:r>
        <w:r w:rsidR="00304594" w:rsidDel="00AD6ED1">
          <w:rPr>
            <w:lang w:val="en-US"/>
          </w:rPr>
          <w:delText>the</w:delText>
        </w:r>
        <w:r w:rsidR="00FE2AE4" w:rsidDel="00AD6ED1">
          <w:rPr>
            <w:lang w:val="en-US"/>
          </w:rPr>
          <w:delText xml:space="preserve"> longest</w:delText>
        </w:r>
        <w:r w:rsidR="00304594" w:rsidDel="00AD6ED1">
          <w:rPr>
            <w:lang w:val="en-US"/>
          </w:rPr>
          <w:delText xml:space="preserve"> </w:delText>
        </w:r>
        <w:r w:rsidR="00E86109" w:rsidDel="00AD6ED1">
          <w:rPr>
            <w:lang w:val="en-US"/>
          </w:rPr>
          <w:delText xml:space="preserve">conformer </w:delText>
        </w:r>
        <w:r w:rsidR="00304594" w:rsidDel="00AD6ED1">
          <w:rPr>
            <w:lang w:val="en-US"/>
          </w:rPr>
          <w:delText xml:space="preserve">present in the ensemble. However, given that </w:delText>
        </w:r>
        <w:r w:rsidR="00304594" w:rsidRPr="002F7AF8" w:rsidDel="00AD6ED1">
          <w:rPr>
            <w:i/>
            <w:iCs/>
            <w:lang w:val="en-US"/>
          </w:rPr>
          <w:delText>D</w:delText>
        </w:r>
        <w:r w:rsidR="00304594" w:rsidRPr="002F7AF8" w:rsidDel="00AD6ED1">
          <w:rPr>
            <w:i/>
            <w:iCs/>
            <w:vertAlign w:val="subscript"/>
            <w:lang w:val="en-US"/>
          </w:rPr>
          <w:delText>max</w:delText>
        </w:r>
        <w:r w:rsidR="00304594" w:rsidDel="00AD6ED1">
          <w:rPr>
            <w:lang w:val="en-US"/>
          </w:rPr>
          <w:delText xml:space="preserve"> </w:delText>
        </w:r>
        <w:r w:rsidR="002F7AF8" w:rsidDel="00AD6ED1">
          <w:rPr>
            <w:lang w:val="en-US"/>
          </w:rPr>
          <w:delText xml:space="preserve">for IDPs </w:delText>
        </w:r>
        <w:r w:rsidR="00304594" w:rsidDel="00AD6ED1">
          <w:rPr>
            <w:lang w:val="en-US"/>
          </w:rPr>
          <w:delText xml:space="preserve">is </w:delText>
        </w:r>
        <w:r w:rsidR="00FE2AE4" w:rsidDel="00AD6ED1">
          <w:rPr>
            <w:lang w:val="en-US"/>
          </w:rPr>
          <w:delText xml:space="preserve">a </w:delText>
        </w:r>
        <w:r w:rsidR="00304594" w:rsidDel="00AD6ED1">
          <w:rPr>
            <w:lang w:val="en-US"/>
          </w:rPr>
          <w:delText xml:space="preserve">rather arbitrary </w:delText>
        </w:r>
        <w:r w:rsidR="00F333C6" w:rsidDel="00AD6ED1">
          <w:rPr>
            <w:lang w:val="en-US"/>
          </w:rPr>
          <w:delText>number</w:delText>
        </w:r>
        <w:r w:rsidR="00304594" w:rsidDel="00AD6ED1">
          <w:rPr>
            <w:lang w:val="en-US"/>
          </w:rPr>
          <w:delText xml:space="preserve"> and does not p</w:delText>
        </w:r>
        <w:r w:rsidR="00E86109" w:rsidDel="00AD6ED1">
          <w:rPr>
            <w:lang w:val="en-US"/>
          </w:rPr>
          <w:delText>lay</w:delText>
        </w:r>
        <w:r w:rsidR="00304594" w:rsidDel="00AD6ED1">
          <w:rPr>
            <w:lang w:val="en-US"/>
          </w:rPr>
          <w:delText xml:space="preserve"> </w:delText>
        </w:r>
        <w:r w:rsidR="00381397" w:rsidDel="00AD6ED1">
          <w:rPr>
            <w:lang w:val="en-US"/>
          </w:rPr>
          <w:delText>a significant</w:delText>
        </w:r>
        <w:r w:rsidR="00304594" w:rsidDel="00AD6ED1">
          <w:rPr>
            <w:lang w:val="en-US"/>
          </w:rPr>
          <w:delText xml:space="preserve"> </w:delText>
        </w:r>
        <w:r w:rsidR="00E86109" w:rsidDel="00AD6ED1">
          <w:rPr>
            <w:lang w:val="en-US"/>
          </w:rPr>
          <w:delText>role</w:delText>
        </w:r>
        <w:r w:rsidR="00304594" w:rsidDel="00AD6ED1">
          <w:rPr>
            <w:lang w:val="en-US"/>
          </w:rPr>
          <w:delText xml:space="preserve"> </w:delText>
        </w:r>
        <w:r w:rsidR="00F0242B" w:rsidDel="00AD6ED1">
          <w:rPr>
            <w:lang w:val="en-US"/>
          </w:rPr>
          <w:delText>in</w:delText>
        </w:r>
        <w:r w:rsidR="00304594" w:rsidDel="00AD6ED1">
          <w:rPr>
            <w:lang w:val="en-US"/>
          </w:rPr>
          <w:delText xml:space="preserve"> </w:delText>
        </w:r>
        <w:r w:rsidR="002F7AF8" w:rsidDel="00AD6ED1">
          <w:rPr>
            <w:lang w:val="en-US"/>
          </w:rPr>
          <w:delText xml:space="preserve">further </w:delText>
        </w:r>
      </w:del>
      <w:del w:id="2194" w:author="AL" w:date="2021-07-22T14:15:00Z">
        <w:r w:rsidR="002F7AF8" w:rsidDel="009D75C0">
          <w:rPr>
            <w:lang w:val="en-US"/>
          </w:rPr>
          <w:delText>SAS</w:delText>
        </w:r>
      </w:del>
      <w:del w:id="2195" w:author="AL" w:date="2021-08-06T21:54:00Z">
        <w:r w:rsidR="002F7AF8" w:rsidDel="00AD6ED1">
          <w:rPr>
            <w:lang w:val="en-US"/>
          </w:rPr>
          <w:delText xml:space="preserve"> </w:delText>
        </w:r>
        <w:r w:rsidR="00304594" w:rsidDel="00AD6ED1">
          <w:rPr>
            <w:lang w:val="en-US"/>
          </w:rPr>
          <w:delText xml:space="preserve">analysis, we </w:delText>
        </w:r>
        <w:r w:rsidR="002F7AF8" w:rsidDel="00AD6ED1">
          <w:rPr>
            <w:lang w:val="en-US"/>
          </w:rPr>
          <w:delText>d</w:delText>
        </w:r>
        <w:r w:rsidR="00BC11FE" w:rsidDel="00AD6ED1">
          <w:rPr>
            <w:lang w:val="en-US"/>
          </w:rPr>
          <w:delText>ecided</w:delText>
        </w:r>
        <w:r w:rsidR="002F7AF8" w:rsidDel="00AD6ED1">
          <w:rPr>
            <w:lang w:val="en-US"/>
          </w:rPr>
          <w:delText xml:space="preserve"> not </w:delText>
        </w:r>
        <w:r w:rsidR="00BC11FE" w:rsidDel="00AD6ED1">
          <w:rPr>
            <w:lang w:val="en-US"/>
          </w:rPr>
          <w:delText xml:space="preserve">to </w:delText>
        </w:r>
        <w:r w:rsidR="00F333C6" w:rsidDel="00AD6ED1">
          <w:rPr>
            <w:lang w:val="en-US"/>
          </w:rPr>
          <w:delText>over</w:delText>
        </w:r>
        <w:r w:rsidR="002F7AF8" w:rsidDel="00AD6ED1">
          <w:rPr>
            <w:lang w:val="en-US"/>
          </w:rPr>
          <w:delText>focus on</w:delText>
        </w:r>
        <w:r w:rsidR="00304594" w:rsidDel="00AD6ED1">
          <w:rPr>
            <w:lang w:val="en-US"/>
          </w:rPr>
          <w:delText xml:space="preserve"> this </w:delText>
        </w:r>
        <w:r w:rsidR="00F333C6" w:rsidDel="00AD6ED1">
          <w:rPr>
            <w:lang w:val="en-US"/>
          </w:rPr>
          <w:delText>issue</w:delText>
        </w:r>
        <w:r w:rsidR="00381397" w:rsidDel="00AD6ED1">
          <w:rPr>
            <w:lang w:val="en-US"/>
          </w:rPr>
          <w:delText xml:space="preserve"> and leave it </w:delText>
        </w:r>
        <w:r w:rsidR="00304594" w:rsidDel="00AD6ED1">
          <w:rPr>
            <w:lang w:val="en-US"/>
          </w:rPr>
          <w:delText>beyond the scope of th</w:delText>
        </w:r>
        <w:r w:rsidR="00381397" w:rsidDel="00AD6ED1">
          <w:rPr>
            <w:lang w:val="en-US"/>
          </w:rPr>
          <w:delText>is</w:delText>
        </w:r>
        <w:r w:rsidR="00304594" w:rsidDel="00AD6ED1">
          <w:rPr>
            <w:lang w:val="en-US"/>
          </w:rPr>
          <w:delText xml:space="preserve"> article.</w:delText>
        </w:r>
      </w:del>
    </w:p>
    <w:p w14:paraId="6367365D" w14:textId="77777777" w:rsidR="00AD6ED1" w:rsidRDefault="00AD6ED1">
      <w:pPr>
        <w:pStyle w:val="NormalWeb"/>
        <w:rPr>
          <w:ins w:id="2196" w:author="AL" w:date="2021-08-06T21:55:00Z"/>
          <w:lang w:val="en-US"/>
        </w:rPr>
      </w:pPr>
    </w:p>
    <w:p w14:paraId="014F5C4F" w14:textId="73D5A967" w:rsidR="00AD6ED1" w:rsidRDefault="00AD6ED1" w:rsidP="00AD6ED1">
      <w:pPr>
        <w:pStyle w:val="NormalWeb"/>
        <w:rPr>
          <w:ins w:id="2197" w:author="AL" w:date="2021-08-06T21:55:00Z"/>
          <w:lang w:val="en-US"/>
        </w:rPr>
      </w:pPr>
      <w:ins w:id="2198" w:author="AL" w:date="2021-08-06T21:57:00Z">
        <w:r>
          <w:rPr>
            <w:lang w:val="en-US"/>
          </w:rPr>
          <w:t xml:space="preserve">The conventional methods for MW estimation were developed for </w:t>
        </w:r>
      </w:ins>
      <w:ins w:id="2199" w:author="AL" w:date="2021-08-06T21:58:00Z">
        <w:r>
          <w:rPr>
            <w:lang w:val="en-US"/>
          </w:rPr>
          <w:t xml:space="preserve">proteins and are not directly applicable to data from nucleic acids. </w:t>
        </w:r>
        <w:r>
          <w:rPr>
            <w:lang w:val="en-US"/>
          </w:rPr>
          <w:t xml:space="preserve">In the case of </w:t>
        </w:r>
        <w:proofErr w:type="spellStart"/>
        <w:r>
          <w:rPr>
            <w:lang w:val="en-US"/>
          </w:rPr>
          <w:t>Vc</w:t>
        </w:r>
        <w:proofErr w:type="spellEnd"/>
        <w:r>
          <w:rPr>
            <w:lang w:val="en-US"/>
          </w:rPr>
          <w:t xml:space="preserve"> method, we have used the empirically determined coefficients (eq.7) reported by </w:t>
        </w:r>
        <w:r w:rsidRPr="00861D89">
          <w:rPr>
            <w:highlight w:val="yellow"/>
            <w:lang w:val="en-US"/>
          </w:rPr>
          <w:t>[</w:t>
        </w:r>
        <w:proofErr w:type="spellStart"/>
        <w:r w:rsidRPr="00861D89">
          <w:rPr>
            <w:highlight w:val="yellow"/>
            <w:lang w:val="en-US"/>
          </w:rPr>
          <w:t>Rambo&amp;Tainer</w:t>
        </w:r>
        <w:proofErr w:type="spellEnd"/>
        <w:r w:rsidRPr="00861D89">
          <w:rPr>
            <w:highlight w:val="yellow"/>
            <w:lang w:val="en-US"/>
          </w:rPr>
          <w:t>]</w:t>
        </w:r>
        <w:r>
          <w:rPr>
            <w:lang w:val="en-US"/>
          </w:rPr>
          <w:t>.</w:t>
        </w:r>
        <w:r>
          <w:rPr>
            <w:lang w:val="en-US"/>
          </w:rPr>
          <w:t xml:space="preserve"> </w:t>
        </w:r>
      </w:ins>
      <w:ins w:id="2200" w:author="AL" w:date="2021-08-06T21:55:00Z">
        <w:r>
          <w:rPr>
            <w:lang w:val="en-US"/>
          </w:rPr>
          <w:t xml:space="preserve">Based on our training set, we have applied corrections on MW estimation for nucleic acids for </w:t>
        </w:r>
        <w:proofErr w:type="spellStart"/>
        <w:r>
          <w:rPr>
            <w:lang w:val="en-US"/>
          </w:rPr>
          <w:t>Porod’s</w:t>
        </w:r>
        <w:proofErr w:type="spellEnd"/>
        <w:r>
          <w:rPr>
            <w:lang w:val="en-US"/>
          </w:rPr>
          <w:t xml:space="preserve"> method and </w:t>
        </w:r>
        <w:proofErr w:type="spellStart"/>
        <w:r>
          <w:rPr>
            <w:lang w:val="en-US"/>
          </w:rPr>
          <w:t>SAXSMoW</w:t>
        </w:r>
        <w:proofErr w:type="spellEnd"/>
        <w:r>
          <w:rPr>
            <w:lang w:val="en-US"/>
          </w:rPr>
          <w:t>.</w:t>
        </w:r>
      </w:ins>
      <w:ins w:id="2201" w:author="AL" w:date="2021-08-06T21:59:00Z">
        <w:r>
          <w:rPr>
            <w:lang w:val="en-US"/>
          </w:rPr>
          <w:t xml:space="preserve"> </w:t>
        </w:r>
      </w:ins>
      <w:ins w:id="2202" w:author="AL" w:date="2021-08-06T21:55:00Z">
        <w:r>
          <w:rPr>
            <w:lang w:val="en-US"/>
          </w:rPr>
          <w:t xml:space="preserve"> </w:t>
        </w:r>
        <w:r>
          <w:rPr>
            <w:lang w:val="en-US"/>
          </w:rPr>
          <w:t xml:space="preserve"> </w:t>
        </w:r>
      </w:ins>
    </w:p>
    <w:p w14:paraId="3EEE37DD" w14:textId="4CCB9DA0" w:rsidR="000949A1" w:rsidDel="000D172F" w:rsidRDefault="00FC67F5" w:rsidP="000D172F">
      <w:pPr>
        <w:pStyle w:val="NormalWeb"/>
        <w:rPr>
          <w:del w:id="2203" w:author="AL" w:date="2021-07-27T17:36:00Z"/>
          <w:rStyle w:val="Heading2Char"/>
          <w:lang w:val="en-US"/>
        </w:rPr>
      </w:pPr>
      <w:del w:id="2204" w:author="AL" w:date="2021-07-27T17:36:00Z">
        <w:r w:rsidDel="000D172F">
          <w:rPr>
            <w:rStyle w:val="Heading2Char"/>
            <w:lang w:val="en-US"/>
          </w:rPr>
          <w:delText>I</w:delText>
        </w:r>
      </w:del>
      <w:ins w:id="2205" w:author="AL" w:date="2021-07-27T17:36:00Z">
        <w:r w:rsidR="000D172F">
          <w:rPr>
            <w:rStyle w:val="Heading2Char"/>
            <w:lang w:val="en-US"/>
          </w:rPr>
          <w:t>Experimental data.</w:t>
        </w:r>
      </w:ins>
      <w:del w:id="2206" w:author="AL" w:date="2021-07-27T17:36:00Z">
        <w:r w:rsidDel="000D172F">
          <w:rPr>
            <w:rStyle w:val="Heading2Char"/>
            <w:lang w:val="en-US"/>
          </w:rPr>
          <w:delText>nformation content.</w:delText>
        </w:r>
        <w:r w:rsidDel="000D172F">
          <w:rPr>
            <w:lang w:val="en-US"/>
          </w:rPr>
          <w:delText xml:space="preserve"> </w:delText>
        </w:r>
        <w:r w:rsidR="00D918CA" w:rsidDel="000D172F">
          <w:rPr>
            <w:rStyle w:val="Heading3Char"/>
            <w:lang w:val="en-US"/>
          </w:rPr>
          <w:delText>Upper</w:delText>
        </w:r>
        <w:r w:rsidRPr="00FC67F5" w:rsidDel="000D172F">
          <w:rPr>
            <w:rStyle w:val="Heading3Char"/>
          </w:rPr>
          <w:delText xml:space="preserve"> bound</w:delText>
        </w:r>
        <w:r w:rsidR="00E0168F" w:rsidDel="000D172F">
          <w:rPr>
            <w:rStyle w:val="Heading3Char"/>
            <w:lang w:val="en-US"/>
          </w:rPr>
          <w:delText xml:space="preserve"> for predictions.</w:delText>
        </w:r>
        <w:r w:rsidR="002875E7" w:rsidDel="000D172F">
          <w:rPr>
            <w:lang w:val="en-US"/>
          </w:rPr>
          <w:delText xml:space="preserve"> </w:delText>
        </w:r>
      </w:del>
    </w:p>
    <w:p w14:paraId="3A6AD5FF" w14:textId="77777777" w:rsidR="000D172F" w:rsidRDefault="000D172F">
      <w:pPr>
        <w:pStyle w:val="NormalWeb"/>
        <w:rPr>
          <w:ins w:id="2207" w:author="AL" w:date="2021-07-27T17:36:00Z"/>
          <w:lang w:val="en-US"/>
        </w:rPr>
      </w:pPr>
    </w:p>
    <w:p w14:paraId="41FE17F5" w14:textId="62FD515D" w:rsidR="00365736" w:rsidDel="000D172F" w:rsidRDefault="007A32B7">
      <w:pPr>
        <w:pStyle w:val="NormalWeb"/>
        <w:rPr>
          <w:del w:id="2208" w:author="AL" w:date="2021-07-27T17:36:00Z"/>
          <w:lang w:val="en-US"/>
        </w:rPr>
      </w:pPr>
      <w:ins w:id="2209" w:author="AL" w:date="2021-07-29T15:29:00Z">
        <w:r>
          <w:rPr>
            <w:lang w:val="en-US"/>
          </w:rPr>
          <w:t xml:space="preserve"> </w:t>
        </w:r>
      </w:ins>
      <w:ins w:id="2210" w:author="AL" w:date="2021-07-27T17:39:00Z">
        <w:r w:rsidR="007D5A0B">
          <w:rPr>
            <w:lang w:val="en-US"/>
          </w:rPr>
          <w:t xml:space="preserve">To </w:t>
        </w:r>
      </w:ins>
      <w:ins w:id="2211" w:author="AL" w:date="2021-07-28T13:59:00Z">
        <w:r w:rsidR="005C00B3">
          <w:rPr>
            <w:lang w:val="en-US"/>
          </w:rPr>
          <w:t xml:space="preserve">evaluate the performance </w:t>
        </w:r>
      </w:ins>
      <w:ins w:id="2212" w:author="AL" w:date="2021-08-06T21:59:00Z">
        <w:r w:rsidR="00155E43">
          <w:rPr>
            <w:lang w:val="en-US"/>
          </w:rPr>
          <w:t xml:space="preserve">of </w:t>
        </w:r>
      </w:ins>
      <w:ins w:id="2213" w:author="AL" w:date="2021-08-06T22:00:00Z">
        <w:r w:rsidR="00155E43">
          <w:rPr>
            <w:lang w:val="en-US"/>
          </w:rPr>
          <w:t xml:space="preserve">our approach </w:t>
        </w:r>
      </w:ins>
      <w:ins w:id="2214" w:author="AL" w:date="2021-07-28T13:59:00Z">
        <w:r w:rsidR="005C00B3">
          <w:rPr>
            <w:lang w:val="en-US"/>
          </w:rPr>
          <w:t>on</w:t>
        </w:r>
      </w:ins>
      <w:ins w:id="2215" w:author="AL" w:date="2021-07-27T17:39:00Z">
        <w:r w:rsidR="007D5A0B">
          <w:rPr>
            <w:lang w:val="en-US"/>
          </w:rPr>
          <w:t xml:space="preserve"> real experimental data, we needed</w:t>
        </w:r>
      </w:ins>
      <w:del w:id="2216" w:author="AL" w:date="2021-07-27T17:36:00Z">
        <w:r w:rsidR="000949A1" w:rsidDel="000D172F">
          <w:rPr>
            <w:lang w:val="en-US"/>
          </w:rPr>
          <w:delText xml:space="preserve">  </w:delText>
        </w:r>
        <w:r w:rsidR="00B27E1F" w:rsidDel="000D172F">
          <w:rPr>
            <w:lang w:val="en-US"/>
          </w:rPr>
          <w:delText>Aside from practical value, t</w:delText>
        </w:r>
        <w:r w:rsidR="00FC67F5" w:rsidDel="000D172F">
          <w:rPr>
            <w:lang w:val="en-US"/>
          </w:rPr>
          <w:delText>he usage of NNs offer</w:delText>
        </w:r>
        <w:r w:rsidR="006C7DFA" w:rsidDel="000D172F">
          <w:rPr>
            <w:lang w:val="en-US"/>
          </w:rPr>
          <w:delText>s</w:delText>
        </w:r>
        <w:r w:rsidR="00FC67F5" w:rsidDel="000D172F">
          <w:rPr>
            <w:lang w:val="en-US"/>
          </w:rPr>
          <w:delText xml:space="preserve"> </w:delText>
        </w:r>
        <w:r w:rsidR="00A20D7D" w:rsidDel="000D172F">
          <w:rPr>
            <w:lang w:val="en-US"/>
          </w:rPr>
          <w:delText xml:space="preserve">a </w:delText>
        </w:r>
        <w:r w:rsidR="00B27E1F" w:rsidDel="000D172F">
          <w:rPr>
            <w:lang w:val="en-US"/>
          </w:rPr>
          <w:delText>new</w:delText>
        </w:r>
        <w:r w:rsidR="00FC67F5" w:rsidDel="000D172F">
          <w:rPr>
            <w:lang w:val="en-US"/>
          </w:rPr>
          <w:delText xml:space="preserve"> challenge to </w:delText>
        </w:r>
        <w:r w:rsidR="00A20D7D" w:rsidDel="000D172F">
          <w:rPr>
            <w:lang w:val="en-US"/>
          </w:rPr>
          <w:delText>practically</w:delText>
        </w:r>
        <w:r w:rsidR="00FC67F5" w:rsidDel="000D172F">
          <w:rPr>
            <w:lang w:val="en-US"/>
          </w:rPr>
          <w:delText xml:space="preserve"> estimate the </w:delText>
        </w:r>
        <w:r w:rsidR="007E65E4" w:rsidDel="000D172F">
          <w:rPr>
            <w:lang w:val="en-US"/>
          </w:rPr>
          <w:delText xml:space="preserve">fundamental limit of the </w:delText>
        </w:r>
        <w:r w:rsidR="00FC67F5" w:rsidDel="000D172F">
          <w:rPr>
            <w:lang w:val="en-US"/>
          </w:rPr>
          <w:delText xml:space="preserve">accuracy of MW and </w:delText>
        </w:r>
        <w:r w:rsidR="00FC67F5" w:rsidRPr="00B81DB0" w:rsidDel="000D172F">
          <w:rPr>
            <w:i/>
            <w:iCs/>
            <w:lang w:val="en-US"/>
          </w:rPr>
          <w:delText>D</w:delText>
        </w:r>
        <w:r w:rsidR="00FC67F5" w:rsidRPr="00B81DB0" w:rsidDel="000D172F">
          <w:rPr>
            <w:i/>
            <w:iCs/>
            <w:vertAlign w:val="subscript"/>
            <w:lang w:val="en-US"/>
          </w:rPr>
          <w:delText>max</w:delText>
        </w:r>
        <w:r w:rsidR="00FC67F5" w:rsidDel="000D172F">
          <w:rPr>
            <w:lang w:val="en-US"/>
          </w:rPr>
          <w:delText xml:space="preserve"> </w:delText>
        </w:r>
        <w:r w:rsidR="00D918CA" w:rsidDel="000D172F">
          <w:rPr>
            <w:lang w:val="en-US"/>
          </w:rPr>
          <w:delText>predictions</w:delText>
        </w:r>
        <w:r w:rsidR="007222A8" w:rsidDel="000D172F">
          <w:rPr>
            <w:lang w:val="en-US"/>
          </w:rPr>
          <w:delText xml:space="preserve"> from </w:delText>
        </w:r>
      </w:del>
      <w:del w:id="2217" w:author="AL" w:date="2021-07-22T14:15:00Z">
        <w:r w:rsidR="007222A8" w:rsidDel="009D75C0">
          <w:rPr>
            <w:lang w:val="en-US"/>
          </w:rPr>
          <w:delText>SAS</w:delText>
        </w:r>
      </w:del>
      <w:del w:id="2218" w:author="AL" w:date="2021-07-27T17:36:00Z">
        <w:r w:rsidR="007222A8" w:rsidDel="000D172F">
          <w:rPr>
            <w:lang w:val="en-US"/>
          </w:rPr>
          <w:delText xml:space="preserve"> data</w:delText>
        </w:r>
        <w:r w:rsidR="0061567A" w:rsidDel="000D172F">
          <w:rPr>
            <w:lang w:val="en-US"/>
          </w:rPr>
          <w:delText>.</w:delText>
        </w:r>
        <w:r w:rsidR="00FC67F5" w:rsidDel="000D172F">
          <w:rPr>
            <w:lang w:val="en-US"/>
          </w:rPr>
          <w:delText xml:space="preserve"> </w:delText>
        </w:r>
        <w:r w:rsidR="00AC37B1" w:rsidDel="000D172F">
          <w:rPr>
            <w:lang w:val="en-US"/>
          </w:rPr>
          <w:delText>When</w:delText>
        </w:r>
        <w:r w:rsidR="00A452A1" w:rsidDel="000D172F">
          <w:rPr>
            <w:lang w:val="en-US"/>
          </w:rPr>
          <w:delText xml:space="preserve"> employing NNs, one does not rely on mathematical models and may hope to push the </w:delText>
        </w:r>
        <w:r w:rsidR="001E711C" w:rsidDel="000D172F">
          <w:rPr>
            <w:lang w:val="en-US"/>
          </w:rPr>
          <w:delText>precision of predictions</w:delText>
        </w:r>
        <w:r w:rsidR="00A452A1" w:rsidDel="000D172F">
          <w:rPr>
            <w:lang w:val="en-US"/>
          </w:rPr>
          <w:delText xml:space="preserve"> further compared with the conventional methods. </w:delText>
        </w:r>
        <w:r w:rsidR="00365736" w:rsidDel="000D172F">
          <w:rPr>
            <w:lang w:val="en-US"/>
          </w:rPr>
          <w:delText xml:space="preserve">If we take as an axiom, that NN can always find the absolute minima of the loss function, the accuracy of predictions </w:delText>
        </w:r>
        <w:r w:rsidR="002714D2" w:rsidDel="000D172F">
          <w:rPr>
            <w:lang w:val="en-US"/>
          </w:rPr>
          <w:delText>is</w:delText>
        </w:r>
        <w:r w:rsidR="00365736" w:rsidDel="000D172F">
          <w:rPr>
            <w:lang w:val="en-US"/>
          </w:rPr>
          <w:delText xml:space="preserve"> limited only by the information content of a given </w:delText>
        </w:r>
      </w:del>
      <w:del w:id="2219" w:author="AL" w:date="2021-07-22T14:15:00Z">
        <w:r w:rsidR="00365736" w:rsidDel="009D75C0">
          <w:rPr>
            <w:lang w:val="en-US"/>
          </w:rPr>
          <w:delText>SAS</w:delText>
        </w:r>
      </w:del>
      <w:del w:id="2220" w:author="AL" w:date="2021-07-27T17:36:00Z">
        <w:r w:rsidR="00365736" w:rsidDel="000D172F">
          <w:rPr>
            <w:lang w:val="en-US"/>
          </w:rPr>
          <w:delText xml:space="preserve"> </w:delText>
        </w:r>
      </w:del>
      <w:del w:id="2221" w:author="AL" w:date="2021-07-22T17:09:00Z">
        <w:r w:rsidR="00365736" w:rsidDel="00B4237B">
          <w:rPr>
            <w:lang w:val="en-US"/>
          </w:rPr>
          <w:delText>curve</w:delText>
        </w:r>
      </w:del>
      <w:del w:id="2222" w:author="AL" w:date="2021-07-27T17:36:00Z">
        <w:r w:rsidR="00365736" w:rsidDel="000D172F">
          <w:rPr>
            <w:lang w:val="en-US"/>
          </w:rPr>
          <w:delText xml:space="preserve">. </w:delText>
        </w:r>
      </w:del>
    </w:p>
    <w:p w14:paraId="0AA06040" w14:textId="44E0E5EA" w:rsidR="00114C73" w:rsidDel="000D172F" w:rsidRDefault="00365736">
      <w:pPr>
        <w:pStyle w:val="NormalWeb"/>
        <w:rPr>
          <w:del w:id="2223" w:author="AL" w:date="2021-07-27T17:36:00Z"/>
          <w:lang w:val="en-US"/>
        </w:rPr>
      </w:pPr>
      <w:del w:id="2224" w:author="AL" w:date="2021-07-27T17:36:00Z">
        <w:r w:rsidDel="000D172F">
          <w:rPr>
            <w:lang w:val="en-US"/>
          </w:rPr>
          <w:delText xml:space="preserve">  To study this question</w:delText>
        </w:r>
        <w:r w:rsidR="0061567A" w:rsidDel="000D172F">
          <w:rPr>
            <w:lang w:val="en-US"/>
          </w:rPr>
          <w:delText>, we simulated the “</w:delText>
        </w:r>
        <w:r w:rsidR="00FC67F5" w:rsidDel="000D172F">
          <w:rPr>
            <w:lang w:val="en-US"/>
          </w:rPr>
          <w:delText>ideal</w:delText>
        </w:r>
        <w:r w:rsidR="0061567A" w:rsidDel="000D172F">
          <w:rPr>
            <w:lang w:val="en-US"/>
          </w:rPr>
          <w:delText>”</w:delText>
        </w:r>
        <w:r w:rsidR="00FC67F5" w:rsidDel="000D172F">
          <w:rPr>
            <w:lang w:val="en-US"/>
          </w:rPr>
          <w:delText xml:space="preserve"> </w:delText>
        </w:r>
        <w:r w:rsidR="0061567A" w:rsidDel="000D172F">
          <w:rPr>
            <w:lang w:val="en-US"/>
          </w:rPr>
          <w:delText>training set</w:delText>
        </w:r>
        <w:r w:rsidR="00FC67F5" w:rsidDel="000D172F">
          <w:rPr>
            <w:lang w:val="en-US"/>
          </w:rPr>
          <w:delText xml:space="preserve"> of noisele</w:delText>
        </w:r>
        <w:r w:rsidR="006C7DFA" w:rsidDel="000D172F">
          <w:rPr>
            <w:lang w:val="en-US"/>
          </w:rPr>
          <w:delText>s</w:delText>
        </w:r>
        <w:r w:rsidR="00FC67F5" w:rsidDel="000D172F">
          <w:rPr>
            <w:lang w:val="en-US"/>
          </w:rPr>
          <w:delText>s SAXS profile</w:delText>
        </w:r>
        <w:r w:rsidR="0061567A" w:rsidDel="000D172F">
          <w:rPr>
            <w:lang w:val="en-US"/>
          </w:rPr>
          <w:delText>s</w:delText>
        </w:r>
        <w:r w:rsidR="00FC67F5" w:rsidDel="000D172F">
          <w:rPr>
            <w:lang w:val="en-US"/>
          </w:rPr>
          <w:delText>, determined on a wide s-range</w:delText>
        </w:r>
        <w:r w:rsidR="0061567A" w:rsidDel="000D172F">
          <w:rPr>
            <w:lang w:val="en-US"/>
          </w:rPr>
          <w:delText xml:space="preserve"> up to s</w:delText>
        </w:r>
        <w:r w:rsidR="0061567A" w:rsidRPr="00D918CA" w:rsidDel="000D172F">
          <w:rPr>
            <w:vertAlign w:val="subscript"/>
            <w:lang w:val="en-US"/>
          </w:rPr>
          <w:delText>max</w:delText>
        </w:r>
        <w:r w:rsidR="0061567A" w:rsidDel="000D172F">
          <w:rPr>
            <w:lang w:val="en-US"/>
          </w:rPr>
          <w:delText>=10 nm</w:delText>
        </w:r>
        <w:r w:rsidR="0061567A" w:rsidRPr="007A02F7" w:rsidDel="000D172F">
          <w:rPr>
            <w:vertAlign w:val="superscript"/>
            <w:lang w:val="en-US"/>
          </w:rPr>
          <w:delText>-1</w:delText>
        </w:r>
        <w:r w:rsidR="00114C73" w:rsidRPr="00114C73" w:rsidDel="000D172F">
          <w:rPr>
            <w:lang w:val="en-US"/>
          </w:rPr>
          <w:delText>,</w:delText>
        </w:r>
        <w:r w:rsidR="00D918CA" w:rsidDel="000D172F">
          <w:rPr>
            <w:vertAlign w:val="subscript"/>
            <w:lang w:val="en-US"/>
          </w:rPr>
          <w:delText xml:space="preserve"> </w:delText>
        </w:r>
        <w:r w:rsidR="00D918CA" w:rsidRPr="00D918CA" w:rsidDel="000D172F">
          <w:rPr>
            <w:lang w:val="en-US"/>
          </w:rPr>
          <w:delText>and no</w:delText>
        </w:r>
        <w:r w:rsidR="00D918CA" w:rsidDel="000D172F">
          <w:rPr>
            <w:lang w:val="en-US"/>
          </w:rPr>
          <w:delText>rmalized it on I(0) = 1</w:delText>
        </w:r>
        <w:r w:rsidR="00C22D53" w:rsidDel="000D172F">
          <w:rPr>
            <w:lang w:val="en-US"/>
          </w:rPr>
          <w:delText xml:space="preserve">. </w:delText>
        </w:r>
        <w:r w:rsidR="00A20D7D" w:rsidDel="000D172F">
          <w:rPr>
            <w:lang w:val="en-US"/>
          </w:rPr>
          <w:delText>Further,</w:delText>
        </w:r>
        <w:r w:rsidR="00C22D53" w:rsidDel="000D172F">
          <w:rPr>
            <w:lang w:val="en-US"/>
          </w:rPr>
          <w:delText xml:space="preserve"> we trained the NNs on </w:delText>
        </w:r>
        <w:r w:rsidR="0061567A" w:rsidDel="000D172F">
          <w:rPr>
            <w:lang w:val="en-US"/>
          </w:rPr>
          <w:delText xml:space="preserve">these </w:delText>
        </w:r>
        <w:r w:rsidR="00C22D53" w:rsidDel="000D172F">
          <w:rPr>
            <w:lang w:val="en-US"/>
          </w:rPr>
          <w:delText xml:space="preserve">smooth </w:delText>
        </w:r>
        <w:r w:rsidR="00FB759B" w:rsidDel="000D172F">
          <w:rPr>
            <w:lang w:val="en-US"/>
          </w:rPr>
          <w:delText>data</w:delText>
        </w:r>
        <w:r w:rsidR="00C22D53" w:rsidDel="000D172F">
          <w:rPr>
            <w:lang w:val="en-US"/>
          </w:rPr>
          <w:delText xml:space="preserve"> and applied them </w:delText>
        </w:r>
        <w:r w:rsidR="00FB759B" w:rsidDel="000D172F">
          <w:rPr>
            <w:lang w:val="en-US"/>
          </w:rPr>
          <w:delText>to</w:delText>
        </w:r>
        <w:r w:rsidR="00C22D53" w:rsidDel="000D172F">
          <w:rPr>
            <w:lang w:val="en-US"/>
          </w:rPr>
          <w:delText xml:space="preserve"> </w:delText>
        </w:r>
        <w:r w:rsidR="00FB759B" w:rsidDel="000D172F">
          <w:rPr>
            <w:lang w:val="en-US"/>
          </w:rPr>
          <w:delText xml:space="preserve">the </w:delText>
        </w:r>
        <w:r w:rsidR="003B3F3C" w:rsidDel="000D172F">
          <w:rPr>
            <w:lang w:val="en-US"/>
          </w:rPr>
          <w:delText xml:space="preserve">similar </w:delText>
        </w:r>
        <w:r w:rsidR="00FB759B" w:rsidDel="000D172F">
          <w:rPr>
            <w:lang w:val="en-US"/>
          </w:rPr>
          <w:delText>“</w:delText>
        </w:r>
        <w:r w:rsidR="007558D6" w:rsidDel="000D172F">
          <w:rPr>
            <w:lang w:val="en-US"/>
          </w:rPr>
          <w:delText>ideal</w:delText>
        </w:r>
        <w:r w:rsidR="00FB759B" w:rsidDel="000D172F">
          <w:rPr>
            <w:lang w:val="en-US"/>
          </w:rPr>
          <w:delText xml:space="preserve">” </w:delText>
        </w:r>
        <w:r w:rsidR="00C22D53" w:rsidDel="000D172F">
          <w:rPr>
            <w:lang w:val="en-US"/>
          </w:rPr>
          <w:delText xml:space="preserve">smooth </w:delText>
        </w:r>
        <w:r w:rsidR="003B3F3C" w:rsidDel="000D172F">
          <w:rPr>
            <w:lang w:val="en-US"/>
          </w:rPr>
          <w:delText>simulated</w:delText>
        </w:r>
        <w:r w:rsidR="0061567A" w:rsidDel="000D172F">
          <w:rPr>
            <w:lang w:val="en-US"/>
          </w:rPr>
          <w:delText xml:space="preserve"> </w:delText>
        </w:r>
        <w:r w:rsidR="002714D2" w:rsidDel="000D172F">
          <w:rPr>
            <w:lang w:val="en-US"/>
          </w:rPr>
          <w:delText xml:space="preserve">test </w:delText>
        </w:r>
      </w:del>
      <w:del w:id="2225" w:author="AL" w:date="2021-07-22T17:09:00Z">
        <w:r w:rsidR="00421D19" w:rsidDel="00B4237B">
          <w:rPr>
            <w:lang w:val="en-US"/>
          </w:rPr>
          <w:delText>curve</w:delText>
        </w:r>
      </w:del>
      <w:del w:id="2226" w:author="AL" w:date="2021-07-27T17:36:00Z">
        <w:r w:rsidR="00421D19" w:rsidDel="000D172F">
          <w:rPr>
            <w:lang w:val="en-US"/>
          </w:rPr>
          <w:delText>s</w:delText>
        </w:r>
        <w:r w:rsidR="007A02F7" w:rsidDel="000D172F">
          <w:rPr>
            <w:lang w:val="en-US"/>
          </w:rPr>
          <w:delText xml:space="preserve"> </w:delText>
        </w:r>
        <w:r w:rsidR="007D2DF1" w:rsidDel="000D172F">
          <w:rPr>
            <w:lang w:val="en-US"/>
          </w:rPr>
          <w:delText xml:space="preserve">to predict MW and </w:delText>
        </w:r>
        <w:r w:rsidR="007D2DF1" w:rsidRPr="007D2DF1" w:rsidDel="000D172F">
          <w:rPr>
            <w:i/>
            <w:iCs/>
            <w:lang w:val="en-US"/>
          </w:rPr>
          <w:delText>D</w:delText>
        </w:r>
        <w:r w:rsidR="007D2DF1" w:rsidRPr="007D2DF1" w:rsidDel="000D172F">
          <w:rPr>
            <w:i/>
            <w:iCs/>
            <w:vertAlign w:val="subscript"/>
            <w:lang w:val="en-US"/>
          </w:rPr>
          <w:delText>max</w:delText>
        </w:r>
        <w:r w:rsidR="00C22D53" w:rsidDel="000D172F">
          <w:rPr>
            <w:lang w:val="en-US"/>
          </w:rPr>
          <w:delText>.</w:delText>
        </w:r>
        <w:r w:rsidR="007D2DF1" w:rsidDel="000D172F">
          <w:rPr>
            <w:lang w:val="en-US"/>
          </w:rPr>
          <w:delText xml:space="preserve"> </w:delText>
        </w:r>
      </w:del>
    </w:p>
    <w:p w14:paraId="74C5FD4A" w14:textId="6D1189AE" w:rsidR="006C7DFA" w:rsidDel="000D172F" w:rsidRDefault="00114C73">
      <w:pPr>
        <w:pStyle w:val="NormalWeb"/>
        <w:rPr>
          <w:del w:id="2227" w:author="AL" w:date="2021-07-27T17:36:00Z"/>
          <w:lang w:val="en-US"/>
        </w:rPr>
      </w:pPr>
      <w:del w:id="2228" w:author="AL" w:date="2021-07-27T17:36:00Z">
        <w:r w:rsidDel="000D172F">
          <w:rPr>
            <w:lang w:val="en-US"/>
          </w:rPr>
          <w:delText xml:space="preserve">  </w:delText>
        </w:r>
        <w:r w:rsidR="003B3F3C" w:rsidRPr="000C3AA1" w:rsidDel="000D172F">
          <w:rPr>
            <w:highlight w:val="yellow"/>
            <w:lang w:val="en-US"/>
            <w:rPrChange w:id="2229" w:author="AL" w:date="2021-07-21T18:56:00Z">
              <w:rPr>
                <w:lang w:val="en-US"/>
              </w:rPr>
            </w:rPrChange>
          </w:rPr>
          <w:delText>Surprisingly</w:delText>
        </w:r>
        <w:r w:rsidR="003B3F3C" w:rsidDel="000D172F">
          <w:rPr>
            <w:lang w:val="en-US"/>
          </w:rPr>
          <w:delText xml:space="preserve">, </w:delText>
        </w:r>
        <w:r w:rsidR="0061567A" w:rsidDel="000D172F">
          <w:rPr>
            <w:lang w:val="en-US"/>
          </w:rPr>
          <w:delText>as is seen from f</w:delText>
        </w:r>
        <w:r w:rsidR="006C7DFA" w:rsidDel="000D172F">
          <w:rPr>
            <w:lang w:val="en-US"/>
          </w:rPr>
          <w:delText>ig</w:delText>
        </w:r>
        <w:r w:rsidR="0061567A" w:rsidDel="000D172F">
          <w:rPr>
            <w:lang w:val="en-US"/>
          </w:rPr>
          <w:delText xml:space="preserve">. </w:delText>
        </w:r>
        <w:r w:rsidR="006C7DFA" w:rsidDel="000D172F">
          <w:rPr>
            <w:lang w:val="en-US"/>
          </w:rPr>
          <w:delText>6</w:delText>
        </w:r>
        <w:r w:rsidR="0061567A" w:rsidDel="000D172F">
          <w:rPr>
            <w:lang w:val="en-US"/>
          </w:rPr>
          <w:delText>,</w:delText>
        </w:r>
        <w:r w:rsidR="007A02F7" w:rsidDel="000D172F">
          <w:rPr>
            <w:lang w:val="en-US"/>
          </w:rPr>
          <w:delText xml:space="preserve"> </w:delText>
        </w:r>
        <w:r w:rsidR="00D56342" w:rsidDel="000D172F">
          <w:rPr>
            <w:lang w:val="en-US"/>
          </w:rPr>
          <w:delText xml:space="preserve">the obtained result </w:delText>
        </w:r>
        <w:r w:rsidDel="000D172F">
          <w:rPr>
            <w:lang w:val="en-US"/>
          </w:rPr>
          <w:delText>i</w:delText>
        </w:r>
        <w:r w:rsidR="007A02F7" w:rsidDel="000D172F">
          <w:rPr>
            <w:lang w:val="en-US"/>
          </w:rPr>
          <w:delText xml:space="preserve">s not drastically </w:delText>
        </w:r>
        <w:r w:rsidR="0061567A" w:rsidDel="000D172F">
          <w:rPr>
            <w:lang w:val="en-US"/>
          </w:rPr>
          <w:delText>better</w:delText>
        </w:r>
        <w:r w:rsidR="007A02F7" w:rsidDel="000D172F">
          <w:rPr>
            <w:lang w:val="en-US"/>
          </w:rPr>
          <w:delText xml:space="preserve"> </w:delText>
        </w:r>
        <w:r w:rsidR="0061567A" w:rsidDel="000D172F">
          <w:rPr>
            <w:lang w:val="en-US"/>
          </w:rPr>
          <w:delText>than the ones</w:delText>
        </w:r>
        <w:r w:rsidR="007A02F7" w:rsidDel="000D172F">
          <w:rPr>
            <w:lang w:val="en-US"/>
          </w:rPr>
          <w:delText xml:space="preserve"> we obtained for the noisy data and equal</w:delText>
        </w:r>
        <w:r w:rsidR="0061567A" w:rsidDel="000D172F">
          <w:rPr>
            <w:lang w:val="en-US"/>
          </w:rPr>
          <w:delText xml:space="preserve"> to</w:delText>
        </w:r>
        <w:r w:rsidR="007A02F7" w:rsidDel="000D172F">
          <w:rPr>
            <w:lang w:val="en-US"/>
          </w:rPr>
          <w:delText xml:space="preserve"> 2.7% for MW and 3% for </w:delText>
        </w:r>
        <w:r w:rsidR="007A02F7" w:rsidRPr="007D2DF1" w:rsidDel="000D172F">
          <w:rPr>
            <w:i/>
            <w:iCs/>
            <w:lang w:val="en-US"/>
          </w:rPr>
          <w:delText>D</w:delText>
        </w:r>
        <w:r w:rsidR="007A02F7" w:rsidRPr="007D2DF1" w:rsidDel="000D172F">
          <w:rPr>
            <w:i/>
            <w:iCs/>
            <w:vertAlign w:val="subscript"/>
            <w:lang w:val="en-US"/>
          </w:rPr>
          <w:delText>max</w:delText>
        </w:r>
        <w:r w:rsidR="00FC67F5" w:rsidDel="000D172F">
          <w:rPr>
            <w:lang w:val="en-US"/>
          </w:rPr>
          <w:delText>.</w:delText>
        </w:r>
        <w:r w:rsidR="0061567A" w:rsidDel="000D172F">
          <w:rPr>
            <w:lang w:val="en-US"/>
          </w:rPr>
          <w:delText xml:space="preserve"> This </w:delText>
        </w:r>
        <w:r w:rsidDel="000D172F">
          <w:rPr>
            <w:lang w:val="en-US"/>
          </w:rPr>
          <w:delText xml:space="preserve">simple </w:delText>
        </w:r>
        <w:r w:rsidR="0061567A" w:rsidDel="000D172F">
          <w:rPr>
            <w:lang w:val="en-US"/>
          </w:rPr>
          <w:delText>experiment demonstrates</w:delText>
        </w:r>
        <w:r w:rsidR="003F7981" w:rsidDel="000D172F">
          <w:rPr>
            <w:lang w:val="en-US"/>
          </w:rPr>
          <w:delText xml:space="preserve"> </w:delText>
        </w:r>
        <w:r w:rsidR="0061567A" w:rsidDel="000D172F">
          <w:rPr>
            <w:lang w:val="en-US"/>
          </w:rPr>
          <w:delText xml:space="preserve">two important facts: (1) </w:delText>
        </w:r>
        <w:r w:rsidR="00D31A0E" w:rsidDel="000D172F">
          <w:rPr>
            <w:lang w:val="en-US"/>
          </w:rPr>
          <w:delText xml:space="preserve">the </w:delText>
        </w:r>
        <w:r w:rsidR="00AC37B1" w:rsidDel="000D172F">
          <w:rPr>
            <w:lang w:val="en-US"/>
          </w:rPr>
          <w:delText xml:space="preserve">described </w:delText>
        </w:r>
        <w:r w:rsidR="00726FF6" w:rsidDel="000D172F">
          <w:rPr>
            <w:lang w:val="en-US"/>
          </w:rPr>
          <w:delText>in fig.5</w:delText>
        </w:r>
        <w:r w:rsidR="00AC37B1" w:rsidDel="000D172F">
          <w:rPr>
            <w:lang w:val="en-US"/>
          </w:rPr>
          <w:delText xml:space="preserve"> </w:delText>
        </w:r>
        <w:r w:rsidR="00726FF6" w:rsidDel="000D172F">
          <w:rPr>
            <w:lang w:val="en-US"/>
          </w:rPr>
          <w:delText>results</w:delText>
        </w:r>
        <w:r w:rsidR="00AC37B1" w:rsidDel="000D172F">
          <w:rPr>
            <w:lang w:val="en-US"/>
          </w:rPr>
          <w:delText xml:space="preserve"> </w:delText>
        </w:r>
        <w:r w:rsidR="0061567A" w:rsidDel="000D172F">
          <w:rPr>
            <w:lang w:val="en-US"/>
          </w:rPr>
          <w:delText xml:space="preserve">almost reached the theoretical limit of </w:delText>
        </w:r>
        <w:r w:rsidDel="000D172F">
          <w:rPr>
            <w:lang w:val="en-US"/>
          </w:rPr>
          <w:delText xml:space="preserve">prediction accuracy </w:delText>
        </w:r>
        <w:r w:rsidR="00AC37B1" w:rsidDel="000D172F">
          <w:rPr>
            <w:lang w:val="en-US"/>
          </w:rPr>
          <w:delText xml:space="preserve">using </w:delText>
        </w:r>
        <w:r w:rsidR="00726FF6" w:rsidDel="000D172F">
          <w:rPr>
            <w:lang w:val="en-US"/>
          </w:rPr>
          <w:delText>NNs</w:delText>
        </w:r>
        <w:r w:rsidR="0061567A" w:rsidDel="000D172F">
          <w:rPr>
            <w:lang w:val="en-US"/>
          </w:rPr>
          <w:delText xml:space="preserve"> (and </w:delText>
        </w:r>
        <w:r w:rsidDel="000D172F">
          <w:rPr>
            <w:lang w:val="en-US"/>
          </w:rPr>
          <w:delText>maybe</w:delText>
        </w:r>
        <w:r w:rsidR="0061567A" w:rsidDel="000D172F">
          <w:rPr>
            <w:lang w:val="en-US"/>
          </w:rPr>
          <w:delText xml:space="preserve"> the </w:delText>
        </w:r>
        <w:r w:rsidR="00A20D7D" w:rsidDel="000D172F">
          <w:rPr>
            <w:lang w:val="en-US"/>
          </w:rPr>
          <w:delText xml:space="preserve">fundamental </w:delText>
        </w:r>
        <w:r w:rsidR="0061567A" w:rsidDel="000D172F">
          <w:rPr>
            <w:lang w:val="en-US"/>
          </w:rPr>
          <w:delText xml:space="preserve">precision </w:delText>
        </w:r>
        <w:r w:rsidR="00A20D7D" w:rsidDel="000D172F">
          <w:rPr>
            <w:lang w:val="en-US"/>
          </w:rPr>
          <w:delText xml:space="preserve">limit </w:delText>
        </w:r>
        <w:r w:rsidR="0061567A" w:rsidDel="000D172F">
          <w:rPr>
            <w:lang w:val="en-US"/>
          </w:rPr>
          <w:delText xml:space="preserve">of </w:delText>
        </w:r>
      </w:del>
      <w:del w:id="2230" w:author="AL" w:date="2021-07-22T14:15:00Z">
        <w:r w:rsidR="0061567A" w:rsidDel="009D75C0">
          <w:rPr>
            <w:lang w:val="en-US"/>
          </w:rPr>
          <w:delText>SAS</w:delText>
        </w:r>
      </w:del>
      <w:del w:id="2231" w:author="AL" w:date="2021-07-27T17:36:00Z">
        <w:r w:rsidDel="000D172F">
          <w:rPr>
            <w:lang w:val="en-US"/>
          </w:rPr>
          <w:delText xml:space="preserve"> as </w:delText>
        </w:r>
        <w:r w:rsidR="00CF2A2C" w:rsidDel="000D172F">
          <w:rPr>
            <w:lang w:val="en-US"/>
          </w:rPr>
          <w:delText xml:space="preserve">a </w:delText>
        </w:r>
        <w:r w:rsidDel="000D172F">
          <w:rPr>
            <w:lang w:val="en-US"/>
          </w:rPr>
          <w:delText>method</w:delText>
        </w:r>
        <w:r w:rsidR="0061567A" w:rsidDel="000D172F">
          <w:rPr>
            <w:lang w:val="en-US"/>
          </w:rPr>
          <w:delText xml:space="preserve">); (2) </w:delText>
        </w:r>
        <w:r w:rsidDel="000D172F">
          <w:rPr>
            <w:lang w:val="en-US"/>
          </w:rPr>
          <w:delText xml:space="preserve">the </w:delText>
        </w:r>
        <w:r w:rsidR="0061567A" w:rsidDel="000D172F">
          <w:rPr>
            <w:lang w:val="en-US"/>
          </w:rPr>
          <w:delText xml:space="preserve">augmentation </w:delText>
        </w:r>
        <w:r w:rsidDel="000D172F">
          <w:rPr>
            <w:lang w:val="en-US"/>
          </w:rPr>
          <w:delText xml:space="preserve">of the training set </w:delText>
        </w:r>
        <w:r w:rsidR="0061567A" w:rsidDel="000D172F">
          <w:rPr>
            <w:lang w:val="en-US"/>
          </w:rPr>
          <w:delText>with experimental noise</w:delText>
        </w:r>
        <w:r w:rsidDel="000D172F">
          <w:rPr>
            <w:lang w:val="en-US"/>
          </w:rPr>
          <w:delText>, as is seen from fig.5,</w:delText>
        </w:r>
        <w:r w:rsidR="0061567A" w:rsidDel="000D172F">
          <w:rPr>
            <w:lang w:val="en-US"/>
          </w:rPr>
          <w:delText xml:space="preserve"> </w:delText>
        </w:r>
        <w:r w:rsidR="00A20D7D" w:rsidDel="000D172F">
          <w:rPr>
            <w:lang w:val="en-US"/>
          </w:rPr>
          <w:delText xml:space="preserve">indeed </w:delText>
        </w:r>
        <w:r w:rsidR="0061567A" w:rsidDel="000D172F">
          <w:rPr>
            <w:lang w:val="en-US"/>
          </w:rPr>
          <w:delText>helps to deal with nois</w:delText>
        </w:r>
        <w:r w:rsidDel="000D172F">
          <w:rPr>
            <w:lang w:val="en-US"/>
          </w:rPr>
          <w:delText>y</w:delText>
        </w:r>
        <w:r w:rsidR="0061567A" w:rsidDel="000D172F">
          <w:rPr>
            <w:lang w:val="en-US"/>
          </w:rPr>
          <w:delText xml:space="preserve"> data and only marginally reduces the </w:delText>
        </w:r>
        <w:r w:rsidDel="000D172F">
          <w:rPr>
            <w:lang w:val="en-US"/>
          </w:rPr>
          <w:delText xml:space="preserve">overall </w:delText>
        </w:r>
        <w:r w:rsidR="0061567A" w:rsidDel="000D172F">
          <w:rPr>
            <w:lang w:val="en-US"/>
          </w:rPr>
          <w:delText>accuracy of predictions.</w:delText>
        </w:r>
      </w:del>
    </w:p>
    <w:p w14:paraId="474E40AE" w14:textId="16299B81" w:rsidR="00FC67F5" w:rsidDel="000D172F" w:rsidRDefault="007609B6">
      <w:pPr>
        <w:pStyle w:val="NormalWeb"/>
        <w:rPr>
          <w:del w:id="2232" w:author="AL" w:date="2021-07-27T17:36:00Z"/>
          <w:moveFrom w:id="2233" w:author="AL" w:date="2021-07-23T18:27:00Z"/>
          <w:lang w:val="en-US"/>
        </w:rPr>
      </w:pPr>
      <w:moveFromRangeStart w:id="2234" w:author="AL" w:date="2021-07-23T18:27:00Z" w:name="move77957252"/>
      <w:moveFrom w:id="2235" w:author="AL" w:date="2021-07-23T18:27:00Z">
        <w:del w:id="2236" w:author="AL" w:date="2021-07-27T17:36:00Z">
          <w:r w:rsidRPr="008624BF" w:rsidDel="000D172F">
            <w:rPr>
              <w:noProof/>
              <w:lang w:val="en-US"/>
            </w:rPr>
            <mc:AlternateContent>
              <mc:Choice Requires="wps">
                <w:drawing>
                  <wp:anchor distT="45720" distB="45720" distL="114300" distR="114300" simplePos="0" relativeHeight="251696128" behindDoc="0" locked="0" layoutInCell="1" allowOverlap="1" wp14:anchorId="17A844AC" wp14:editId="336A44D0">
                    <wp:simplePos x="0" y="0"/>
                    <wp:positionH relativeFrom="column">
                      <wp:posOffset>725639</wp:posOffset>
                    </wp:positionH>
                    <wp:positionV relativeFrom="paragraph">
                      <wp:posOffset>3439271</wp:posOffset>
                    </wp:positionV>
                    <wp:extent cx="387350" cy="29210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92100"/>
                            </a:xfrm>
                            <a:prstGeom prst="rect">
                              <a:avLst/>
                            </a:prstGeom>
                            <a:noFill/>
                            <a:ln w="9525">
                              <a:noFill/>
                              <a:miter lim="800000"/>
                              <a:headEnd/>
                              <a:tailEnd/>
                            </a:ln>
                          </wps:spPr>
                          <wps:txbx>
                            <w:txbxContent>
                              <w:p w14:paraId="4F879F32" w14:textId="5A659710" w:rsidR="005A78E3" w:rsidRDefault="005A78E3">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844AC" id="_x0000_s1079" type="#_x0000_t202" style="position:absolute;margin-left:57.15pt;margin-top:270.8pt;width:30.5pt;height: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g3DgIAAPo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" filled="f" stroked="f">
                    <v:textbox>
                      <w:txbxContent>
                        <w:p w14:paraId="4F879F32" w14:textId="5A659710" w:rsidR="005A78E3" w:rsidRDefault="005A78E3">
                          <w:r>
                            <w:rPr>
                              <w:lang w:val="en-US"/>
                            </w:rPr>
                            <w:t>(b)</w:t>
                          </w:r>
                        </w:p>
                      </w:txbxContent>
                    </v:textbox>
                  </v:shape>
                </w:pict>
              </mc:Fallback>
            </mc:AlternateContent>
          </w:r>
          <w:r w:rsidRPr="008624BF" w:rsidDel="000D172F">
            <w:rPr>
              <w:noProof/>
              <w:lang w:val="en-US"/>
            </w:rPr>
            <mc:AlternateContent>
              <mc:Choice Requires="wps">
                <w:drawing>
                  <wp:anchor distT="45720" distB="45720" distL="114300" distR="114300" simplePos="0" relativeHeight="251694080" behindDoc="0" locked="0" layoutInCell="1" allowOverlap="1" wp14:anchorId="3A778D54" wp14:editId="7EABE6AE">
                    <wp:simplePos x="0" y="0"/>
                    <wp:positionH relativeFrom="column">
                      <wp:posOffset>667910</wp:posOffset>
                    </wp:positionH>
                    <wp:positionV relativeFrom="paragraph">
                      <wp:posOffset>482407</wp:posOffset>
                    </wp:positionV>
                    <wp:extent cx="387350" cy="29210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92100"/>
                            </a:xfrm>
                            <a:prstGeom prst="rect">
                              <a:avLst/>
                            </a:prstGeom>
                            <a:noFill/>
                            <a:ln w="9525">
                              <a:noFill/>
                              <a:miter lim="800000"/>
                              <a:headEnd/>
                              <a:tailEnd/>
                            </a:ln>
                          </wps:spPr>
                          <wps:txbx>
                            <w:txbxContent>
                              <w:p w14:paraId="4F90FC65" w14:textId="77777777" w:rsidR="005A78E3" w:rsidRPr="007609B6" w:rsidRDefault="005A78E3">
                                <w:r w:rsidRPr="007609B6">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78D54" id="_x0000_s1080" type="#_x0000_t202" style="position:absolute;margin-left:52.6pt;margin-top:38pt;width:30.5pt;height:23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" filled="f" stroked="f">
                    <v:textbox>
                      <w:txbxContent>
                        <w:p w14:paraId="4F90FC65" w14:textId="77777777" w:rsidR="005A78E3" w:rsidRPr="007609B6" w:rsidRDefault="005A78E3">
                          <w:r w:rsidRPr="007609B6">
                            <w:rPr>
                              <w:lang w:val="en-US"/>
                            </w:rPr>
                            <w:t>(a)</w:t>
                          </w:r>
                        </w:p>
                      </w:txbxContent>
                    </v:textbox>
                  </v:shape>
                </w:pict>
              </mc:Fallback>
            </mc:AlternateContent>
          </w:r>
          <w:r w:rsidR="007A02F7" w:rsidDel="000D172F">
            <w:rPr>
              <w:noProof/>
              <w:lang w:val="en-US"/>
            </w:rPr>
            <w:drawing>
              <wp:inline distT="0" distB="0" distL="0" distR="0" wp14:anchorId="2C2D0424" wp14:editId="23BD8D09">
                <wp:extent cx="5940425" cy="288036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mit-m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880360"/>
                        </a:xfrm>
                        <a:prstGeom prst="rect">
                          <a:avLst/>
                        </a:prstGeom>
                      </pic:spPr>
                    </pic:pic>
                  </a:graphicData>
                </a:graphic>
              </wp:inline>
            </w:drawing>
          </w:r>
          <w:r w:rsidR="007A02F7" w:rsidDel="000D172F">
            <w:rPr>
              <w:noProof/>
              <w:lang w:val="en-US"/>
            </w:rPr>
            <w:drawing>
              <wp:inline distT="0" distB="0" distL="0" distR="0" wp14:anchorId="74429929" wp14:editId="24D509A4">
                <wp:extent cx="5940425" cy="2657475"/>
                <wp:effectExtent l="0" t="0" r="31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mit-dmax.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657475"/>
                        </a:xfrm>
                        <a:prstGeom prst="rect">
                          <a:avLst/>
                        </a:prstGeom>
                      </pic:spPr>
                    </pic:pic>
                  </a:graphicData>
                </a:graphic>
              </wp:inline>
            </w:drawing>
          </w:r>
          <w:r w:rsidR="00FC67F5" w:rsidDel="000D172F">
            <w:rPr>
              <w:lang w:val="en-US"/>
            </w:rPr>
            <w:delText xml:space="preserve"> </w:delText>
          </w:r>
        </w:del>
      </w:moveFrom>
    </w:p>
    <w:p w14:paraId="58CCA5FA" w14:textId="7393E208" w:rsidR="006C7DFA" w:rsidRPr="007609B6" w:rsidDel="000D172F" w:rsidRDefault="006C7DFA">
      <w:pPr>
        <w:pStyle w:val="NormalWeb"/>
        <w:rPr>
          <w:del w:id="2237" w:author="AL" w:date="2021-07-27T17:36:00Z"/>
          <w:moveFrom w:id="2238" w:author="AL" w:date="2021-07-23T18:27:00Z"/>
          <w:lang w:val="en-US"/>
        </w:rPr>
        <w:pPrChange w:id="2239" w:author="AL" w:date="2021-07-27T17:36:00Z">
          <w:pPr>
            <w:pStyle w:val="NormalWeb"/>
            <w:jc w:val="center"/>
          </w:pPr>
        </w:pPrChange>
      </w:pPr>
      <w:moveFrom w:id="2240" w:author="AL" w:date="2021-07-23T18:27:00Z">
        <w:del w:id="2241" w:author="AL" w:date="2021-07-27T17:36:00Z">
          <w:r w:rsidRPr="007609B6" w:rsidDel="000D172F">
            <w:rPr>
              <w:lang w:val="en-US"/>
            </w:rPr>
            <w:delText>Fig.6. Predictions for “ideal” smooth datasets</w:delText>
          </w:r>
          <w:r w:rsidR="007A02F7" w:rsidRPr="007609B6" w:rsidDel="000D172F">
            <w:rPr>
              <w:lang w:val="en-US"/>
            </w:rPr>
            <w:delText xml:space="preserve"> versus ground truth</w:delText>
          </w:r>
          <w:r w:rsidRPr="007609B6" w:rsidDel="000D172F">
            <w:rPr>
              <w:lang w:val="en-US"/>
            </w:rPr>
            <w:delText xml:space="preserve"> </w:delText>
          </w:r>
          <w:r w:rsidR="00EE535E" w:rsidDel="000D172F">
            <w:rPr>
              <w:lang w:val="en-US"/>
            </w:rPr>
            <w:delText xml:space="preserve">for all models from the test set: </w:delText>
          </w:r>
          <w:r w:rsidRPr="007609B6" w:rsidDel="000D172F">
            <w:rPr>
              <w:lang w:val="en-US"/>
            </w:rPr>
            <w:delText xml:space="preserve">(a) MW, (b) </w:delText>
          </w:r>
          <w:r w:rsidRPr="009C146E" w:rsidDel="000D172F">
            <w:rPr>
              <w:i/>
              <w:iCs/>
              <w:lang w:val="en-US"/>
            </w:rPr>
            <w:delText>D</w:delText>
          </w:r>
          <w:r w:rsidRPr="009C146E" w:rsidDel="000D172F">
            <w:rPr>
              <w:i/>
              <w:iCs/>
              <w:vertAlign w:val="subscript"/>
              <w:lang w:val="en-US"/>
            </w:rPr>
            <w:delText>max</w:delText>
          </w:r>
        </w:del>
      </w:moveFrom>
    </w:p>
    <w:moveFromRangeEnd w:id="2234"/>
    <w:p w14:paraId="7A7538AA" w14:textId="77777777" w:rsidR="0099280A" w:rsidRDefault="007A02F7">
      <w:pPr>
        <w:pStyle w:val="NormalWeb"/>
        <w:rPr>
          <w:ins w:id="2242" w:author="AL" w:date="2021-08-06T22:02:00Z"/>
          <w:lang w:val="en-US"/>
        </w:rPr>
      </w:pPr>
      <w:del w:id="2243" w:author="AL" w:date="2021-07-27T17:36:00Z">
        <w:r w:rsidRPr="000C3AA1" w:rsidDel="000D172F">
          <w:rPr>
            <w:highlight w:val="yellow"/>
            <w:lang w:val="en-US"/>
            <w:rPrChange w:id="2244" w:author="AL" w:date="2021-07-21T18:56:00Z">
              <w:rPr>
                <w:lang w:val="en-US"/>
              </w:rPr>
            </w:rPrChange>
          </w:rPr>
          <w:delText>Interestingly</w:delText>
        </w:r>
        <w:r w:rsidDel="000D172F">
          <w:rPr>
            <w:lang w:val="en-US"/>
          </w:rPr>
          <w:delText xml:space="preserve">, the highest deviations in MW </w:delText>
        </w:r>
        <w:r w:rsidR="00DB040C" w:rsidDel="000D172F">
          <w:rPr>
            <w:lang w:val="en-US"/>
          </w:rPr>
          <w:delText xml:space="preserve">predictions </w:delText>
        </w:r>
        <w:r w:rsidR="0061567A" w:rsidDel="000D172F">
          <w:rPr>
            <w:lang w:val="en-US"/>
          </w:rPr>
          <w:delText>have been</w:delText>
        </w:r>
        <w:r w:rsidDel="000D172F">
          <w:rPr>
            <w:lang w:val="en-US"/>
          </w:rPr>
          <w:delText xml:space="preserve"> observed for </w:delText>
        </w:r>
        <w:r w:rsidR="0061567A" w:rsidDel="000D172F">
          <w:rPr>
            <w:lang w:val="en-US"/>
          </w:rPr>
          <w:delText xml:space="preserve">the </w:delText>
        </w:r>
        <w:r w:rsidDel="000D172F">
          <w:rPr>
            <w:lang w:val="en-US"/>
          </w:rPr>
          <w:delText>big</w:delText>
        </w:r>
        <w:r w:rsidR="0061567A" w:rsidDel="000D172F">
          <w:rPr>
            <w:lang w:val="en-US"/>
          </w:rPr>
          <w:delText>gest</w:delText>
        </w:r>
        <w:r w:rsidDel="000D172F">
          <w:rPr>
            <w:lang w:val="en-US"/>
          </w:rPr>
          <w:delText xml:space="preserve"> (&gt; 360 kDa) proteins, potentially indicating the lack of such proteins in PDB, and consequently, in our training set.</w:delText>
        </w:r>
      </w:del>
      <w:r>
        <w:rPr>
          <w:lang w:val="en-US"/>
        </w:rPr>
        <w:t xml:space="preserve"> </w:t>
      </w:r>
      <w:ins w:id="2245" w:author="AL" w:date="2021-08-06T22:00:00Z">
        <w:r w:rsidR="00375DE9">
          <w:rPr>
            <w:lang w:val="en-US"/>
          </w:rPr>
          <w:t xml:space="preserve">SAXS </w:t>
        </w:r>
      </w:ins>
      <w:ins w:id="2246" w:author="AL" w:date="2021-07-27T17:40:00Z">
        <w:r w:rsidR="007D5A0B">
          <w:rPr>
            <w:lang w:val="en-US"/>
          </w:rPr>
          <w:t>data</w:t>
        </w:r>
      </w:ins>
      <w:ins w:id="2247" w:author="AL" w:date="2021-07-28T14:01:00Z">
        <w:r w:rsidR="005C00B3">
          <w:rPr>
            <w:lang w:val="en-US"/>
          </w:rPr>
          <w:t xml:space="preserve"> collected from well-characterized </w:t>
        </w:r>
      </w:ins>
      <w:ins w:id="2248" w:author="AL" w:date="2021-07-28T14:02:00Z">
        <w:r w:rsidR="005C00B3">
          <w:rPr>
            <w:lang w:val="en-US"/>
          </w:rPr>
          <w:t>monodisperse</w:t>
        </w:r>
      </w:ins>
      <w:ins w:id="2249" w:author="AL" w:date="2021-07-28T14:01:00Z">
        <w:r w:rsidR="005C00B3">
          <w:rPr>
            <w:lang w:val="en-US"/>
          </w:rPr>
          <w:t xml:space="preserve"> solutions </w:t>
        </w:r>
      </w:ins>
      <w:ins w:id="2250" w:author="AL" w:date="2021-07-27T17:40:00Z">
        <w:r w:rsidR="007D5A0B">
          <w:rPr>
            <w:lang w:val="en-US"/>
          </w:rPr>
          <w:t>with reliabl</w:t>
        </w:r>
      </w:ins>
      <w:ins w:id="2251" w:author="AL" w:date="2021-07-28T13:54:00Z">
        <w:r w:rsidR="005C00B3">
          <w:rPr>
            <w:lang w:val="en-US"/>
          </w:rPr>
          <w:t xml:space="preserve">y </w:t>
        </w:r>
      </w:ins>
      <w:ins w:id="2252" w:author="AL" w:date="2021-07-28T13:55:00Z">
        <w:r w:rsidR="005C00B3">
          <w:rPr>
            <w:lang w:val="en-US"/>
          </w:rPr>
          <w:t>determine</w:t>
        </w:r>
      </w:ins>
      <w:ins w:id="2253" w:author="AL" w:date="2021-07-28T14:02:00Z">
        <w:r w:rsidR="005C00B3">
          <w:rPr>
            <w:lang w:val="en-US"/>
          </w:rPr>
          <w:t>d</w:t>
        </w:r>
      </w:ins>
      <w:ins w:id="2254" w:author="AL" w:date="2021-07-27T17:40:00Z">
        <w:r w:rsidR="007D5A0B">
          <w:rPr>
            <w:lang w:val="en-US"/>
          </w:rPr>
          <w:t xml:space="preserve"> MW and D</w:t>
        </w:r>
        <w:r w:rsidR="007D5A0B" w:rsidRPr="005E7BBF">
          <w:rPr>
            <w:vertAlign w:val="subscript"/>
            <w:lang w:val="en-US"/>
            <w:rPrChange w:id="2255" w:author="AL" w:date="2021-07-27T17:41:00Z">
              <w:rPr>
                <w:lang w:val="en-US"/>
              </w:rPr>
            </w:rPrChange>
          </w:rPr>
          <w:t>max</w:t>
        </w:r>
        <w:r w:rsidR="007D5A0B">
          <w:rPr>
            <w:lang w:val="en-US"/>
          </w:rPr>
          <w:t xml:space="preserve"> </w:t>
        </w:r>
      </w:ins>
      <w:ins w:id="2256" w:author="AL" w:date="2021-07-28T14:02:00Z">
        <w:r w:rsidR="005C00B3">
          <w:rPr>
            <w:lang w:val="en-US"/>
          </w:rPr>
          <w:t>“</w:t>
        </w:r>
      </w:ins>
      <w:ins w:id="2257" w:author="AL" w:date="2021-07-27T17:40:00Z">
        <w:r w:rsidR="007D5A0B">
          <w:rPr>
            <w:lang w:val="en-US"/>
          </w:rPr>
          <w:t>ground truth</w:t>
        </w:r>
      </w:ins>
      <w:ins w:id="2258" w:author="AL" w:date="2021-07-28T14:02:00Z">
        <w:r w:rsidR="005C00B3">
          <w:rPr>
            <w:lang w:val="en-US"/>
          </w:rPr>
          <w:t>”</w:t>
        </w:r>
      </w:ins>
      <w:ins w:id="2259" w:author="AL" w:date="2021-07-27T17:40:00Z">
        <w:r w:rsidR="007D5A0B">
          <w:rPr>
            <w:lang w:val="en-US"/>
          </w:rPr>
          <w:t xml:space="preserve"> values. </w:t>
        </w:r>
      </w:ins>
      <w:ins w:id="2260" w:author="AL" w:date="2021-07-27T17:41:00Z">
        <w:r w:rsidR="005E7BBF">
          <w:rPr>
            <w:lang w:val="en-US"/>
          </w:rPr>
          <w:t>For folded proteins</w:t>
        </w:r>
      </w:ins>
      <w:ins w:id="2261" w:author="AL" w:date="2021-08-06T22:00:00Z">
        <w:r w:rsidR="003E0B88">
          <w:rPr>
            <w:lang w:val="en-US"/>
          </w:rPr>
          <w:t>,</w:t>
        </w:r>
      </w:ins>
      <w:ins w:id="2262" w:author="AL" w:date="2021-07-27T17:41:00Z">
        <w:r w:rsidR="005E7BBF">
          <w:rPr>
            <w:lang w:val="en-US"/>
          </w:rPr>
          <w:t xml:space="preserve"> we used data from</w:t>
        </w:r>
      </w:ins>
      <w:ins w:id="2263" w:author="AL" w:date="2021-07-29T14:37:00Z">
        <w:r w:rsidR="007E6706">
          <w:rPr>
            <w:lang w:val="en-US"/>
          </w:rPr>
          <w:t xml:space="preserve"> 29</w:t>
        </w:r>
      </w:ins>
      <w:ins w:id="2264" w:author="AL" w:date="2021-07-27T17:41:00Z">
        <w:r w:rsidR="005E7BBF">
          <w:rPr>
            <w:lang w:val="en-US"/>
          </w:rPr>
          <w:t xml:space="preserve"> SASBDB </w:t>
        </w:r>
        <w:r w:rsidR="005E7BBF" w:rsidRPr="007E6706">
          <w:rPr>
            <w:highlight w:val="yellow"/>
            <w:lang w:val="en-US"/>
            <w:rPrChange w:id="2265" w:author="AL" w:date="2021-07-29T14:37:00Z">
              <w:rPr>
                <w:lang w:val="en-US"/>
              </w:rPr>
            </w:rPrChange>
          </w:rPr>
          <w:t>[ref]</w:t>
        </w:r>
      </w:ins>
      <w:ins w:id="2266" w:author="AL" w:date="2021-07-29T14:33:00Z">
        <w:r w:rsidR="00214DE1">
          <w:rPr>
            <w:lang w:val="en-US"/>
          </w:rPr>
          <w:t xml:space="preserve"> entries</w:t>
        </w:r>
      </w:ins>
      <w:ins w:id="2267" w:author="AL" w:date="2021-07-29T14:34:00Z">
        <w:r w:rsidR="007E6706">
          <w:rPr>
            <w:lang w:val="en-US"/>
          </w:rPr>
          <w:t xml:space="preserve"> that were</w:t>
        </w:r>
      </w:ins>
      <w:ins w:id="2268" w:author="AL" w:date="2021-07-27T17:41:00Z">
        <w:r w:rsidR="005E7BBF">
          <w:rPr>
            <w:lang w:val="en-US"/>
          </w:rPr>
          <w:t xml:space="preserve"> </w:t>
        </w:r>
      </w:ins>
      <w:ins w:id="2269" w:author="AL" w:date="2021-07-27T17:42:00Z">
        <w:r w:rsidR="005E7BBF">
          <w:rPr>
            <w:lang w:val="en-US"/>
          </w:rPr>
          <w:t>tagged “Benchmark”</w:t>
        </w:r>
      </w:ins>
      <w:ins w:id="2270" w:author="AL" w:date="2021-07-29T14:34:00Z">
        <w:r w:rsidR="007E6706">
          <w:rPr>
            <w:lang w:val="en-US"/>
          </w:rPr>
          <w:t xml:space="preserve"> and, with some exceptions, fitted by atomic models. </w:t>
        </w:r>
      </w:ins>
      <w:ins w:id="2271" w:author="AL" w:date="2021-07-29T14:35:00Z">
        <w:r w:rsidR="007E6706">
          <w:rPr>
            <w:lang w:val="en-US"/>
          </w:rPr>
          <w:t>The “ground truth” MW values were calculated from the protein sequence</w:t>
        </w:r>
      </w:ins>
      <w:ins w:id="2272" w:author="AL" w:date="2021-07-27T17:46:00Z">
        <w:r w:rsidR="005E7BBF">
          <w:rPr>
            <w:lang w:val="en-US"/>
          </w:rPr>
          <w:t>,</w:t>
        </w:r>
      </w:ins>
      <w:ins w:id="2273" w:author="AL" w:date="2021-07-29T14:35:00Z">
        <w:r w:rsidR="007E6706">
          <w:rPr>
            <w:lang w:val="en-US"/>
          </w:rPr>
          <w:t xml:space="preserve"> the “ground truth” D</w:t>
        </w:r>
        <w:r w:rsidR="007E6706" w:rsidRPr="007E6706">
          <w:rPr>
            <w:vertAlign w:val="subscript"/>
            <w:lang w:val="en-US"/>
            <w:rPrChange w:id="2274" w:author="AL" w:date="2021-07-29T14:42:00Z">
              <w:rPr>
                <w:lang w:val="en-US"/>
              </w:rPr>
            </w:rPrChange>
          </w:rPr>
          <w:t>max</w:t>
        </w:r>
        <w:r w:rsidR="007E6706">
          <w:rPr>
            <w:lang w:val="en-US"/>
          </w:rPr>
          <w:t xml:space="preserve"> values were </w:t>
        </w:r>
      </w:ins>
      <w:ins w:id="2275" w:author="AL" w:date="2021-07-29T14:36:00Z">
        <w:r w:rsidR="007E6706">
          <w:rPr>
            <w:lang w:val="en-US"/>
          </w:rPr>
          <w:t>obtained from the models.</w:t>
        </w:r>
      </w:ins>
      <w:ins w:id="2276" w:author="AL" w:date="2021-07-29T14:37:00Z">
        <w:r w:rsidR="007E6706">
          <w:rPr>
            <w:lang w:val="en-US"/>
          </w:rPr>
          <w:t xml:space="preserve"> </w:t>
        </w:r>
      </w:ins>
      <w:ins w:id="2277" w:author="AL" w:date="2021-07-29T14:38:00Z">
        <w:r w:rsidR="007E6706">
          <w:rPr>
            <w:lang w:val="en-US"/>
          </w:rPr>
          <w:t>The</w:t>
        </w:r>
      </w:ins>
      <w:ins w:id="2278" w:author="AL" w:date="2021-07-29T14:39:00Z">
        <w:r w:rsidR="007E6706">
          <w:rPr>
            <w:lang w:val="en-US"/>
          </w:rPr>
          <w:t xml:space="preserve"> neural networks were retrained</w:t>
        </w:r>
      </w:ins>
      <w:ins w:id="2279" w:author="AL" w:date="2021-08-06T22:01:00Z">
        <w:r w:rsidR="003E0B88">
          <w:rPr>
            <w:lang w:val="en-US"/>
          </w:rPr>
          <w:t xml:space="preserve"> using the same training set but</w:t>
        </w:r>
      </w:ins>
      <w:ins w:id="2280" w:author="AL" w:date="2021-07-29T14:39:00Z">
        <w:r w:rsidR="007E6706">
          <w:rPr>
            <w:lang w:val="en-US"/>
          </w:rPr>
          <w:t xml:space="preserve"> on the least common </w:t>
        </w:r>
      </w:ins>
      <w:ins w:id="2281" w:author="AL" w:date="2021-08-06T22:02:00Z">
        <w:r w:rsidR="00BC0EEB">
          <w:rPr>
            <w:lang w:val="en-US"/>
          </w:rPr>
          <w:t xml:space="preserve">experimental data </w:t>
        </w:r>
      </w:ins>
      <w:ins w:id="2282" w:author="AL" w:date="2021-07-29T14:39:00Z">
        <w:r w:rsidR="007E6706">
          <w:rPr>
            <w:lang w:val="en-US"/>
          </w:rPr>
          <w:t>angular range</w:t>
        </w:r>
      </w:ins>
      <w:ins w:id="2283" w:author="AL" w:date="2021-07-29T14:41:00Z">
        <w:r w:rsidR="007E6706">
          <w:rPr>
            <w:lang w:val="en-US"/>
          </w:rPr>
          <w:t xml:space="preserve"> </w:t>
        </w:r>
        <w:r w:rsidR="007E6706" w:rsidRPr="007E6706">
          <w:rPr>
            <w:lang w:val="en-US"/>
          </w:rPr>
          <w:t>0.0</w:t>
        </w:r>
        <w:r w:rsidR="007E6706">
          <w:rPr>
            <w:lang w:val="en-US"/>
          </w:rPr>
          <w:t>2 </w:t>
        </w:r>
        <w:r w:rsidR="007E6706">
          <w:rPr>
            <w:sz w:val="22"/>
            <w:lang w:val="en-US"/>
          </w:rPr>
          <w:t>&lt; s &lt;</w:t>
        </w:r>
        <w:r w:rsidR="007E6706">
          <w:rPr>
            <w:lang w:val="en-US"/>
          </w:rPr>
          <w:t> 0.3 </w:t>
        </w:r>
      </w:ins>
      <w:ins w:id="2284" w:author="AL" w:date="2021-07-29T14:42:00Z">
        <w:r w:rsidR="007E6706">
          <w:rPr>
            <w:lang w:val="en-US"/>
          </w:rPr>
          <w:t>Å</w:t>
        </w:r>
        <w:r w:rsidR="007E6706" w:rsidRPr="007E6706">
          <w:rPr>
            <w:vertAlign w:val="superscript"/>
            <w:lang w:val="en-US"/>
            <w:rPrChange w:id="2285" w:author="AL" w:date="2021-07-29T14:42:00Z">
              <w:rPr>
                <w:lang w:val="en-US"/>
              </w:rPr>
            </w:rPrChange>
          </w:rPr>
          <w:t>-1</w:t>
        </w:r>
        <w:r w:rsidR="007E6706">
          <w:rPr>
            <w:lang w:val="en-US"/>
          </w:rPr>
          <w:t>.</w:t>
        </w:r>
      </w:ins>
      <w:ins w:id="2286" w:author="AL" w:date="2021-07-27T17:46:00Z">
        <w:r w:rsidR="005E7BBF">
          <w:rPr>
            <w:lang w:val="en-US"/>
          </w:rPr>
          <w:t xml:space="preserve"> </w:t>
        </w:r>
      </w:ins>
    </w:p>
    <w:p w14:paraId="7BB4FB23" w14:textId="0FA2E545" w:rsidR="005C00B3" w:rsidRDefault="007E6706">
      <w:pPr>
        <w:pStyle w:val="NormalWeb"/>
        <w:rPr>
          <w:ins w:id="2287" w:author="AL" w:date="2021-07-29T15:29:00Z"/>
          <w:lang w:val="en-US"/>
        </w:rPr>
      </w:pPr>
      <w:ins w:id="2288" w:author="AL" w:date="2021-07-29T14:42:00Z">
        <w:r>
          <w:rPr>
            <w:lang w:val="en-US"/>
          </w:rPr>
          <w:t>The average relative MW</w:t>
        </w:r>
      </w:ins>
      <w:ins w:id="2289" w:author="AL" w:date="2021-07-29T14:49:00Z">
        <w:r w:rsidR="000752A0">
          <w:rPr>
            <w:lang w:val="en-US"/>
          </w:rPr>
          <w:t xml:space="preserve"> and D</w:t>
        </w:r>
        <w:r w:rsidR="000752A0" w:rsidRPr="00F223B3">
          <w:rPr>
            <w:vertAlign w:val="subscript"/>
            <w:lang w:val="en-US"/>
            <w:rPrChange w:id="2290" w:author="AL" w:date="2021-07-29T15:27:00Z">
              <w:rPr>
                <w:lang w:val="en-US"/>
              </w:rPr>
            </w:rPrChange>
          </w:rPr>
          <w:t>max</w:t>
        </w:r>
      </w:ins>
      <w:ins w:id="2291" w:author="AL" w:date="2021-07-29T14:42:00Z">
        <w:r>
          <w:rPr>
            <w:lang w:val="en-US"/>
          </w:rPr>
          <w:t xml:space="preserve"> </w:t>
        </w:r>
      </w:ins>
      <w:ins w:id="2292" w:author="AL" w:date="2021-07-29T14:43:00Z">
        <w:r>
          <w:rPr>
            <w:lang w:val="en-US"/>
          </w:rPr>
          <w:t>erro</w:t>
        </w:r>
      </w:ins>
      <w:ins w:id="2293" w:author="AL" w:date="2021-07-29T14:49:00Z">
        <w:r w:rsidR="000752A0">
          <w:rPr>
            <w:lang w:val="en-US"/>
          </w:rPr>
          <w:t>rs</w:t>
        </w:r>
      </w:ins>
      <w:ins w:id="2294" w:author="AL" w:date="2021-07-29T14:43:00Z">
        <w:r>
          <w:rPr>
            <w:lang w:val="en-US"/>
          </w:rPr>
          <w:t xml:space="preserve"> w</w:t>
        </w:r>
      </w:ins>
      <w:ins w:id="2295" w:author="AL" w:date="2021-07-29T14:49:00Z">
        <w:r w:rsidR="000752A0">
          <w:rPr>
            <w:lang w:val="en-US"/>
          </w:rPr>
          <w:t xml:space="preserve">ere 10% and 7%. </w:t>
        </w:r>
      </w:ins>
      <w:ins w:id="2296" w:author="AL" w:date="2021-07-29T15:01:00Z">
        <w:r w:rsidR="00FC0CE5">
          <w:rPr>
            <w:lang w:val="en-US"/>
          </w:rPr>
          <w:t xml:space="preserve">We have inspected the cases where the predictions were most inaccurate. </w:t>
        </w:r>
      </w:ins>
      <w:ins w:id="2297" w:author="AL" w:date="2021-07-29T15:02:00Z">
        <w:r w:rsidR="00FC0CE5">
          <w:rPr>
            <w:lang w:val="en-US"/>
          </w:rPr>
          <w:t xml:space="preserve">In </w:t>
        </w:r>
      </w:ins>
      <w:ins w:id="2298" w:author="AL" w:date="2021-08-06T22:02:00Z">
        <w:r w:rsidR="0099280A">
          <w:rPr>
            <w:lang w:val="en-US"/>
          </w:rPr>
          <w:t xml:space="preserve">the </w:t>
        </w:r>
      </w:ins>
      <w:ins w:id="2299" w:author="AL" w:date="2021-07-29T15:02:00Z">
        <w:r w:rsidR="00FC0CE5">
          <w:rPr>
            <w:lang w:val="en-US"/>
          </w:rPr>
          <w:t xml:space="preserve">case of </w:t>
        </w:r>
      </w:ins>
      <w:ins w:id="2300" w:author="AL" w:date="2021-07-29T14:51:00Z">
        <w:r w:rsidR="000752A0">
          <w:rPr>
            <w:lang w:val="en-US"/>
          </w:rPr>
          <w:t xml:space="preserve">apoferritin, </w:t>
        </w:r>
      </w:ins>
      <w:ins w:id="2301" w:author="AL" w:date="2021-07-29T15:06:00Z">
        <w:r w:rsidR="00FC0CE5">
          <w:rPr>
            <w:lang w:val="en-US"/>
          </w:rPr>
          <w:t xml:space="preserve">the MW </w:t>
        </w:r>
      </w:ins>
      <w:ins w:id="2302" w:author="AL" w:date="2021-07-29T15:07:00Z">
        <w:r w:rsidR="00FC0CE5">
          <w:rPr>
            <w:lang w:val="en-US"/>
          </w:rPr>
          <w:t>was underestimated by 22% which</w:t>
        </w:r>
      </w:ins>
      <w:ins w:id="2303" w:author="AL" w:date="2021-07-29T14:51:00Z">
        <w:r w:rsidR="000752A0">
          <w:rPr>
            <w:lang w:val="en-US"/>
          </w:rPr>
          <w:t xml:space="preserve"> was expected because the MW </w:t>
        </w:r>
      </w:ins>
      <w:ins w:id="2304" w:author="AL" w:date="2021-07-29T14:52:00Z">
        <w:r w:rsidR="000752A0">
          <w:rPr>
            <w:lang w:val="en-US"/>
          </w:rPr>
          <w:t xml:space="preserve">of apoferritin </w:t>
        </w:r>
      </w:ins>
      <w:ins w:id="2305" w:author="AL" w:date="2021-07-29T15:06:00Z">
        <w:r w:rsidR="00FC0CE5">
          <w:rPr>
            <w:lang w:val="en-US"/>
          </w:rPr>
          <w:t>(</w:t>
        </w:r>
      </w:ins>
      <w:ins w:id="2306" w:author="AL" w:date="2021-07-29T15:07:00Z">
        <w:r w:rsidR="00FC0CE5">
          <w:rPr>
            <w:lang w:val="en-US"/>
          </w:rPr>
          <w:t>479 kDa</w:t>
        </w:r>
      </w:ins>
      <w:ins w:id="2307" w:author="AL" w:date="2021-07-29T15:06:00Z">
        <w:r w:rsidR="00FC0CE5">
          <w:rPr>
            <w:lang w:val="en-US"/>
          </w:rPr>
          <w:t xml:space="preserve">) </w:t>
        </w:r>
      </w:ins>
      <w:ins w:id="2308" w:author="AL" w:date="2021-07-29T14:52:00Z">
        <w:r w:rsidR="000752A0">
          <w:rPr>
            <w:lang w:val="en-US"/>
          </w:rPr>
          <w:t>is beyond the range of the training set (up to 410 kDa)</w:t>
        </w:r>
      </w:ins>
      <w:ins w:id="2309" w:author="AL" w:date="2021-07-29T15:01:00Z">
        <w:r w:rsidR="00FC0CE5">
          <w:rPr>
            <w:lang w:val="en-US"/>
          </w:rPr>
          <w:t>.</w:t>
        </w:r>
      </w:ins>
      <w:ins w:id="2310" w:author="AL" w:date="2021-07-29T15:08:00Z">
        <w:r w:rsidR="00FC0CE5">
          <w:rPr>
            <w:lang w:val="en-US"/>
          </w:rPr>
          <w:t xml:space="preserve"> In </w:t>
        </w:r>
      </w:ins>
      <w:ins w:id="2311" w:author="AL" w:date="2021-08-06T22:02:00Z">
        <w:r w:rsidR="0099280A">
          <w:rPr>
            <w:lang w:val="en-US"/>
          </w:rPr>
          <w:t xml:space="preserve">the </w:t>
        </w:r>
      </w:ins>
      <w:ins w:id="2312" w:author="AL" w:date="2021-07-29T15:08:00Z">
        <w:r w:rsidR="00FC0CE5">
          <w:rPr>
            <w:lang w:val="en-US"/>
          </w:rPr>
          <w:t>case of ribonuclease</w:t>
        </w:r>
      </w:ins>
      <w:ins w:id="2313" w:author="AL" w:date="2021-07-29T15:10:00Z">
        <w:r w:rsidR="004E40DB">
          <w:rPr>
            <w:lang w:val="en-US"/>
          </w:rPr>
          <w:t xml:space="preserve"> (16.5 kDa)</w:t>
        </w:r>
      </w:ins>
      <w:ins w:id="2314" w:author="AL" w:date="2021-07-29T15:08:00Z">
        <w:r w:rsidR="00FC0CE5">
          <w:rPr>
            <w:lang w:val="en-US"/>
          </w:rPr>
          <w:t xml:space="preserve"> </w:t>
        </w:r>
      </w:ins>
      <w:ins w:id="2315" w:author="AL" w:date="2021-07-29T15:11:00Z">
        <w:r w:rsidR="004E40DB">
          <w:rPr>
            <w:lang w:val="en-US"/>
          </w:rPr>
          <w:t>the</w:t>
        </w:r>
      </w:ins>
      <w:ins w:id="2316" w:author="AL" w:date="2021-07-29T15:08:00Z">
        <w:r w:rsidR="00FC0CE5">
          <w:rPr>
            <w:lang w:val="en-US"/>
          </w:rPr>
          <w:t xml:space="preserve"> MW </w:t>
        </w:r>
      </w:ins>
      <w:ins w:id="2317" w:author="AL" w:date="2021-07-29T15:11:00Z">
        <w:r w:rsidR="004E40DB">
          <w:rPr>
            <w:lang w:val="en-US"/>
          </w:rPr>
          <w:t xml:space="preserve">was underestimated </w:t>
        </w:r>
      </w:ins>
      <w:ins w:id="2318" w:author="AL" w:date="2021-07-29T15:12:00Z">
        <w:r w:rsidR="004E40DB">
          <w:rPr>
            <w:lang w:val="en-US"/>
          </w:rPr>
          <w:t xml:space="preserve">by 30% and </w:t>
        </w:r>
      </w:ins>
      <w:ins w:id="2319" w:author="AL" w:date="2021-07-29T15:08:00Z">
        <w:r w:rsidR="00FC0CE5">
          <w:rPr>
            <w:lang w:val="en-US"/>
          </w:rPr>
          <w:t>D</w:t>
        </w:r>
        <w:r w:rsidR="00FC0CE5" w:rsidRPr="004E40DB">
          <w:rPr>
            <w:vertAlign w:val="subscript"/>
            <w:lang w:val="en-US"/>
            <w:rPrChange w:id="2320" w:author="AL" w:date="2021-07-29T15:11:00Z">
              <w:rPr>
                <w:lang w:val="en-US"/>
              </w:rPr>
            </w:rPrChange>
          </w:rPr>
          <w:t>max</w:t>
        </w:r>
        <w:r w:rsidR="00FC0CE5">
          <w:rPr>
            <w:lang w:val="en-US"/>
          </w:rPr>
          <w:t xml:space="preserve"> </w:t>
        </w:r>
      </w:ins>
      <w:ins w:id="2321" w:author="AL" w:date="2021-07-29T15:12:00Z">
        <w:r w:rsidR="004E40DB">
          <w:rPr>
            <w:lang w:val="en-US"/>
          </w:rPr>
          <w:t>wa</w:t>
        </w:r>
      </w:ins>
      <w:ins w:id="2322" w:author="AL" w:date="2021-07-29T15:13:00Z">
        <w:r w:rsidR="004E40DB">
          <w:rPr>
            <w:lang w:val="en-US"/>
          </w:rPr>
          <w:t>s</w:t>
        </w:r>
      </w:ins>
      <w:ins w:id="2323" w:author="AL" w:date="2021-07-29T15:12:00Z">
        <w:r w:rsidR="004E40DB">
          <w:rPr>
            <w:lang w:val="en-US"/>
          </w:rPr>
          <w:t xml:space="preserve"> overestimated by </w:t>
        </w:r>
      </w:ins>
      <w:ins w:id="2324" w:author="AL" w:date="2021-07-29T15:13:00Z">
        <w:r w:rsidR="004E40DB">
          <w:rPr>
            <w:lang w:val="en-US"/>
          </w:rPr>
          <w:t>11%</w:t>
        </w:r>
      </w:ins>
      <w:ins w:id="2325" w:author="AL" w:date="2021-07-29T15:26:00Z">
        <w:r w:rsidR="00B84440">
          <w:rPr>
            <w:lang w:val="en-US"/>
          </w:rPr>
          <w:t xml:space="preserve"> – </w:t>
        </w:r>
      </w:ins>
      <w:ins w:id="2326" w:author="AL" w:date="2021-07-29T15:19:00Z">
        <w:r w:rsidR="004E40DB">
          <w:rPr>
            <w:lang w:val="en-US"/>
          </w:rPr>
          <w:t xml:space="preserve">possibly because </w:t>
        </w:r>
      </w:ins>
      <w:ins w:id="2327" w:author="AL" w:date="2021-07-29T15:25:00Z">
        <w:r w:rsidR="00B84440">
          <w:rPr>
            <w:lang w:val="en-US"/>
          </w:rPr>
          <w:t>17</w:t>
        </w:r>
      </w:ins>
      <w:ins w:id="2328" w:author="AL" w:date="2021-07-29T15:21:00Z">
        <w:r w:rsidR="00B84440">
          <w:rPr>
            <w:lang w:val="en-US"/>
          </w:rPr>
          <w:t xml:space="preserve">% of the </w:t>
        </w:r>
      </w:ins>
      <w:ins w:id="2329" w:author="AL" w:date="2021-07-29T15:25:00Z">
        <w:r w:rsidR="00B84440">
          <w:rPr>
            <w:lang w:val="en-US"/>
          </w:rPr>
          <w:t xml:space="preserve">protein </w:t>
        </w:r>
      </w:ins>
      <w:ins w:id="2330" w:author="AL" w:date="2021-07-29T15:22:00Z">
        <w:r w:rsidR="00B84440">
          <w:rPr>
            <w:lang w:val="en-US"/>
          </w:rPr>
          <w:t xml:space="preserve">is flexible </w:t>
        </w:r>
        <w:r w:rsidR="00B84440">
          <w:rPr>
            <w:lang w:val="en-US"/>
          </w:rPr>
          <w:lastRenderedPageBreak/>
          <w:t xml:space="preserve">and not present in the model (PDB: </w:t>
        </w:r>
      </w:ins>
      <w:ins w:id="2331" w:author="AL" w:date="2021-07-29T15:24:00Z">
        <w:r w:rsidR="00B84440">
          <w:rPr>
            <w:lang w:val="en-US"/>
          </w:rPr>
          <w:t>3MZQ</w:t>
        </w:r>
      </w:ins>
      <w:ins w:id="2332" w:author="AL" w:date="2021-07-29T15:22:00Z">
        <w:r w:rsidR="00B84440">
          <w:rPr>
            <w:lang w:val="en-US"/>
          </w:rPr>
          <w:t>)</w:t>
        </w:r>
      </w:ins>
      <w:ins w:id="2333" w:author="AL" w:date="2021-07-29T15:24:00Z">
        <w:r w:rsidR="00B84440">
          <w:rPr>
            <w:lang w:val="en-US"/>
          </w:rPr>
          <w:t xml:space="preserve">. </w:t>
        </w:r>
      </w:ins>
      <w:ins w:id="2334" w:author="AL" w:date="2021-07-29T14:52:00Z">
        <w:r w:rsidR="000752A0">
          <w:rPr>
            <w:lang w:val="en-US"/>
          </w:rPr>
          <w:t>T</w:t>
        </w:r>
      </w:ins>
      <w:ins w:id="2335" w:author="AL" w:date="2021-07-27T17:46:00Z">
        <w:r w:rsidR="005E7BBF">
          <w:rPr>
            <w:lang w:val="en-US"/>
          </w:rPr>
          <w:t xml:space="preserve">he </w:t>
        </w:r>
      </w:ins>
      <w:ins w:id="2336" w:author="AL" w:date="2021-07-29T14:52:00Z">
        <w:r w:rsidR="000752A0">
          <w:rPr>
            <w:lang w:val="en-US"/>
          </w:rPr>
          <w:t>deta</w:t>
        </w:r>
      </w:ins>
      <w:ins w:id="2337" w:author="AL" w:date="2021-07-29T14:53:00Z">
        <w:r w:rsidR="000752A0">
          <w:rPr>
            <w:lang w:val="en-US"/>
          </w:rPr>
          <w:t xml:space="preserve">iled </w:t>
        </w:r>
      </w:ins>
      <w:ins w:id="2338" w:author="AL" w:date="2021-07-27T17:46:00Z">
        <w:r w:rsidR="005E7BBF">
          <w:rPr>
            <w:lang w:val="en-US"/>
          </w:rPr>
          <w:t xml:space="preserve">results are summarized in </w:t>
        </w:r>
      </w:ins>
      <w:ins w:id="2339" w:author="AL" w:date="2021-08-06T22:02:00Z">
        <w:r w:rsidR="0099280A">
          <w:rPr>
            <w:lang w:val="en-US"/>
          </w:rPr>
          <w:t>S</w:t>
        </w:r>
      </w:ins>
      <w:ins w:id="2340" w:author="AL" w:date="2021-07-29T15:28:00Z">
        <w:r w:rsidR="00F223B3">
          <w:rPr>
            <w:lang w:val="en-US"/>
          </w:rPr>
          <w:t xml:space="preserve">upplementary </w:t>
        </w:r>
      </w:ins>
      <w:ins w:id="2341" w:author="AL" w:date="2021-07-27T17:46:00Z">
        <w:r w:rsidR="005E7BBF">
          <w:rPr>
            <w:lang w:val="en-US"/>
          </w:rPr>
          <w:t xml:space="preserve">Table </w:t>
        </w:r>
      </w:ins>
      <w:ins w:id="2342" w:author="AL" w:date="2021-07-29T15:28:00Z">
        <w:r w:rsidR="00F223B3">
          <w:rPr>
            <w:highlight w:val="yellow"/>
            <w:lang w:val="en-US"/>
          </w:rPr>
          <w:t>s1</w:t>
        </w:r>
      </w:ins>
      <w:ins w:id="2343" w:author="AL" w:date="2021-07-27T17:46:00Z">
        <w:r w:rsidR="005E7BBF">
          <w:rPr>
            <w:lang w:val="en-US"/>
          </w:rPr>
          <w:t>.</w:t>
        </w:r>
      </w:ins>
      <w:ins w:id="2344" w:author="AL" w:date="2021-07-27T17:47:00Z">
        <w:r w:rsidR="005E7BBF">
          <w:rPr>
            <w:lang w:val="en-US"/>
          </w:rPr>
          <w:t xml:space="preserve"> </w:t>
        </w:r>
      </w:ins>
    </w:p>
    <w:p w14:paraId="5C0C59CF" w14:textId="0D0D5C58" w:rsidR="007A02F7" w:rsidRPr="00FC67F5" w:rsidRDefault="007A32B7">
      <w:pPr>
        <w:pStyle w:val="NormalWeb"/>
        <w:rPr>
          <w:lang w:val="en-US"/>
        </w:rPr>
      </w:pPr>
      <w:ins w:id="2345" w:author="AL" w:date="2021-07-29T15:29:00Z">
        <w:r>
          <w:rPr>
            <w:lang w:val="en-US"/>
          </w:rPr>
          <w:t xml:space="preserve"> </w:t>
        </w:r>
      </w:ins>
      <w:ins w:id="2346" w:author="AL" w:date="2021-07-29T15:34:00Z">
        <w:r w:rsidR="00B271AB" w:rsidRPr="00B271AB">
          <w:rPr>
            <w:lang w:val="en-US"/>
          </w:rPr>
          <w:t>To study the</w:t>
        </w:r>
      </w:ins>
      <w:ins w:id="2347" w:author="AL" w:date="2021-08-06T22:04:00Z">
        <w:r w:rsidR="0099280A">
          <w:rPr>
            <w:lang w:val="en-US"/>
          </w:rPr>
          <w:t xml:space="preserve"> reproducibility </w:t>
        </w:r>
        <w:r w:rsidR="0099280A" w:rsidRPr="0099280A">
          <w:rPr>
            <w:lang w:val="en-US"/>
          </w:rPr>
          <w:t>of</w:t>
        </w:r>
        <w:r w:rsidR="0099280A" w:rsidRPr="0099280A">
          <w:rPr>
            <w:lang w:val="en-US"/>
            <w:rPrChange w:id="2348" w:author="AL" w:date="2021-08-06T22:04:00Z">
              <w:rPr>
                <w:highlight w:val="yellow"/>
                <w:lang w:val="en-US"/>
              </w:rPr>
            </w:rPrChange>
          </w:rPr>
          <w:t xml:space="preserve"> </w:t>
        </w:r>
      </w:ins>
      <w:ins w:id="2349" w:author="AL" w:date="2021-07-29T15:34:00Z">
        <w:r w:rsidR="00B271AB" w:rsidRPr="0099280A">
          <w:rPr>
            <w:lang w:val="en-US"/>
          </w:rPr>
          <w:t>M</w:t>
        </w:r>
        <w:r w:rsidR="00B271AB">
          <w:rPr>
            <w:lang w:val="en-US"/>
          </w:rPr>
          <w:t xml:space="preserve">W and </w:t>
        </w:r>
        <w:proofErr w:type="spellStart"/>
        <w:r w:rsidR="00B271AB">
          <w:rPr>
            <w:lang w:val="en-US"/>
          </w:rPr>
          <w:t>D</w:t>
        </w:r>
        <w:r w:rsidR="00B271AB" w:rsidRPr="00B271AB">
          <w:rPr>
            <w:vertAlign w:val="subscript"/>
            <w:lang w:val="en-US"/>
            <w:rPrChange w:id="2350" w:author="AL" w:date="2021-07-29T15:34:00Z">
              <w:rPr>
                <w:lang w:val="en-US"/>
              </w:rPr>
            </w:rPrChange>
          </w:rPr>
          <w:t>max</w:t>
        </w:r>
        <w:proofErr w:type="spellEnd"/>
        <w:r w:rsidR="00B271AB">
          <w:rPr>
            <w:lang w:val="en-US"/>
          </w:rPr>
          <w:t xml:space="preserve"> </w:t>
        </w:r>
        <w:r w:rsidR="00B271AB" w:rsidRPr="00B271AB">
          <w:rPr>
            <w:lang w:val="en-US"/>
          </w:rPr>
          <w:t>prediction</w:t>
        </w:r>
        <w:r w:rsidR="00B271AB">
          <w:rPr>
            <w:lang w:val="en-US"/>
          </w:rPr>
          <w:t>s</w:t>
        </w:r>
      </w:ins>
      <w:ins w:id="2351" w:author="AL" w:date="2021-08-06T22:04:00Z">
        <w:r w:rsidR="0099280A">
          <w:rPr>
            <w:lang w:val="en-US"/>
          </w:rPr>
          <w:t xml:space="preserve"> from experimental data</w:t>
        </w:r>
      </w:ins>
      <w:ins w:id="2352" w:author="AL" w:date="2021-07-29T15:34:00Z">
        <w:r w:rsidR="00B271AB" w:rsidRPr="00B271AB">
          <w:rPr>
            <w:lang w:val="en-US"/>
          </w:rPr>
          <w:t xml:space="preserve">, we </w:t>
        </w:r>
      </w:ins>
      <w:ins w:id="2353" w:author="AL" w:date="2021-07-29T15:35:00Z">
        <w:r w:rsidR="00B271AB">
          <w:rPr>
            <w:lang w:val="en-US"/>
          </w:rPr>
          <w:t>used</w:t>
        </w:r>
      </w:ins>
      <w:ins w:id="2354" w:author="AL" w:date="2021-07-29T15:34:00Z">
        <w:r w:rsidR="00B271AB" w:rsidRPr="00B271AB">
          <w:rPr>
            <w:lang w:val="en-US"/>
          </w:rPr>
          <w:t xml:space="preserve"> </w:t>
        </w:r>
      </w:ins>
      <w:ins w:id="2355" w:author="AL" w:date="2021-07-29T15:36:00Z">
        <w:r w:rsidR="00B271AB">
          <w:rPr>
            <w:lang w:val="en-US"/>
          </w:rPr>
          <w:t>100 background</w:t>
        </w:r>
      </w:ins>
      <w:ins w:id="2356" w:author="AL" w:date="2021-08-06T22:03:00Z">
        <w:r w:rsidR="0099280A">
          <w:rPr>
            <w:lang w:val="en-US"/>
          </w:rPr>
          <w:t>-</w:t>
        </w:r>
      </w:ins>
      <w:ins w:id="2357" w:author="AL" w:date="2021-07-29T15:36:00Z">
        <w:r w:rsidR="00B271AB">
          <w:rPr>
            <w:lang w:val="en-US"/>
          </w:rPr>
          <w:t xml:space="preserve">subtracted </w:t>
        </w:r>
      </w:ins>
      <w:ins w:id="2358" w:author="AL" w:date="2021-07-29T15:34:00Z">
        <w:r w:rsidR="00B271AB" w:rsidRPr="00B271AB">
          <w:rPr>
            <w:lang w:val="en-US"/>
          </w:rPr>
          <w:t xml:space="preserve">data </w:t>
        </w:r>
      </w:ins>
      <w:ins w:id="2359" w:author="AL" w:date="2021-07-29T15:37:00Z">
        <w:r w:rsidR="00B271AB">
          <w:rPr>
            <w:lang w:val="en-US"/>
          </w:rPr>
          <w:t xml:space="preserve">sets </w:t>
        </w:r>
      </w:ins>
      <w:ins w:id="2360" w:author="AL" w:date="2021-07-29T15:39:00Z">
        <w:r w:rsidR="00B271AB">
          <w:rPr>
            <w:lang w:val="en-US"/>
          </w:rPr>
          <w:t xml:space="preserve">from </w:t>
        </w:r>
      </w:ins>
      <w:ins w:id="2361" w:author="AL" w:date="2021-07-29T15:35:00Z">
        <w:r w:rsidR="00B271AB">
          <w:rPr>
            <w:lang w:val="en-US"/>
          </w:rPr>
          <w:t xml:space="preserve">SASDDN3 </w:t>
        </w:r>
        <w:r w:rsidR="00B271AB" w:rsidRPr="00B271AB">
          <w:rPr>
            <w:highlight w:val="yellow"/>
            <w:lang w:val="en-US"/>
            <w:rPrChange w:id="2362" w:author="AL" w:date="2021-07-29T15:35:00Z">
              <w:rPr>
                <w:lang w:val="en-US"/>
              </w:rPr>
            </w:rPrChange>
          </w:rPr>
          <w:t>[ref machine learning]</w:t>
        </w:r>
      </w:ins>
      <w:ins w:id="2363" w:author="AL" w:date="2021-07-29T15:39:00Z">
        <w:r w:rsidR="00B271AB">
          <w:rPr>
            <w:highlight w:val="yellow"/>
            <w:lang w:val="en-US"/>
          </w:rPr>
          <w:t>.</w:t>
        </w:r>
      </w:ins>
      <w:ins w:id="2364" w:author="AL" w:date="2021-07-29T15:34:00Z">
        <w:r w:rsidR="00B271AB" w:rsidRPr="00B271AB">
          <w:rPr>
            <w:lang w:val="en-US"/>
          </w:rPr>
          <w:t xml:space="preserve"> </w:t>
        </w:r>
      </w:ins>
      <w:ins w:id="2365" w:author="AL" w:date="2021-07-29T15:43:00Z">
        <w:r w:rsidR="003015A1">
          <w:rPr>
            <w:lang w:val="en-US"/>
          </w:rPr>
          <w:t>The data were collected at the</w:t>
        </w:r>
        <w:r w:rsidR="003015A1" w:rsidRPr="003015A1">
          <w:t xml:space="preserve"> </w:t>
        </w:r>
        <w:r w:rsidR="003015A1" w:rsidRPr="003015A1">
          <w:rPr>
            <w:lang w:val="en-US"/>
          </w:rPr>
          <w:t>EMBL</w:t>
        </w:r>
      </w:ins>
      <w:ins w:id="2366" w:author="AL" w:date="2021-07-29T15:44:00Z">
        <w:r w:rsidR="003015A1">
          <w:rPr>
            <w:lang w:val="en-US"/>
          </w:rPr>
          <w:t xml:space="preserve"> </w:t>
        </w:r>
      </w:ins>
      <w:ins w:id="2367" w:author="AL" w:date="2021-07-29T15:43:00Z">
        <w:r w:rsidR="003015A1" w:rsidRPr="003015A1">
          <w:rPr>
            <w:lang w:val="en-US"/>
          </w:rPr>
          <w:t xml:space="preserve">P12 beam line </w:t>
        </w:r>
      </w:ins>
      <w:ins w:id="2368" w:author="AL" w:date="2021-07-29T15:44:00Z">
        <w:r w:rsidR="003015A1" w:rsidRPr="003015A1">
          <w:rPr>
            <w:highlight w:val="yellow"/>
            <w:lang w:val="en-US"/>
            <w:rPrChange w:id="2369" w:author="AL" w:date="2021-07-29T15:44:00Z">
              <w:rPr>
                <w:lang w:val="en-US"/>
              </w:rPr>
            </w:rPrChange>
          </w:rPr>
          <w:t>[ref]</w:t>
        </w:r>
      </w:ins>
      <w:ins w:id="2370" w:author="AL" w:date="2021-07-29T15:45:00Z">
        <w:r w:rsidR="003015A1" w:rsidRPr="003015A1">
          <w:rPr>
            <w:lang w:val="en-US"/>
            <w:rPrChange w:id="2371" w:author="AL" w:date="2021-07-29T15:45:00Z">
              <w:rPr>
                <w:highlight w:val="yellow"/>
                <w:lang w:val="en-US"/>
              </w:rPr>
            </w:rPrChange>
          </w:rPr>
          <w:t xml:space="preserve"> </w:t>
        </w:r>
      </w:ins>
      <w:ins w:id="2372" w:author="AL" w:date="2021-07-29T15:46:00Z">
        <w:r w:rsidR="003015A1">
          <w:rPr>
            <w:lang w:val="en-US"/>
          </w:rPr>
          <w:t xml:space="preserve">from </w:t>
        </w:r>
        <w:r w:rsidR="003015A1" w:rsidRPr="003015A1">
          <w:rPr>
            <w:lang w:val="en-US"/>
          </w:rPr>
          <w:t xml:space="preserve">2.25 mg/ml </w:t>
        </w:r>
        <w:r w:rsidR="003015A1">
          <w:rPr>
            <w:lang w:val="en-US"/>
          </w:rPr>
          <w:t>solution of bovine serum albumin</w:t>
        </w:r>
      </w:ins>
      <w:ins w:id="2373" w:author="AL" w:date="2021-07-29T15:47:00Z">
        <w:r w:rsidR="003015A1">
          <w:rPr>
            <w:lang w:val="en-US"/>
          </w:rPr>
          <w:t xml:space="preserve">, exposure time </w:t>
        </w:r>
      </w:ins>
      <w:ins w:id="2374" w:author="AL" w:date="2021-07-29T15:34:00Z">
        <w:r w:rsidR="00B271AB" w:rsidRPr="00B271AB">
          <w:rPr>
            <w:lang w:val="en-US"/>
          </w:rPr>
          <w:t xml:space="preserve">50 </w:t>
        </w:r>
        <w:proofErr w:type="spellStart"/>
        <w:r w:rsidR="00B271AB" w:rsidRPr="00B271AB">
          <w:rPr>
            <w:lang w:val="en-US"/>
          </w:rPr>
          <w:t>ms</w:t>
        </w:r>
      </w:ins>
      <w:ins w:id="2375" w:author="AL" w:date="2021-07-29T15:47:00Z">
        <w:r w:rsidR="003015A1">
          <w:rPr>
            <w:lang w:val="en-US"/>
          </w:rPr>
          <w:t>.</w:t>
        </w:r>
        <w:proofErr w:type="spellEnd"/>
        <w:r w:rsidR="003015A1">
          <w:rPr>
            <w:lang w:val="en-US"/>
          </w:rPr>
          <w:t xml:space="preserve"> </w:t>
        </w:r>
      </w:ins>
      <w:ins w:id="2376" w:author="AL" w:date="2021-07-29T15:57:00Z">
        <w:r w:rsidR="00A40D94">
          <w:rPr>
            <w:lang w:val="en-US"/>
          </w:rPr>
          <w:t xml:space="preserve">For MW the </w:t>
        </w:r>
      </w:ins>
      <w:ins w:id="2377" w:author="AL" w:date="2021-07-29T16:00:00Z">
        <w:r w:rsidR="003848DA">
          <w:rPr>
            <w:lang w:val="en-US"/>
          </w:rPr>
          <w:t xml:space="preserve">obtained </w:t>
        </w:r>
      </w:ins>
      <w:ins w:id="2378" w:author="AL" w:date="2021-07-29T15:57:00Z">
        <w:r w:rsidR="00A40D94">
          <w:rPr>
            <w:lang w:val="en-US"/>
          </w:rPr>
          <w:t xml:space="preserve">average </w:t>
        </w:r>
      </w:ins>
      <w:ins w:id="2379" w:author="AL" w:date="2021-07-29T16:00:00Z">
        <w:r w:rsidR="003848DA">
          <w:rPr>
            <w:lang w:val="en-US"/>
          </w:rPr>
          <w:t xml:space="preserve">prediction </w:t>
        </w:r>
      </w:ins>
      <w:ins w:id="2380" w:author="AL" w:date="2021-07-29T15:57:00Z">
        <w:r w:rsidR="00A40D94">
          <w:rPr>
            <w:lang w:val="en-US"/>
          </w:rPr>
          <w:t>was 73.8 kDa, s</w:t>
        </w:r>
      </w:ins>
      <w:ins w:id="2381" w:author="AL" w:date="2021-07-29T15:58:00Z">
        <w:r w:rsidR="00A40D94">
          <w:rPr>
            <w:lang w:val="en-US"/>
          </w:rPr>
          <w:t>tandard deviation 2.3 kDa, for D</w:t>
        </w:r>
        <w:r w:rsidR="00A40D94" w:rsidRPr="00A40D94">
          <w:rPr>
            <w:vertAlign w:val="subscript"/>
            <w:lang w:val="en-US"/>
            <w:rPrChange w:id="2382" w:author="AL" w:date="2021-07-29T15:59:00Z">
              <w:rPr>
                <w:lang w:val="en-US"/>
              </w:rPr>
            </w:rPrChange>
          </w:rPr>
          <w:t>max</w:t>
        </w:r>
        <w:r w:rsidR="00A40D94">
          <w:rPr>
            <w:lang w:val="en-US"/>
          </w:rPr>
          <w:t xml:space="preserve"> the average </w:t>
        </w:r>
      </w:ins>
      <w:ins w:id="2383" w:author="AL" w:date="2021-07-29T16:00:00Z">
        <w:r w:rsidR="003848DA">
          <w:rPr>
            <w:lang w:val="en-US"/>
          </w:rPr>
          <w:t xml:space="preserve">was </w:t>
        </w:r>
      </w:ins>
      <w:ins w:id="2384" w:author="AL" w:date="2021-07-29T15:58:00Z">
        <w:r w:rsidR="00A40D94">
          <w:rPr>
            <w:lang w:val="en-US"/>
          </w:rPr>
          <w:t>108 Å</w:t>
        </w:r>
      </w:ins>
      <w:ins w:id="2385" w:author="AL" w:date="2021-07-29T16:00:00Z">
        <w:r w:rsidR="003848DA">
          <w:rPr>
            <w:lang w:val="en-US"/>
          </w:rPr>
          <w:t xml:space="preserve"> and</w:t>
        </w:r>
      </w:ins>
      <w:ins w:id="2386" w:author="AL" w:date="2021-07-29T15:59:00Z">
        <w:r w:rsidR="00A40D94">
          <w:rPr>
            <w:lang w:val="en-US"/>
          </w:rPr>
          <w:t xml:space="preserve"> the standard deviation 4 Å.</w:t>
        </w:r>
      </w:ins>
      <w:ins w:id="2387" w:author="AL" w:date="2021-07-27T17:45:00Z">
        <w:r w:rsidR="005E7BBF">
          <w:rPr>
            <w:lang w:val="en-US"/>
          </w:rPr>
          <w:br/>
        </w:r>
      </w:ins>
    </w:p>
    <w:p w14:paraId="68721999" w14:textId="2D5ABAD7" w:rsidR="007D2DF1" w:rsidDel="00115BF8" w:rsidRDefault="00D918E2">
      <w:pPr>
        <w:pStyle w:val="NormalWeb"/>
        <w:rPr>
          <w:del w:id="2388" w:author="AL" w:date="2021-07-27T13:49:00Z"/>
          <w:lang w:val="en-US"/>
        </w:rPr>
      </w:pPr>
      <w:ins w:id="2389" w:author="AL" w:date="2021-07-29T16:15:00Z">
        <w:r>
          <w:rPr>
            <w:rStyle w:val="Heading3Char"/>
            <w:lang w:val="en-US"/>
          </w:rPr>
          <w:t xml:space="preserve">Current </w:t>
        </w:r>
      </w:ins>
      <w:del w:id="2390" w:author="AL" w:date="2021-07-27T13:49:00Z">
        <w:r w:rsidR="00FC67F5" w:rsidRPr="00FC67F5" w:rsidDel="00115BF8">
          <w:rPr>
            <w:rStyle w:val="Heading3Char"/>
          </w:rPr>
          <w:delText>Angular range.</w:delText>
        </w:r>
        <w:r w:rsidR="00FC67F5" w:rsidDel="00115BF8">
          <w:rPr>
            <w:rStyle w:val="Heading3Char"/>
            <w:lang w:val="en-US"/>
          </w:rPr>
          <w:delText xml:space="preserve"> </w:delText>
        </w:r>
        <w:r w:rsidR="007D2DF1" w:rsidDel="00115BF8">
          <w:rPr>
            <w:lang w:val="en-US"/>
          </w:rPr>
          <w:delText xml:space="preserve">In theory, the information contained in a scattering </w:delText>
        </w:r>
      </w:del>
      <w:del w:id="2391" w:author="AL" w:date="2021-07-22T17:09:00Z">
        <w:r w:rsidR="007D2DF1" w:rsidDel="00B4237B">
          <w:rPr>
            <w:lang w:val="en-US"/>
          </w:rPr>
          <w:delText>curve</w:delText>
        </w:r>
      </w:del>
      <w:del w:id="2392" w:author="AL" w:date="2021-07-27T13:49:00Z">
        <w:r w:rsidR="007D2DF1" w:rsidDel="00115BF8">
          <w:rPr>
            <w:lang w:val="en-US"/>
          </w:rPr>
          <w:delText xml:space="preserve"> depends only on two factors: maximum experimental angle </w:delText>
        </w:r>
        <w:r w:rsidR="007D2DF1" w:rsidRPr="00F652E2" w:rsidDel="00115BF8">
          <w:rPr>
            <w:i/>
            <w:iCs/>
            <w:lang w:val="en-US"/>
          </w:rPr>
          <w:delText>s</w:delText>
        </w:r>
        <w:r w:rsidR="007D2DF1" w:rsidRPr="00F652E2" w:rsidDel="00115BF8">
          <w:rPr>
            <w:i/>
            <w:iCs/>
            <w:vertAlign w:val="subscript"/>
            <w:lang w:val="en-US"/>
          </w:rPr>
          <w:delText>max</w:delText>
        </w:r>
        <w:r w:rsidR="007D2DF1" w:rsidDel="00115BF8">
          <w:rPr>
            <w:lang w:val="en-US"/>
          </w:rPr>
          <w:delText xml:space="preserve"> and maximal intraparticle distance of the scattering molecule </w:delText>
        </w:r>
        <w:r w:rsidR="007D2DF1" w:rsidRPr="00F652E2" w:rsidDel="00115BF8">
          <w:rPr>
            <w:i/>
            <w:iCs/>
            <w:lang w:val="en-US"/>
          </w:rPr>
          <w:delText>D</w:delText>
        </w:r>
        <w:r w:rsidR="007D2DF1" w:rsidRPr="00F652E2" w:rsidDel="00115BF8">
          <w:rPr>
            <w:i/>
            <w:iCs/>
            <w:vertAlign w:val="subscript"/>
            <w:lang w:val="en-US"/>
          </w:rPr>
          <w:delText>max</w:delText>
        </w:r>
        <w:r w:rsidR="007D2DF1" w:rsidDel="00115BF8">
          <w:rPr>
            <w:lang w:val="en-US"/>
          </w:rPr>
          <w:delText xml:space="preserve">. All features and local behavior of a </w:delText>
        </w:r>
      </w:del>
      <w:del w:id="2393" w:author="AL" w:date="2021-07-22T14:15:00Z">
        <w:r w:rsidR="007D2DF1" w:rsidDel="009D75C0">
          <w:rPr>
            <w:lang w:val="en-US"/>
          </w:rPr>
          <w:delText>SAS</w:delText>
        </w:r>
      </w:del>
      <w:del w:id="2394" w:author="AL" w:date="2021-07-27T13:49:00Z">
        <w:r w:rsidR="007D2DF1" w:rsidDel="00115BF8">
          <w:rPr>
            <w:lang w:val="en-US"/>
          </w:rPr>
          <w:delText xml:space="preserve"> </w:delText>
        </w:r>
      </w:del>
      <w:del w:id="2395" w:author="AL" w:date="2021-07-22T17:09:00Z">
        <w:r w:rsidR="007D2DF1" w:rsidDel="00B4237B">
          <w:rPr>
            <w:lang w:val="en-US"/>
          </w:rPr>
          <w:delText>curve</w:delText>
        </w:r>
      </w:del>
      <w:del w:id="2396" w:author="AL" w:date="2021-07-27T13:49:00Z">
        <w:r w:rsidR="007D2DF1" w:rsidDel="00115BF8">
          <w:rPr>
            <w:lang w:val="en-US"/>
          </w:rPr>
          <w:delText xml:space="preserve"> may be completely described by the N equidistant Shannon channels with N = s</w:delText>
        </w:r>
        <w:r w:rsidR="007D2DF1" w:rsidRPr="001721E4" w:rsidDel="00115BF8">
          <w:rPr>
            <w:vertAlign w:val="subscript"/>
            <w:lang w:val="en-US"/>
          </w:rPr>
          <w:delText>max</w:delText>
        </w:r>
        <w:r w:rsidR="007D2DF1" w:rsidDel="00115BF8">
          <w:rPr>
            <w:lang w:val="en-US"/>
          </w:rPr>
          <w:delText>·</w:delText>
        </w:r>
        <w:r w:rsidR="007D2DF1" w:rsidRPr="001721E4" w:rsidDel="00115BF8">
          <w:rPr>
            <w:i/>
            <w:iCs/>
            <w:lang w:val="en-US"/>
          </w:rPr>
          <w:delText>D</w:delText>
        </w:r>
        <w:r w:rsidR="007D2DF1" w:rsidRPr="001721E4" w:rsidDel="00115BF8">
          <w:rPr>
            <w:i/>
            <w:iCs/>
            <w:vertAlign w:val="subscript"/>
            <w:lang w:val="en-US"/>
          </w:rPr>
          <w:delText>max</w:delText>
        </w:r>
        <w:r w:rsidR="007D2DF1" w:rsidDel="00115BF8">
          <w:rPr>
            <w:lang w:val="en-US"/>
          </w:rPr>
          <w:delText>/</w:delText>
        </w:r>
        <w:r w:rsidR="007D2DF1" w:rsidRPr="001721E4" w:rsidDel="00115BF8">
          <w:rPr>
            <w:lang w:val="en-US"/>
          </w:rPr>
          <w:delText xml:space="preserve"> </w:delText>
        </w:r>
        <w:r w:rsidR="007D2DF1" w:rsidDel="00115BF8">
          <w:rPr>
            <w:lang w:val="en-US"/>
          </w:rPr>
          <w:delText>π and the distance between channels equal to π/</w:delText>
        </w:r>
        <w:r w:rsidR="007D2DF1" w:rsidRPr="001721E4" w:rsidDel="00115BF8">
          <w:rPr>
            <w:i/>
            <w:iCs/>
            <w:lang w:val="en-US"/>
          </w:rPr>
          <w:delText>D</w:delText>
        </w:r>
        <w:r w:rsidR="007D2DF1" w:rsidRPr="001721E4" w:rsidDel="00115BF8">
          <w:rPr>
            <w:i/>
            <w:iCs/>
            <w:vertAlign w:val="subscript"/>
            <w:lang w:val="en-US"/>
          </w:rPr>
          <w:delText>max</w:delText>
        </w:r>
        <w:r w:rsidR="007D2DF1" w:rsidDel="00115BF8">
          <w:rPr>
            <w:lang w:val="en-US"/>
          </w:rPr>
          <w:delText xml:space="preserve"> </w:delText>
        </w:r>
        <w:r w:rsidR="007D2DF1" w:rsidDel="00115BF8">
          <w:rPr>
            <w:lang w:val="en-US"/>
          </w:rPr>
          <w:fldChar w:fldCharType="begin" w:fldLock="1"/>
        </w:r>
        <w:r w:rsidR="007D2DF1" w:rsidDel="00115BF8">
          <w:rPr>
            <w:lang w:val="en-US"/>
          </w:rPr>
          <w:delInstrText>ADDIN CSL_CITATION {"citationItems":[{"id":"ITEM-1","itemData":{"author":[{"dropping-particle":"","family":"crystallography","given":"PB Moore - Journal of applied","non-dropping-particle":"","parse-names":false,"suffix":""},{"dropping-particle":"","family":"1980","given":"undefined","non-dropping-particle":"","parse-names":false,"suffix":""}],"container-title":"scripts.iucr.org","id":"ITEM-1","issued":{"date-parts":[["0"]]},"title":"Small-angle scattering. Information content and error analysis","type":"article-journal"},"uris":["http://www.mendeley.com/documents/?uuid=b32180a4-f101-304f-b19a-17cc66879212"]}],"mendeley":{"formattedCitation":"(crystallography and 1980)","plainTextFormattedCitation":"(crystallography and 1980)","previouslyFormattedCitation":"(crystallography and 1980)"},"properties":{"noteIndex":0},"schema":"https://github.com/citation-style-language/schema/raw/master/csl-citation.json"}</w:delInstrText>
        </w:r>
        <w:r w:rsidR="007D2DF1" w:rsidDel="00115BF8">
          <w:rPr>
            <w:lang w:val="en-US"/>
          </w:rPr>
          <w:fldChar w:fldCharType="separate"/>
        </w:r>
        <w:r w:rsidR="007D2DF1" w:rsidRPr="0055542C" w:rsidDel="00115BF8">
          <w:rPr>
            <w:noProof/>
            <w:lang w:val="en-US"/>
          </w:rPr>
          <w:delText>(crystallography and 1980)</w:delText>
        </w:r>
        <w:r w:rsidR="007D2DF1" w:rsidDel="00115BF8">
          <w:rPr>
            <w:lang w:val="en-US"/>
          </w:rPr>
          <w:fldChar w:fldCharType="end"/>
        </w:r>
        <w:r w:rsidR="007D2DF1" w:rsidDel="00115BF8">
          <w:rPr>
            <w:lang w:val="en-US"/>
          </w:rPr>
          <w:delText xml:space="preserve">. However, since the intensity of </w:delText>
        </w:r>
      </w:del>
      <w:del w:id="2397" w:author="AL" w:date="2021-07-22T14:15:00Z">
        <w:r w:rsidR="007D2DF1" w:rsidDel="009D75C0">
          <w:rPr>
            <w:lang w:val="en-US"/>
          </w:rPr>
          <w:delText>SAS</w:delText>
        </w:r>
      </w:del>
      <w:del w:id="2398" w:author="AL" w:date="2021-07-27T13:49:00Z">
        <w:r w:rsidR="007D2DF1" w:rsidDel="00115BF8">
          <w:rPr>
            <w:lang w:val="en-US"/>
          </w:rPr>
          <w:delText xml:space="preserve"> </w:delText>
        </w:r>
      </w:del>
      <w:del w:id="2399" w:author="AL" w:date="2021-07-22T17:09:00Z">
        <w:r w:rsidR="007D2DF1" w:rsidDel="00B4237B">
          <w:rPr>
            <w:lang w:val="en-US"/>
          </w:rPr>
          <w:delText>curve</w:delText>
        </w:r>
      </w:del>
      <w:del w:id="2400" w:author="AL" w:date="2021-07-27T13:49:00Z">
        <w:r w:rsidR="007D2DF1" w:rsidDel="00115BF8">
          <w:rPr>
            <w:lang w:val="en-US"/>
          </w:rPr>
          <w:delText xml:space="preserve"> rapidly decreases with angle, the useful signal at higher angles may be rather weak compared with the background and the effective </w:delText>
        </w:r>
        <w:r w:rsidR="007D2DF1" w:rsidRPr="00887991" w:rsidDel="00115BF8">
          <w:rPr>
            <w:i/>
            <w:iCs/>
            <w:lang w:val="en-US"/>
          </w:rPr>
          <w:delText>s</w:delText>
        </w:r>
        <w:r w:rsidR="007D2DF1" w:rsidRPr="00887991" w:rsidDel="00115BF8">
          <w:rPr>
            <w:i/>
            <w:iCs/>
            <w:vertAlign w:val="subscript"/>
            <w:lang w:val="en-US"/>
          </w:rPr>
          <w:delText>max</w:delText>
        </w:r>
        <w:r w:rsidR="007D2DF1" w:rsidDel="00115BF8">
          <w:rPr>
            <w:lang w:val="en-US"/>
          </w:rPr>
          <w:delText xml:space="preserve"> be smaller than the nominally recorded one. On </w:delText>
        </w:r>
        <w:r w:rsidR="00941914" w:rsidDel="00115BF8">
          <w:rPr>
            <w:lang w:val="en-US"/>
          </w:rPr>
          <w:delText xml:space="preserve">the other hand, </w:delText>
        </w:r>
        <w:r w:rsidR="007D2DF1" w:rsidDel="00115BF8">
          <w:rPr>
            <w:lang w:val="en-US"/>
          </w:rPr>
          <w:delText>th</w:delText>
        </w:r>
        <w:r w:rsidR="00941914" w:rsidDel="00115BF8">
          <w:rPr>
            <w:lang w:val="en-US"/>
          </w:rPr>
          <w:delText>is</w:delText>
        </w:r>
        <w:r w:rsidR="007D2DF1" w:rsidDel="00115BF8">
          <w:rPr>
            <w:lang w:val="en-US"/>
          </w:rPr>
          <w:delText xml:space="preserve"> noise can be partially compensated </w:delText>
        </w:r>
        <w:r w:rsidR="00941914" w:rsidDel="00115BF8">
          <w:rPr>
            <w:lang w:val="en-US"/>
          </w:rPr>
          <w:delText xml:space="preserve">for </w:delText>
        </w:r>
        <w:r w:rsidR="007D2DF1" w:rsidDel="00115BF8">
          <w:rPr>
            <w:lang w:val="en-US"/>
          </w:rPr>
          <w:delText xml:space="preserve">by oversampling, due to a much smaller angular increment in the SAXS profile compared with the </w:delText>
        </w:r>
        <w:r w:rsidR="00941914" w:rsidDel="00115BF8">
          <w:rPr>
            <w:lang w:val="en-US"/>
          </w:rPr>
          <w:delText>π/</w:delText>
        </w:r>
        <w:r w:rsidR="00941914" w:rsidRPr="001721E4" w:rsidDel="00115BF8">
          <w:rPr>
            <w:i/>
            <w:iCs/>
            <w:lang w:val="en-US"/>
          </w:rPr>
          <w:delText>D</w:delText>
        </w:r>
        <w:r w:rsidR="00941914" w:rsidRPr="001721E4" w:rsidDel="00115BF8">
          <w:rPr>
            <w:i/>
            <w:iCs/>
            <w:vertAlign w:val="subscript"/>
            <w:lang w:val="en-US"/>
          </w:rPr>
          <w:delText>max</w:delText>
        </w:r>
        <w:r w:rsidR="007D2DF1" w:rsidDel="00115BF8">
          <w:rPr>
            <w:lang w:val="en-US"/>
          </w:rPr>
          <w:delText>. The</w:delText>
        </w:r>
        <w:r w:rsidR="00E419CD" w:rsidDel="00115BF8">
          <w:rPr>
            <w:lang w:val="en-US"/>
          </w:rPr>
          <w:delText>refore the estimation of</w:delText>
        </w:r>
        <w:r w:rsidR="007D2DF1" w:rsidDel="00115BF8">
          <w:rPr>
            <w:lang w:val="en-US"/>
          </w:rPr>
          <w:delText xml:space="preserve"> effective </w:delText>
        </w:r>
        <w:r w:rsidR="007D2DF1" w:rsidRPr="007D2DF1" w:rsidDel="00115BF8">
          <w:rPr>
            <w:i/>
            <w:iCs/>
            <w:lang w:val="en-US"/>
          </w:rPr>
          <w:delText>s</w:delText>
        </w:r>
        <w:r w:rsidR="007D2DF1" w:rsidRPr="007D2DF1" w:rsidDel="00115BF8">
          <w:rPr>
            <w:i/>
            <w:iCs/>
            <w:vertAlign w:val="subscript"/>
            <w:lang w:val="en-US"/>
          </w:rPr>
          <w:delText>max</w:delText>
        </w:r>
        <w:r w:rsidR="007D2DF1" w:rsidDel="00115BF8">
          <w:rPr>
            <w:lang w:val="en-US"/>
          </w:rPr>
          <w:delText xml:space="preserve"> </w:delText>
        </w:r>
        <w:r w:rsidR="00E419CD" w:rsidDel="00115BF8">
          <w:rPr>
            <w:lang w:val="en-US"/>
          </w:rPr>
          <w:delText xml:space="preserve">depends on many </w:delText>
        </w:r>
        <w:r w:rsidR="004C1CF2" w:rsidDel="00115BF8">
          <w:rPr>
            <w:lang w:val="en-US"/>
          </w:rPr>
          <w:delText>factors</w:delText>
        </w:r>
        <w:r w:rsidR="00E419CD" w:rsidDel="00115BF8">
          <w:rPr>
            <w:lang w:val="en-US"/>
          </w:rPr>
          <w:delText xml:space="preserve"> and </w:delText>
        </w:r>
        <w:r w:rsidR="00A714B4" w:rsidDel="00115BF8">
          <w:rPr>
            <w:lang w:val="en-US"/>
          </w:rPr>
          <w:delText xml:space="preserve">is </w:delText>
        </w:r>
        <w:r w:rsidR="00E419CD" w:rsidDel="00115BF8">
          <w:rPr>
            <w:lang w:val="en-US"/>
          </w:rPr>
          <w:delText>far from being trivial</w:delText>
        </w:r>
        <w:r w:rsidR="007D2DF1" w:rsidDel="00115BF8">
          <w:rPr>
            <w:lang w:val="en-US"/>
          </w:rPr>
          <w:delText xml:space="preserve">.  </w:delText>
        </w:r>
      </w:del>
    </w:p>
    <w:p w14:paraId="4A4F2F5E" w14:textId="21053EA0" w:rsidR="00696471" w:rsidDel="00115BF8" w:rsidRDefault="00281494">
      <w:pPr>
        <w:pStyle w:val="NormalWeb"/>
        <w:rPr>
          <w:del w:id="2401" w:author="AL" w:date="2021-07-27T13:49:00Z"/>
          <w:lang w:val="en-US"/>
        </w:rPr>
      </w:pPr>
      <w:del w:id="2402" w:author="AL" w:date="2021-07-27T13:49:00Z">
        <w:r w:rsidDel="00115BF8">
          <w:rPr>
            <w:lang w:val="en-US"/>
          </w:rPr>
          <w:delText xml:space="preserve">  </w:delText>
        </w:r>
        <w:r w:rsidR="00696471" w:rsidDel="00115BF8">
          <w:rPr>
            <w:lang w:val="en-US"/>
          </w:rPr>
          <w:delText xml:space="preserve">One possible way to determine the real number </w:delText>
        </w:r>
        <w:r w:rsidR="00696471" w:rsidRPr="007D2DF1" w:rsidDel="00115BF8">
          <w:rPr>
            <w:i/>
            <w:iCs/>
            <w:lang w:val="en-US"/>
          </w:rPr>
          <w:delText>s</w:delText>
        </w:r>
        <w:r w:rsidR="00696471" w:rsidRPr="007D2DF1" w:rsidDel="00115BF8">
          <w:rPr>
            <w:i/>
            <w:iCs/>
            <w:vertAlign w:val="subscript"/>
            <w:lang w:val="en-US"/>
          </w:rPr>
          <w:delText>max</w:delText>
        </w:r>
        <w:r w:rsidR="00696471" w:rsidDel="00115BF8">
          <w:rPr>
            <w:lang w:val="en-US"/>
          </w:rPr>
          <w:delText xml:space="preserve"> was suggested </w:delText>
        </w:r>
        <w:r w:rsidR="00694C1E" w:rsidDel="00115BF8">
          <w:rPr>
            <w:lang w:val="en-US"/>
          </w:rPr>
          <w:delText>by</w:delText>
        </w:r>
        <w:r w:rsidR="00696471" w:rsidDel="00115BF8">
          <w:rPr>
            <w:lang w:val="en-US"/>
          </w:rPr>
          <w:delText xml:space="preserve"> </w:delText>
        </w:r>
        <w:r w:rsidR="00696471" w:rsidDel="00115BF8">
          <w:rPr>
            <w:lang w:val="en-US"/>
          </w:rPr>
          <w:fldChar w:fldCharType="begin" w:fldLock="1"/>
        </w:r>
        <w:r w:rsidR="00607A07" w:rsidDel="00115BF8">
          <w:rPr>
            <w:lang w:val="en-US"/>
          </w:rPr>
          <w:delInstrText>ADDIN CSL_CITATION {"citationItems":[{"id":"ITEM-1","itemData":{"DOI":"10.1107/S2052252515005163","ISSN":"2052-2525","author":[{"dropping-particle":"V","family":"Konarev","given":"Petr","non-dropping-particle":"","parse-names":false,"suffix":""},{"dropping-particle":"","family":"Svergun","given":"Dmitri I","non-dropping-particle":"","parse-names":false,"suffix":""}],"id":"ITEM-1","issued":{"date-parts":[["2015"]]},"page":"352-360","title":"A posteriori determination of the useful data range for small-angle scattering experiments on dilute monodisperse systems","type":"article-journal","volume":"2"},"uris":["http://www.mendeley.com/documents/?uuid=1c87bd94-37f6-3741-a206-cf17ff8557c3"]}],"mendeley":{"formattedCitation":"(Konarev and Svergun, 2015)","plainTextFormattedCitation":"(Konarev and Svergun, 2015)","previouslyFormattedCitation":"(Konarev and Svergun, 2015)"},"properties":{"noteIndex":0},"schema":"https://github.com/citation-style-language/schema/raw/master/csl-citation.json"}</w:delInstrText>
        </w:r>
        <w:r w:rsidR="00696471" w:rsidDel="00115BF8">
          <w:rPr>
            <w:lang w:val="en-US"/>
          </w:rPr>
          <w:fldChar w:fldCharType="separate"/>
        </w:r>
        <w:r w:rsidR="00696471" w:rsidRPr="001A5F75" w:rsidDel="00115BF8">
          <w:rPr>
            <w:noProof/>
            <w:lang w:val="en-US"/>
          </w:rPr>
          <w:delText>(Konarev and Svergun, 2015)</w:delText>
        </w:r>
        <w:r w:rsidR="00696471" w:rsidDel="00115BF8">
          <w:rPr>
            <w:lang w:val="en-US"/>
          </w:rPr>
          <w:fldChar w:fldCharType="end"/>
        </w:r>
        <w:r w:rsidR="00696471" w:rsidDel="00115BF8">
          <w:rPr>
            <w:lang w:val="en-US"/>
          </w:rPr>
          <w:delText xml:space="preserve">. It relies on the fact, that the usage of the unfeasibly high number of terms in the Shannon interpolation formula does not improve the fit to the SAXS data, but leads to high-frequency oscillations in p(r). The authors introduced a new criterion: </w:delText>
        </w:r>
      </w:del>
    </w:p>
    <w:p w14:paraId="5AD911D2" w14:textId="291DB43D" w:rsidR="00696471" w:rsidDel="00115BF8" w:rsidRDefault="00696471">
      <w:pPr>
        <w:pStyle w:val="NormalWeb"/>
        <w:rPr>
          <w:del w:id="2403" w:author="AL" w:date="2021-07-27T13:49:00Z"/>
          <w:lang w:val="en-US"/>
        </w:rPr>
        <w:pPrChange w:id="2404" w:author="AL" w:date="2021-07-23T11:22:00Z">
          <w:pPr>
            <w:pStyle w:val="NormalWeb"/>
            <w:jc w:val="right"/>
          </w:pPr>
        </w:pPrChange>
      </w:pPr>
      <w:del w:id="2405" w:author="AL" w:date="2021-07-27T13:49:00Z">
        <w:r w:rsidRPr="001A5F75" w:rsidDel="00115BF8">
          <w:rPr>
            <w:lang w:val="en-US"/>
          </w:rPr>
          <w:delText>f(N) = χ</w:delText>
        </w:r>
        <w:r w:rsidRPr="001A5F75" w:rsidDel="00115BF8">
          <w:rPr>
            <w:vertAlign w:val="superscript"/>
            <w:lang w:val="en-US"/>
          </w:rPr>
          <w:delText>2</w:delText>
        </w:r>
        <w:r w:rsidRPr="001A5F75" w:rsidDel="00115BF8">
          <w:rPr>
            <w:lang w:val="en-US"/>
          </w:rPr>
          <w:delText>(N) + αΩ(r)</w:delText>
        </w:r>
        <w:r w:rsidDel="00115BF8">
          <w:rPr>
            <w:lang w:val="en-US"/>
          </w:rPr>
          <w:delText>.</w:delText>
        </w:r>
        <w:r w:rsidDel="00115BF8">
          <w:rPr>
            <w:lang w:val="en-US"/>
          </w:rPr>
          <w:tab/>
        </w:r>
        <w:r w:rsidDel="00115BF8">
          <w:rPr>
            <w:lang w:val="en-US"/>
          </w:rPr>
          <w:tab/>
        </w:r>
        <w:r w:rsidDel="00115BF8">
          <w:rPr>
            <w:lang w:val="en-US"/>
          </w:rPr>
          <w:tab/>
        </w:r>
        <w:r w:rsidDel="00115BF8">
          <w:rPr>
            <w:lang w:val="en-US"/>
          </w:rPr>
          <w:tab/>
        </w:r>
        <w:r w:rsidDel="00115BF8">
          <w:rPr>
            <w:lang w:val="en-US"/>
          </w:rPr>
          <w:tab/>
        </w:r>
        <w:r w:rsidDel="00115BF8">
          <w:rPr>
            <w:lang w:val="en-US"/>
          </w:rPr>
          <w:tab/>
          <w:delText xml:space="preserve"> (11)</w:delText>
        </w:r>
      </w:del>
    </w:p>
    <w:p w14:paraId="4D30EEC2" w14:textId="683CA6C8" w:rsidR="007D2DF1" w:rsidDel="00115BF8" w:rsidRDefault="00696471">
      <w:pPr>
        <w:pStyle w:val="NormalWeb"/>
        <w:rPr>
          <w:del w:id="2406" w:author="AL" w:date="2021-07-27T13:49:00Z"/>
          <w:lang w:val="en-US"/>
        </w:rPr>
      </w:pPr>
      <w:del w:id="2407" w:author="AL" w:date="2021-07-27T13:49:00Z">
        <w:r w:rsidDel="00115BF8">
          <w:rPr>
            <w:lang w:val="en-US"/>
          </w:rPr>
          <w:delText xml:space="preserve">This criterion accounts for </w:delText>
        </w:r>
        <w:r w:rsidRPr="001A5F75" w:rsidDel="00115BF8">
          <w:rPr>
            <w:i/>
            <w:iCs/>
            <w:lang w:val="en-US"/>
          </w:rPr>
          <w:delText>χ</w:delText>
        </w:r>
        <w:r w:rsidRPr="001A5F75" w:rsidDel="00115BF8">
          <w:rPr>
            <w:i/>
            <w:iCs/>
            <w:vertAlign w:val="superscript"/>
            <w:lang w:val="en-US"/>
          </w:rPr>
          <w:delText>2</w:delText>
        </w:r>
        <w:r w:rsidRPr="001A5F75" w:rsidDel="00115BF8">
          <w:rPr>
            <w:i/>
            <w:iCs/>
            <w:lang w:val="en-US"/>
          </w:rPr>
          <w:delText>(N)</w:delText>
        </w:r>
        <w:r w:rsidDel="00115BF8">
          <w:rPr>
            <w:i/>
            <w:iCs/>
            <w:lang w:val="en-US"/>
          </w:rPr>
          <w:delText xml:space="preserve"> </w:delText>
        </w:r>
        <w:r w:rsidRPr="001A5F75" w:rsidDel="00115BF8">
          <w:rPr>
            <w:lang w:val="en-US"/>
          </w:rPr>
          <w:delText xml:space="preserve">- </w:delText>
        </w:r>
        <w:r w:rsidDel="00115BF8">
          <w:rPr>
            <w:lang w:val="en-US"/>
          </w:rPr>
          <w:delText xml:space="preserve">fit to the data by the Shannon interpolation formula in reciprocal space and </w:delText>
        </w:r>
        <w:r w:rsidRPr="001A5F75" w:rsidDel="00115BF8">
          <w:rPr>
            <w:i/>
            <w:iCs/>
            <w:lang w:val="en-US"/>
          </w:rPr>
          <w:delText>Ω(r)</w:delText>
        </w:r>
        <w:r w:rsidRPr="001A5F75" w:rsidDel="00115BF8">
          <w:rPr>
            <w:lang w:val="en-US"/>
          </w:rPr>
          <w:delText xml:space="preserve"> - </w:delText>
        </w:r>
        <w:r w:rsidDel="00115BF8">
          <w:rPr>
            <w:lang w:val="en-US"/>
          </w:rPr>
          <w:delText xml:space="preserve">the smoothness of p(r) function in direct space, with α being a scaling coefficient. </w:delText>
        </w:r>
        <w:r w:rsidR="006D2FD6" w:rsidDel="00115BF8">
          <w:rPr>
            <w:lang w:val="en-US"/>
          </w:rPr>
          <w:delText>This way, it is possible to estimate the</w:delText>
        </w:r>
        <w:r w:rsidR="00694C1E" w:rsidDel="00115BF8">
          <w:rPr>
            <w:lang w:val="en-US"/>
          </w:rPr>
          <w:delText xml:space="preserve"> effective</w:delText>
        </w:r>
        <w:r w:rsidR="006D2FD6" w:rsidDel="00115BF8">
          <w:rPr>
            <w:lang w:val="en-US"/>
          </w:rPr>
          <w:delText xml:space="preserve"> </w:delText>
        </w:r>
        <w:r w:rsidR="006D2FD6" w:rsidRPr="007D2DF1" w:rsidDel="00115BF8">
          <w:rPr>
            <w:i/>
            <w:iCs/>
            <w:lang w:val="en-US"/>
          </w:rPr>
          <w:delText>s</w:delText>
        </w:r>
        <w:r w:rsidR="006D2FD6" w:rsidRPr="007D2DF1" w:rsidDel="00115BF8">
          <w:rPr>
            <w:i/>
            <w:iCs/>
            <w:vertAlign w:val="subscript"/>
            <w:lang w:val="en-US"/>
          </w:rPr>
          <w:delText>max</w:delText>
        </w:r>
        <w:r w:rsidR="006D2FD6" w:rsidDel="00115BF8">
          <w:rPr>
            <w:lang w:val="en-US"/>
          </w:rPr>
          <w:delText xml:space="preserve"> of experimental </w:delText>
        </w:r>
      </w:del>
      <w:del w:id="2408" w:author="AL" w:date="2021-07-22T14:15:00Z">
        <w:r w:rsidR="006D2FD6" w:rsidDel="009D75C0">
          <w:rPr>
            <w:lang w:val="en-US"/>
          </w:rPr>
          <w:delText>SAS</w:delText>
        </w:r>
      </w:del>
      <w:del w:id="2409" w:author="AL" w:date="2021-07-27T13:49:00Z">
        <w:r w:rsidR="006D2FD6" w:rsidDel="00115BF8">
          <w:rPr>
            <w:lang w:val="en-US"/>
          </w:rPr>
          <w:delText xml:space="preserve"> data </w:delText>
        </w:r>
        <w:r w:rsidR="00694C1E" w:rsidDel="00115BF8">
          <w:rPr>
            <w:lang w:val="en-US"/>
          </w:rPr>
          <w:delText xml:space="preserve">and </w:delText>
        </w:r>
        <w:r w:rsidR="006D2FD6" w:rsidDel="00115BF8">
          <w:rPr>
            <w:lang w:val="en-US"/>
          </w:rPr>
          <w:delText xml:space="preserve">use </w:delText>
        </w:r>
        <w:r w:rsidR="00DD041E" w:rsidDel="00115BF8">
          <w:rPr>
            <w:lang w:val="en-US"/>
          </w:rPr>
          <w:delText>only</w:delText>
        </w:r>
        <w:r w:rsidR="00EC0B46" w:rsidDel="00115BF8">
          <w:rPr>
            <w:lang w:val="en-US"/>
          </w:rPr>
          <w:delText xml:space="preserve"> </w:delText>
        </w:r>
        <w:r w:rsidR="006D2FD6" w:rsidDel="00115BF8">
          <w:rPr>
            <w:lang w:val="en-US"/>
          </w:rPr>
          <w:delText>meaningful</w:delText>
        </w:r>
        <w:r w:rsidR="00EC0B46" w:rsidDel="00115BF8">
          <w:rPr>
            <w:lang w:val="en-US"/>
          </w:rPr>
          <w:delText xml:space="preserve"> </w:delText>
        </w:r>
        <w:r w:rsidR="006D2FD6" w:rsidDel="00115BF8">
          <w:rPr>
            <w:lang w:val="en-US"/>
          </w:rPr>
          <w:delText>s</w:delText>
        </w:r>
        <w:r w:rsidR="00DD041E" w:rsidDel="00115BF8">
          <w:rPr>
            <w:lang w:val="en-US"/>
          </w:rPr>
          <w:delText>-range</w:delText>
        </w:r>
        <w:r w:rsidR="006D2FD6" w:rsidDel="00115BF8">
          <w:rPr>
            <w:lang w:val="en-US"/>
          </w:rPr>
          <w:delText xml:space="preserve">. </w:delText>
        </w:r>
      </w:del>
    </w:p>
    <w:p w14:paraId="3CFC3F34" w14:textId="09076F54" w:rsidR="00032C15" w:rsidDel="00115BF8" w:rsidRDefault="007D2DF1">
      <w:pPr>
        <w:pStyle w:val="NormalWeb"/>
        <w:rPr>
          <w:del w:id="2410" w:author="AL" w:date="2021-07-27T13:49:00Z"/>
          <w:lang w:val="en-US"/>
        </w:rPr>
      </w:pPr>
      <w:del w:id="2411" w:author="AL" w:date="2021-07-27T13:49:00Z">
        <w:r w:rsidDel="00115BF8">
          <w:rPr>
            <w:lang w:val="en-US"/>
          </w:rPr>
          <w:delText xml:space="preserve">  </w:delText>
        </w:r>
        <w:r w:rsidR="006D2FD6" w:rsidDel="00115BF8">
          <w:rPr>
            <w:lang w:val="en-US"/>
          </w:rPr>
          <w:delText xml:space="preserve">An important question arises: </w:delText>
        </w:r>
        <w:r w:rsidR="007F24F4" w:rsidDel="00115BF8">
          <w:rPr>
            <w:lang w:val="en-US"/>
          </w:rPr>
          <w:delText xml:space="preserve">given the effective </w:delText>
        </w:r>
        <w:r w:rsidR="007F24F4" w:rsidRPr="007D2DF1" w:rsidDel="00115BF8">
          <w:rPr>
            <w:i/>
            <w:iCs/>
            <w:lang w:val="en-US"/>
          </w:rPr>
          <w:delText>s</w:delText>
        </w:r>
        <w:r w:rsidR="007F24F4" w:rsidRPr="007D2DF1" w:rsidDel="00115BF8">
          <w:rPr>
            <w:i/>
            <w:iCs/>
            <w:vertAlign w:val="subscript"/>
            <w:lang w:val="en-US"/>
          </w:rPr>
          <w:delText>max</w:delText>
        </w:r>
        <w:r w:rsidR="007F24F4" w:rsidRPr="007F24F4" w:rsidDel="00115BF8">
          <w:rPr>
            <w:lang w:val="en-US"/>
          </w:rPr>
          <w:delText>,</w:delText>
        </w:r>
        <w:r w:rsidR="007F24F4" w:rsidDel="00115BF8">
          <w:rPr>
            <w:lang w:val="en-US"/>
          </w:rPr>
          <w:delText xml:space="preserve"> </w:delText>
        </w:r>
        <w:r w:rsidR="006D2FD6" w:rsidDel="00115BF8">
          <w:rPr>
            <w:lang w:val="en-US"/>
          </w:rPr>
          <w:delText xml:space="preserve">what is the maximum precision of MW and </w:delText>
        </w:r>
        <w:r w:rsidR="006D2FD6" w:rsidRPr="001721E4" w:rsidDel="00115BF8">
          <w:rPr>
            <w:i/>
            <w:iCs/>
            <w:lang w:val="en-US"/>
          </w:rPr>
          <w:delText>D</w:delText>
        </w:r>
        <w:r w:rsidR="006D2FD6" w:rsidRPr="001721E4" w:rsidDel="00115BF8">
          <w:rPr>
            <w:i/>
            <w:iCs/>
            <w:vertAlign w:val="subscript"/>
            <w:lang w:val="en-US"/>
          </w:rPr>
          <w:delText>max</w:delText>
        </w:r>
        <w:r w:rsidR="006D2FD6" w:rsidDel="00115BF8">
          <w:rPr>
            <w:lang w:val="en-US"/>
          </w:rPr>
          <w:delText xml:space="preserve"> predictions </w:delText>
        </w:r>
        <w:r w:rsidR="00D33496" w:rsidDel="00115BF8">
          <w:rPr>
            <w:lang w:val="en-US"/>
          </w:rPr>
          <w:delText xml:space="preserve">that </w:delText>
        </w:r>
        <w:r w:rsidR="006D2FD6" w:rsidDel="00115BF8">
          <w:rPr>
            <w:lang w:val="en-US"/>
          </w:rPr>
          <w:delText xml:space="preserve">one can expect? </w:delText>
        </w:r>
        <w:r w:rsidDel="00115BF8">
          <w:rPr>
            <w:lang w:val="en-US"/>
          </w:rPr>
          <w:delText xml:space="preserve">The usage of NNs enables </w:delText>
        </w:r>
        <w:r w:rsidR="001D4807" w:rsidDel="00115BF8">
          <w:rPr>
            <w:lang w:val="en-US"/>
          </w:rPr>
          <w:delText xml:space="preserve">a </w:delText>
        </w:r>
        <w:r w:rsidR="00A832BA" w:rsidDel="00115BF8">
          <w:rPr>
            <w:lang w:val="en-US"/>
          </w:rPr>
          <w:delText>convenient opportunity</w:delText>
        </w:r>
        <w:r w:rsidDel="00115BF8">
          <w:rPr>
            <w:lang w:val="en-US"/>
          </w:rPr>
          <w:delText xml:space="preserve"> </w:delText>
        </w:r>
        <w:r w:rsidR="00FC67F5" w:rsidDel="00115BF8">
          <w:rPr>
            <w:lang w:val="en-US"/>
          </w:rPr>
          <w:delText xml:space="preserve">to get a deeper insight into the information content of different angular ranges of </w:delText>
        </w:r>
      </w:del>
      <w:del w:id="2412" w:author="AL" w:date="2021-07-22T14:15:00Z">
        <w:r w:rsidR="00FC67F5" w:rsidDel="009D75C0">
          <w:rPr>
            <w:lang w:val="en-US"/>
          </w:rPr>
          <w:delText>SAS</w:delText>
        </w:r>
      </w:del>
      <w:del w:id="2413" w:author="AL" w:date="2021-07-27T13:49:00Z">
        <w:r w:rsidR="00FC67F5" w:rsidDel="00115BF8">
          <w:rPr>
            <w:lang w:val="en-US"/>
          </w:rPr>
          <w:delText xml:space="preserve"> </w:delText>
        </w:r>
      </w:del>
      <w:del w:id="2414" w:author="AL" w:date="2021-07-22T17:09:00Z">
        <w:r w:rsidR="00FC67F5" w:rsidDel="00B4237B">
          <w:rPr>
            <w:lang w:val="en-US"/>
          </w:rPr>
          <w:delText>curve</w:delText>
        </w:r>
      </w:del>
      <w:del w:id="2415" w:author="AL" w:date="2021-07-27T13:49:00Z">
        <w:r w:rsidR="00FC67F5" w:rsidDel="00115BF8">
          <w:rPr>
            <w:lang w:val="en-US"/>
          </w:rPr>
          <w:delText>s</w:delText>
        </w:r>
        <w:r w:rsidR="00D33496" w:rsidDel="00115BF8">
          <w:rPr>
            <w:lang w:val="en-US"/>
          </w:rPr>
          <w:delText xml:space="preserve"> and</w:delText>
        </w:r>
        <w:r w:rsidR="00165F21" w:rsidDel="00115BF8">
          <w:rPr>
            <w:lang w:val="en-US"/>
          </w:rPr>
          <w:delText xml:space="preserve"> to empirically determine </w:delText>
        </w:r>
        <w:r w:rsidDel="00115BF8">
          <w:rPr>
            <w:lang w:val="en-US"/>
          </w:rPr>
          <w:delText xml:space="preserve">the </w:delText>
        </w:r>
        <w:r w:rsidR="00165F21" w:rsidDel="00115BF8">
          <w:rPr>
            <w:lang w:val="en-US"/>
          </w:rPr>
          <w:delText xml:space="preserve">dependence of the </w:delText>
        </w:r>
        <w:r w:rsidDel="00115BF8">
          <w:rPr>
            <w:lang w:val="en-US"/>
          </w:rPr>
          <w:delText xml:space="preserve">accuracy of </w:delText>
        </w:r>
        <w:r w:rsidR="0033236E" w:rsidDel="00115BF8">
          <w:rPr>
            <w:lang w:val="en-US"/>
          </w:rPr>
          <w:delText xml:space="preserve">the </w:delText>
        </w:r>
        <w:r w:rsidR="00FC67F5" w:rsidDel="00115BF8">
          <w:rPr>
            <w:lang w:val="en-US"/>
          </w:rPr>
          <w:delText xml:space="preserve">MW and </w:delText>
        </w:r>
        <w:r w:rsidR="00FC67F5" w:rsidRPr="00DA4538" w:rsidDel="00115BF8">
          <w:rPr>
            <w:i/>
            <w:iCs/>
            <w:lang w:val="en-US"/>
          </w:rPr>
          <w:delText>D</w:delText>
        </w:r>
        <w:r w:rsidR="00FC67F5" w:rsidRPr="00DA4538" w:rsidDel="00115BF8">
          <w:rPr>
            <w:i/>
            <w:iCs/>
            <w:vertAlign w:val="subscript"/>
            <w:lang w:val="en-US"/>
          </w:rPr>
          <w:delText>max</w:delText>
        </w:r>
        <w:r w:rsidR="00A832BA" w:rsidDel="00115BF8">
          <w:rPr>
            <w:lang w:val="en-US"/>
          </w:rPr>
          <w:delText xml:space="preserve"> </w:delText>
        </w:r>
        <w:r w:rsidR="00A169E9" w:rsidDel="00115BF8">
          <w:rPr>
            <w:lang w:val="en-US"/>
          </w:rPr>
          <w:delText>estimates</w:delText>
        </w:r>
        <w:r w:rsidDel="00115BF8">
          <w:rPr>
            <w:lang w:val="en-US"/>
          </w:rPr>
          <w:delText xml:space="preserve"> </w:delText>
        </w:r>
        <w:r w:rsidR="00A169E9" w:rsidDel="00115BF8">
          <w:rPr>
            <w:lang w:val="en-US"/>
          </w:rPr>
          <w:delText>against</w:delText>
        </w:r>
        <w:r w:rsidR="00165F21" w:rsidDel="00115BF8">
          <w:rPr>
            <w:lang w:val="en-US"/>
          </w:rPr>
          <w:delText xml:space="preserve"> the</w:delText>
        </w:r>
        <w:r w:rsidDel="00115BF8">
          <w:rPr>
            <w:lang w:val="en-US"/>
          </w:rPr>
          <w:delText xml:space="preserve"> </w:delText>
        </w:r>
        <w:r w:rsidRPr="007D2DF1" w:rsidDel="00115BF8">
          <w:rPr>
            <w:i/>
            <w:iCs/>
            <w:lang w:val="en-US"/>
          </w:rPr>
          <w:delText>s</w:delText>
        </w:r>
        <w:r w:rsidRPr="007D2DF1" w:rsidDel="00115BF8">
          <w:rPr>
            <w:i/>
            <w:iCs/>
            <w:vertAlign w:val="subscript"/>
            <w:lang w:val="en-US"/>
          </w:rPr>
          <w:delText>max</w:delText>
        </w:r>
        <w:r w:rsidDel="00115BF8">
          <w:rPr>
            <w:lang w:val="en-US"/>
          </w:rPr>
          <w:delText>.</w:delText>
        </w:r>
        <w:r w:rsidR="00FC67F5" w:rsidDel="00115BF8">
          <w:rPr>
            <w:lang w:val="en-US"/>
          </w:rPr>
          <w:delText xml:space="preserve"> </w:delText>
        </w:r>
      </w:del>
    </w:p>
    <w:p w14:paraId="6B3CF353" w14:textId="0B4708AA" w:rsidR="00A832BA" w:rsidDel="00115BF8" w:rsidRDefault="004379F6">
      <w:pPr>
        <w:pStyle w:val="NormalWeb"/>
        <w:rPr>
          <w:del w:id="2416" w:author="AL" w:date="2021-07-27T13:49:00Z"/>
          <w:lang w:val="en-US"/>
        </w:rPr>
        <w:pPrChange w:id="2417" w:author="AL" w:date="2021-07-23T11:22:00Z">
          <w:pPr>
            <w:pStyle w:val="NormalWeb"/>
            <w:jc w:val="center"/>
          </w:pPr>
        </w:pPrChange>
      </w:pPr>
      <w:del w:id="2418" w:author="AL" w:date="2021-07-27T13:49:00Z">
        <w:r w:rsidDel="00115BF8">
          <w:rPr>
            <w:noProof/>
            <w:lang w:val="en-US"/>
          </w:rPr>
          <w:drawing>
            <wp:inline distT="0" distB="0" distL="0" distR="0" wp14:anchorId="6063B510" wp14:editId="374443D7">
              <wp:extent cx="5001905" cy="3265886"/>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gular-range.png"/>
                      <pic:cNvPicPr/>
                    </pic:nvPicPr>
                    <pic:blipFill>
                      <a:blip r:embed="rId35">
                        <a:extLst>
                          <a:ext uri="{28A0092B-C50C-407E-A947-70E740481C1C}">
                            <a14:useLocalDpi xmlns:a14="http://schemas.microsoft.com/office/drawing/2010/main" val="0"/>
                          </a:ext>
                        </a:extLst>
                      </a:blip>
                      <a:stretch>
                        <a:fillRect/>
                      </a:stretch>
                    </pic:blipFill>
                    <pic:spPr>
                      <a:xfrm>
                        <a:off x="0" y="0"/>
                        <a:ext cx="5027104" cy="3282339"/>
                      </a:xfrm>
                      <a:prstGeom prst="rect">
                        <a:avLst/>
                      </a:prstGeom>
                    </pic:spPr>
                  </pic:pic>
                </a:graphicData>
              </a:graphic>
            </wp:inline>
          </w:drawing>
        </w:r>
      </w:del>
    </w:p>
    <w:p w14:paraId="7791893B" w14:textId="2459232E" w:rsidR="0060197A" w:rsidRPr="007609B6" w:rsidDel="00115BF8" w:rsidRDefault="0060197A">
      <w:pPr>
        <w:pStyle w:val="NormalWeb"/>
        <w:rPr>
          <w:del w:id="2419" w:author="AL" w:date="2021-07-27T13:49:00Z"/>
          <w:lang w:val="en-US"/>
        </w:rPr>
        <w:pPrChange w:id="2420" w:author="AL" w:date="2021-07-23T11:22:00Z">
          <w:pPr>
            <w:pStyle w:val="NormalWeb"/>
            <w:jc w:val="center"/>
          </w:pPr>
        </w:pPrChange>
      </w:pPr>
      <w:del w:id="2421" w:author="AL" w:date="2021-07-27T13:49:00Z">
        <w:r w:rsidRPr="007609B6" w:rsidDel="00115BF8">
          <w:rPr>
            <w:lang w:val="en-US"/>
          </w:rPr>
          <w:delText>Fig.</w:delText>
        </w:r>
        <w:r w:rsidR="00C22D53" w:rsidRPr="007609B6" w:rsidDel="00115BF8">
          <w:rPr>
            <w:lang w:val="en-US"/>
          </w:rPr>
          <w:delText>7</w:delText>
        </w:r>
        <w:r w:rsidRPr="007609B6" w:rsidDel="00115BF8">
          <w:rPr>
            <w:lang w:val="en-US"/>
          </w:rPr>
          <w:delText xml:space="preserve"> Error</w:delText>
        </w:r>
        <w:r w:rsidR="00966790" w:rsidDel="00115BF8">
          <w:rPr>
            <w:lang w:val="en-US"/>
          </w:rPr>
          <w:delText>s</w:delText>
        </w:r>
        <w:r w:rsidRPr="007609B6" w:rsidDel="00115BF8">
          <w:rPr>
            <w:lang w:val="en-US"/>
          </w:rPr>
          <w:delText xml:space="preserve"> versus </w:delText>
        </w:r>
        <w:r w:rsidR="00966790" w:rsidDel="00115BF8">
          <w:rPr>
            <w:lang w:val="en-US"/>
          </w:rPr>
          <w:delText xml:space="preserve">maximal </w:delText>
        </w:r>
        <w:r w:rsidRPr="007609B6" w:rsidDel="00115BF8">
          <w:rPr>
            <w:lang w:val="en-US"/>
          </w:rPr>
          <w:delText>angular range</w:delText>
        </w:r>
        <w:r w:rsidR="00966790" w:rsidDel="00115BF8">
          <w:rPr>
            <w:lang w:val="en-US"/>
          </w:rPr>
          <w:delText xml:space="preserve"> </w:delText>
        </w:r>
        <w:r w:rsidR="00966790" w:rsidRPr="00D30961" w:rsidDel="00115BF8">
          <w:rPr>
            <w:lang w:val="en-US"/>
          </w:rPr>
          <w:delText>s</w:delText>
        </w:r>
        <w:r w:rsidR="00966790" w:rsidRPr="00966790" w:rsidDel="00115BF8">
          <w:rPr>
            <w:vertAlign w:val="subscript"/>
            <w:lang w:val="en-US"/>
          </w:rPr>
          <w:delText>max</w:delText>
        </w:r>
        <w:r w:rsidRPr="007609B6" w:rsidDel="00115BF8">
          <w:rPr>
            <w:lang w:val="en-US"/>
          </w:rPr>
          <w:delText xml:space="preserve"> for </w:delText>
        </w:r>
        <w:r w:rsidR="00966790" w:rsidDel="00115BF8">
          <w:rPr>
            <w:lang w:val="en-US"/>
          </w:rPr>
          <w:delText xml:space="preserve">noiseless synthetic SAXS </w:delText>
        </w:r>
      </w:del>
      <w:del w:id="2422" w:author="AL" w:date="2021-07-22T17:09:00Z">
        <w:r w:rsidR="00966790" w:rsidDel="00B4237B">
          <w:rPr>
            <w:lang w:val="en-US"/>
          </w:rPr>
          <w:delText>curve</w:delText>
        </w:r>
      </w:del>
      <w:del w:id="2423" w:author="AL" w:date="2021-07-27T13:49:00Z">
        <w:r w:rsidR="00966790" w:rsidDel="00115BF8">
          <w:rPr>
            <w:lang w:val="en-US"/>
          </w:rPr>
          <w:delText>s</w:delText>
        </w:r>
      </w:del>
    </w:p>
    <w:p w14:paraId="46462B77" w14:textId="49FDC20F" w:rsidR="00063248" w:rsidRDefault="00976176">
      <w:pPr>
        <w:pStyle w:val="Heading3"/>
        <w:rPr>
          <w:ins w:id="2424" w:author="AL" w:date="2021-07-26T10:47:00Z"/>
          <w:lang w:val="en-US"/>
        </w:rPr>
        <w:pPrChange w:id="2425" w:author="AL" w:date="2021-07-26T11:14:00Z">
          <w:pPr>
            <w:pStyle w:val="NormalWeb"/>
          </w:pPr>
        </w:pPrChange>
      </w:pPr>
      <w:del w:id="2426" w:author="AL" w:date="2021-07-27T13:49:00Z">
        <w:r w:rsidDel="00115BF8">
          <w:rPr>
            <w:lang w:val="en-US"/>
          </w:rPr>
          <w:delText xml:space="preserve">  To do so, we repeated the previously described experiment on smooth </w:delText>
        </w:r>
      </w:del>
      <w:del w:id="2427" w:author="AL" w:date="2021-07-22T17:09:00Z">
        <w:r w:rsidDel="00B4237B">
          <w:rPr>
            <w:lang w:val="en-US"/>
          </w:rPr>
          <w:delText>curve</w:delText>
        </w:r>
      </w:del>
      <w:del w:id="2428" w:author="AL" w:date="2021-07-27T13:49:00Z">
        <w:r w:rsidDel="00115BF8">
          <w:rPr>
            <w:lang w:val="en-US"/>
          </w:rPr>
          <w:delText xml:space="preserve">s for various </w:delText>
        </w:r>
        <w:r w:rsidRPr="00976176" w:rsidDel="00115BF8">
          <w:rPr>
            <w:i/>
            <w:iCs/>
            <w:lang w:val="en-US"/>
          </w:rPr>
          <w:delText>s</w:delText>
        </w:r>
        <w:r w:rsidRPr="00976176" w:rsidDel="00115BF8">
          <w:rPr>
            <w:i/>
            <w:iCs/>
            <w:vertAlign w:val="subscript"/>
            <w:lang w:val="en-US"/>
          </w:rPr>
          <w:delText>max</w:delText>
        </w:r>
        <w:r w:rsidDel="00115BF8">
          <w:rPr>
            <w:lang w:val="en-US"/>
          </w:rPr>
          <w:delText xml:space="preserve"> values.  </w:delText>
        </w:r>
        <w:r w:rsidR="00DE185F" w:rsidDel="00115BF8">
          <w:rPr>
            <w:lang w:val="en-US"/>
          </w:rPr>
          <w:delText>As is shown in</w:delText>
        </w:r>
        <w:r w:rsidR="00C22D53" w:rsidDel="00115BF8">
          <w:rPr>
            <w:lang w:val="en-US"/>
          </w:rPr>
          <w:delText xml:space="preserve"> fig.</w:delText>
        </w:r>
        <w:r w:rsidR="00DE185F" w:rsidDel="00115BF8">
          <w:rPr>
            <w:lang w:val="en-US"/>
          </w:rPr>
          <w:delText>7</w:delText>
        </w:r>
        <w:r w:rsidR="00C22D53" w:rsidDel="00115BF8">
          <w:rPr>
            <w:lang w:val="en-US"/>
          </w:rPr>
          <w:delText xml:space="preserve">, </w:delText>
        </w:r>
        <w:r w:rsidR="00DE185F" w:rsidDel="00115BF8">
          <w:rPr>
            <w:lang w:val="en-US"/>
          </w:rPr>
          <w:delText>the presence of higher angles does not drastically improve both estimates, while the plot for MW demonstrates more pronounced degradation upon the low</w:delText>
        </w:r>
        <w:r w:rsidR="00991209" w:rsidDel="00115BF8">
          <w:rPr>
            <w:lang w:val="en-US"/>
          </w:rPr>
          <w:delText>er</w:delText>
        </w:r>
        <w:r w:rsidR="00DE185F" w:rsidDel="00115BF8">
          <w:rPr>
            <w:lang w:val="en-US"/>
          </w:rPr>
          <w:delText xml:space="preserve"> s</w:delText>
        </w:r>
        <w:r w:rsidR="00DE185F" w:rsidRPr="00DE185F" w:rsidDel="00115BF8">
          <w:rPr>
            <w:vertAlign w:val="subscript"/>
            <w:lang w:val="en-US"/>
          </w:rPr>
          <w:delText>max</w:delText>
        </w:r>
        <w:r w:rsidR="00DE185F" w:rsidDel="00115BF8">
          <w:rPr>
            <w:lang w:val="en-US"/>
          </w:rPr>
          <w:delText xml:space="preserve"> values. That illustrates the well-known fact, that lower angles in reciprocal space contain information on the larger distances in real space, </w:delText>
        </w:r>
        <w:r w:rsidR="00991209" w:rsidDel="00115BF8">
          <w:rPr>
            <w:lang w:val="en-US"/>
          </w:rPr>
          <w:delText>whereas the</w:delText>
        </w:r>
        <w:r w:rsidR="00DE185F" w:rsidDel="00115BF8">
          <w:rPr>
            <w:lang w:val="en-US"/>
          </w:rPr>
          <w:delText xml:space="preserve"> estimation of maximal intraparticle distance essentially requires only the Guinier region</w:delText>
        </w:r>
        <w:r w:rsidR="00A878FB" w:rsidDel="00115BF8">
          <w:rPr>
            <w:lang w:val="en-US"/>
          </w:rPr>
          <w:delText>. Therefore</w:delText>
        </w:r>
        <w:r w:rsidR="00DE185F" w:rsidDel="00115BF8">
          <w:rPr>
            <w:lang w:val="en-US"/>
          </w:rPr>
          <w:delText>,</w:delText>
        </w:r>
        <w:r w:rsidR="00A878FB" w:rsidDel="00115BF8">
          <w:rPr>
            <w:lang w:val="en-US"/>
          </w:rPr>
          <w:delText xml:space="preserve"> the </w:delText>
        </w:r>
        <w:r w:rsidR="00A878FB" w:rsidRPr="00E8267B" w:rsidDel="00115BF8">
          <w:rPr>
            <w:i/>
            <w:iCs/>
            <w:lang w:val="en-US"/>
          </w:rPr>
          <w:delText>D</w:delText>
        </w:r>
        <w:r w:rsidR="00A878FB" w:rsidRPr="00E8267B" w:rsidDel="00115BF8">
          <w:rPr>
            <w:i/>
            <w:iCs/>
            <w:vertAlign w:val="subscript"/>
            <w:lang w:val="en-US"/>
          </w:rPr>
          <w:delText>max</w:delText>
        </w:r>
        <w:r w:rsidR="00A878FB" w:rsidDel="00115BF8">
          <w:rPr>
            <w:lang w:val="en-US"/>
          </w:rPr>
          <w:delText xml:space="preserve"> prediction </w:delText>
        </w:r>
      </w:del>
      <w:del w:id="2429" w:author="AL" w:date="2021-07-22T17:09:00Z">
        <w:r w:rsidR="00A878FB" w:rsidDel="00B4237B">
          <w:rPr>
            <w:lang w:val="en-US"/>
          </w:rPr>
          <w:delText>curve</w:delText>
        </w:r>
      </w:del>
      <w:del w:id="2430" w:author="AL" w:date="2021-07-27T13:49:00Z">
        <w:r w:rsidR="00A878FB" w:rsidDel="00115BF8">
          <w:rPr>
            <w:lang w:val="en-US"/>
          </w:rPr>
          <w:delText xml:space="preserve"> at fig.7</w:delText>
        </w:r>
        <w:r w:rsidR="00DE185F" w:rsidDel="00115BF8">
          <w:rPr>
            <w:lang w:val="en-US"/>
          </w:rPr>
          <w:delText xml:space="preserve"> rapidly reach</w:delText>
        </w:r>
        <w:r w:rsidR="00E8267B" w:rsidDel="00115BF8">
          <w:rPr>
            <w:lang w:val="en-US"/>
          </w:rPr>
          <w:delText>e</w:delText>
        </w:r>
        <w:r w:rsidR="00A878FB" w:rsidDel="00115BF8">
          <w:rPr>
            <w:lang w:val="en-US"/>
          </w:rPr>
          <w:delText>s</w:delText>
        </w:r>
        <w:r w:rsidR="00DE185F" w:rsidDel="00115BF8">
          <w:rPr>
            <w:lang w:val="en-US"/>
          </w:rPr>
          <w:delText xml:space="preserve"> a plat</w:delText>
        </w:r>
        <w:r w:rsidR="00CC69C1" w:rsidDel="00115BF8">
          <w:rPr>
            <w:lang w:val="en-US"/>
          </w:rPr>
          <w:delText>eau</w:delText>
        </w:r>
        <w:r w:rsidR="00D17FFD" w:rsidDel="00115BF8">
          <w:rPr>
            <w:lang w:val="en-US"/>
          </w:rPr>
          <w:delText xml:space="preserve"> of ~4%</w:delText>
        </w:r>
        <w:r w:rsidR="00DE185F" w:rsidDel="00115BF8">
          <w:rPr>
            <w:lang w:val="en-US"/>
          </w:rPr>
          <w:delText xml:space="preserve"> soon after</w:delText>
        </w:r>
        <w:r w:rsidR="00A878FB" w:rsidDel="00115BF8">
          <w:rPr>
            <w:lang w:val="en-US"/>
          </w:rPr>
          <w:delText xml:space="preserve"> </w:delText>
        </w:r>
        <w:r w:rsidR="00A878FB" w:rsidRPr="00A878FB" w:rsidDel="00115BF8">
          <w:rPr>
            <w:lang w:val="en-US"/>
          </w:rPr>
          <w:delText>s</w:delText>
        </w:r>
        <w:r w:rsidR="00A878FB" w:rsidRPr="00A878FB" w:rsidDel="00115BF8">
          <w:rPr>
            <w:vertAlign w:val="subscript"/>
            <w:lang w:val="en-US"/>
          </w:rPr>
          <w:delText>max</w:delText>
        </w:r>
        <w:r w:rsidR="00A878FB" w:rsidDel="00115BF8">
          <w:rPr>
            <w:lang w:val="en-US"/>
          </w:rPr>
          <w:delText xml:space="preserve"> goes beyond </w:delText>
        </w:r>
        <w:r w:rsidR="00E8267B" w:rsidDel="00115BF8">
          <w:rPr>
            <w:lang w:val="en-US"/>
          </w:rPr>
          <w:delText xml:space="preserve">the </w:delText>
        </w:r>
        <w:r w:rsidR="00A878FB" w:rsidDel="00115BF8">
          <w:rPr>
            <w:lang w:val="en-US"/>
          </w:rPr>
          <w:delText>Guinier region</w:delText>
        </w:r>
        <w:r w:rsidR="00DE185F" w:rsidDel="00115BF8">
          <w:rPr>
            <w:lang w:val="en-US"/>
          </w:rPr>
          <w:delText xml:space="preserve">. For MW prediction the </w:delText>
        </w:r>
        <w:r w:rsidR="00D17FFD" w:rsidDel="00115BF8">
          <w:rPr>
            <w:lang w:val="en-US"/>
          </w:rPr>
          <w:delText>impact of higher angles</w:delText>
        </w:r>
        <w:r w:rsidR="00DE185F" w:rsidDel="00115BF8">
          <w:rPr>
            <w:lang w:val="en-US"/>
          </w:rPr>
          <w:delText xml:space="preserve"> is </w:delText>
        </w:r>
        <w:r w:rsidR="00D17FFD" w:rsidDel="00115BF8">
          <w:rPr>
            <w:lang w:val="en-US"/>
          </w:rPr>
          <w:delText>more</w:delText>
        </w:r>
        <w:r w:rsidR="00DE185F" w:rsidDel="00115BF8">
          <w:rPr>
            <w:lang w:val="en-US"/>
          </w:rPr>
          <w:delText xml:space="preserve"> pronounced, and the angles </w:delText>
        </w:r>
        <w:r w:rsidR="00047814" w:rsidDel="00115BF8">
          <w:rPr>
            <w:lang w:val="en-US"/>
          </w:rPr>
          <w:delText>up to</w:delText>
        </w:r>
        <w:r w:rsidR="00DE185F" w:rsidDel="00115BF8">
          <w:rPr>
            <w:lang w:val="en-US"/>
          </w:rPr>
          <w:delText xml:space="preserve"> s</w:delText>
        </w:r>
        <w:r w:rsidR="00DE185F" w:rsidRPr="00DE185F" w:rsidDel="00115BF8">
          <w:rPr>
            <w:vertAlign w:val="subscript"/>
            <w:lang w:val="en-US"/>
          </w:rPr>
          <w:delText>max</w:delText>
        </w:r>
        <w:r w:rsidR="00DE185F" w:rsidDel="00115BF8">
          <w:rPr>
            <w:lang w:val="en-US"/>
          </w:rPr>
          <w:delText xml:space="preserve"> = 6 nm</w:delText>
        </w:r>
        <w:r w:rsidR="00DE185F" w:rsidRPr="00DE185F" w:rsidDel="00115BF8">
          <w:rPr>
            <w:vertAlign w:val="superscript"/>
            <w:lang w:val="en-US"/>
          </w:rPr>
          <w:delText>-1</w:delText>
        </w:r>
        <w:r w:rsidR="00DE185F" w:rsidDel="00115BF8">
          <w:rPr>
            <w:lang w:val="en-US"/>
          </w:rPr>
          <w:delText xml:space="preserve"> </w:delText>
        </w:r>
        <w:r w:rsidR="00E8267B" w:rsidDel="00115BF8">
          <w:rPr>
            <w:lang w:val="en-US"/>
          </w:rPr>
          <w:delText>are</w:delText>
        </w:r>
        <w:r w:rsidR="00DE185F" w:rsidDel="00115BF8">
          <w:rPr>
            <w:lang w:val="en-US"/>
          </w:rPr>
          <w:delText xml:space="preserve"> used to slightly improve the prediction. The angles on this scale mostly contain information on the molecule interface and </w:delText>
        </w:r>
        <w:r w:rsidR="00E8267B" w:rsidDel="00115BF8">
          <w:rPr>
            <w:lang w:val="en-US"/>
          </w:rPr>
          <w:delText>molecule’s</w:delText>
        </w:r>
        <w:r w:rsidR="00DE185F" w:rsidDel="00115BF8">
          <w:rPr>
            <w:lang w:val="en-US"/>
          </w:rPr>
          <w:delText xml:space="preserve"> inner structure, which indeed may add a somewhat small correction to the overall estimation of the molecule mass. </w:delText>
        </w:r>
      </w:del>
      <w:ins w:id="2431" w:author="AL" w:date="2021-07-29T16:15:00Z">
        <w:r w:rsidR="00D918E2">
          <w:rPr>
            <w:lang w:val="en-US"/>
          </w:rPr>
          <w:t>l</w:t>
        </w:r>
      </w:ins>
      <w:ins w:id="2432" w:author="AL" w:date="2021-07-26T10:47:00Z">
        <w:r w:rsidR="00063248">
          <w:rPr>
            <w:lang w:val="en-US"/>
          </w:rPr>
          <w:t>imitations</w:t>
        </w:r>
      </w:ins>
      <w:ins w:id="2433" w:author="AL" w:date="2021-07-29T16:16:00Z">
        <w:r w:rsidR="00D918E2">
          <w:rPr>
            <w:lang w:val="en-US"/>
          </w:rPr>
          <w:t xml:space="preserve"> and perspectives</w:t>
        </w:r>
      </w:ins>
    </w:p>
    <w:p w14:paraId="513500D5" w14:textId="1B11B016" w:rsidR="004B17A4" w:rsidRDefault="006D417C" w:rsidP="00D70407">
      <w:pPr>
        <w:pStyle w:val="NormalWeb"/>
        <w:rPr>
          <w:ins w:id="2434" w:author="AL" w:date="2021-07-29T16:19:00Z"/>
          <w:lang w:val="en-US"/>
        </w:rPr>
      </w:pPr>
      <w:ins w:id="2435" w:author="AL" w:date="2021-07-29T16:06:00Z">
        <w:r>
          <w:rPr>
            <w:lang w:val="en-US"/>
          </w:rPr>
          <w:t>The presented</w:t>
        </w:r>
      </w:ins>
      <w:ins w:id="2436" w:author="AL" w:date="2021-07-26T11:13:00Z">
        <w:r w:rsidR="006D1739">
          <w:rPr>
            <w:lang w:val="en-US"/>
          </w:rPr>
          <w:t xml:space="preserve"> approach </w:t>
        </w:r>
      </w:ins>
      <w:ins w:id="2437" w:author="AL" w:date="2021-07-26T11:14:00Z">
        <w:r w:rsidR="006D1739">
          <w:rPr>
            <w:lang w:val="en-US"/>
          </w:rPr>
          <w:t>w</w:t>
        </w:r>
      </w:ins>
      <w:ins w:id="2438" w:author="AL" w:date="2021-07-26T10:47:00Z">
        <w:r w:rsidR="00063248">
          <w:rPr>
            <w:lang w:val="en-US"/>
          </w:rPr>
          <w:t>orks only for macromolecules within the MW/</w:t>
        </w:r>
        <w:proofErr w:type="spellStart"/>
        <w:r w:rsidR="00063248">
          <w:rPr>
            <w:lang w:val="en-US"/>
          </w:rPr>
          <w:t>D</w:t>
        </w:r>
        <w:r w:rsidR="00063248" w:rsidRPr="00F005CE">
          <w:rPr>
            <w:vertAlign w:val="subscript"/>
            <w:lang w:val="en-US"/>
            <w:rPrChange w:id="2439" w:author="AL" w:date="2021-07-26T11:14:00Z">
              <w:rPr>
                <w:lang w:val="en-US"/>
              </w:rPr>
            </w:rPrChange>
          </w:rPr>
          <w:t>max</w:t>
        </w:r>
        <w:proofErr w:type="spellEnd"/>
        <w:r w:rsidR="00063248">
          <w:rPr>
            <w:lang w:val="en-US"/>
          </w:rPr>
          <w:t xml:space="preserve"> range</w:t>
        </w:r>
      </w:ins>
      <w:ins w:id="2440" w:author="AL" w:date="2021-07-26T11:13:00Z">
        <w:r w:rsidR="006D1739">
          <w:rPr>
            <w:lang w:val="en-US"/>
          </w:rPr>
          <w:t>s</w:t>
        </w:r>
      </w:ins>
      <w:ins w:id="2441" w:author="AL" w:date="2021-07-26T10:47:00Z">
        <w:r w:rsidR="00063248">
          <w:rPr>
            <w:lang w:val="en-US"/>
          </w:rPr>
          <w:t xml:space="preserve"> </w:t>
        </w:r>
      </w:ins>
      <w:ins w:id="2442" w:author="AL" w:date="2021-08-06T22:08:00Z">
        <w:r w:rsidR="007A0136">
          <w:rPr>
            <w:lang w:val="en-US"/>
          </w:rPr>
          <w:t>covered by the</w:t>
        </w:r>
      </w:ins>
      <w:ins w:id="2443" w:author="AL" w:date="2021-07-26T10:48:00Z">
        <w:r w:rsidR="00063248">
          <w:rPr>
            <w:lang w:val="en-US"/>
          </w:rPr>
          <w:t xml:space="preserve"> training</w:t>
        </w:r>
      </w:ins>
      <w:ins w:id="2444" w:author="AL" w:date="2021-08-06T22:08:00Z">
        <w:r w:rsidR="007A0136">
          <w:rPr>
            <w:lang w:val="en-US"/>
          </w:rPr>
          <w:t xml:space="preserve"> sets</w:t>
        </w:r>
      </w:ins>
      <w:commentRangeStart w:id="2445"/>
      <w:ins w:id="2446" w:author="AL" w:date="2021-07-26T10:48:00Z">
        <w:r w:rsidR="00063248">
          <w:rPr>
            <w:lang w:val="en-US"/>
          </w:rPr>
          <w:t>.</w:t>
        </w:r>
      </w:ins>
      <w:ins w:id="2447" w:author="AL" w:date="2021-08-04T10:50:00Z">
        <w:r w:rsidR="001C7593">
          <w:rPr>
            <w:lang w:val="en-US"/>
          </w:rPr>
          <w:t xml:space="preserve"> The predicted value</w:t>
        </w:r>
      </w:ins>
      <w:ins w:id="2448" w:author="AL" w:date="2021-08-06T22:08:00Z">
        <w:r w:rsidR="007A0136">
          <w:rPr>
            <w:lang w:val="en-US"/>
          </w:rPr>
          <w:t>s</w:t>
        </w:r>
      </w:ins>
      <w:ins w:id="2449" w:author="AL" w:date="2021-08-04T10:50:00Z">
        <w:r w:rsidR="001C7593">
          <w:rPr>
            <w:lang w:val="en-US"/>
          </w:rPr>
          <w:t xml:space="preserve"> might be negative if the NN failed to make a reasonable prediction e.g. if the input data are </w:t>
        </w:r>
      </w:ins>
      <w:ins w:id="2450" w:author="AL" w:date="2021-08-06T22:09:00Z">
        <w:r w:rsidR="005E647D">
          <w:rPr>
            <w:lang w:val="en-US"/>
          </w:rPr>
          <w:t xml:space="preserve">too </w:t>
        </w:r>
      </w:ins>
      <w:ins w:id="2451" w:author="AL" w:date="2021-08-04T10:50:00Z">
        <w:r w:rsidR="001C7593">
          <w:rPr>
            <w:lang w:val="en-US"/>
          </w:rPr>
          <w:t>different from the training set.</w:t>
        </w:r>
      </w:ins>
      <w:ins w:id="2452" w:author="AL" w:date="2021-07-26T10:48:00Z">
        <w:r w:rsidR="00063248">
          <w:rPr>
            <w:lang w:val="en-US"/>
          </w:rPr>
          <w:t xml:space="preserve"> </w:t>
        </w:r>
      </w:ins>
      <w:ins w:id="2453" w:author="AL" w:date="2021-07-29T16:06:00Z">
        <w:r>
          <w:rPr>
            <w:lang w:val="en-US"/>
          </w:rPr>
          <w:t>O</w:t>
        </w:r>
      </w:ins>
      <w:ins w:id="2454" w:author="AL" w:date="2021-07-26T10:48:00Z">
        <w:r w:rsidR="00063248">
          <w:rPr>
            <w:lang w:val="en-US"/>
          </w:rPr>
          <w:t xml:space="preserve">ne could expand </w:t>
        </w:r>
      </w:ins>
      <w:ins w:id="2455" w:author="AL" w:date="2021-07-26T10:49:00Z">
        <w:r w:rsidR="00063248">
          <w:rPr>
            <w:lang w:val="en-US"/>
          </w:rPr>
          <w:t>the applicabil</w:t>
        </w:r>
      </w:ins>
      <w:ins w:id="2456" w:author="AL" w:date="2021-07-26T10:50:00Z">
        <w:r w:rsidR="00063248">
          <w:rPr>
            <w:lang w:val="en-US"/>
          </w:rPr>
          <w:t xml:space="preserve">ity of the </w:t>
        </w:r>
      </w:ins>
      <w:ins w:id="2457" w:author="AL" w:date="2021-07-26T11:14:00Z">
        <w:r w:rsidR="006D1739">
          <w:rPr>
            <w:lang w:val="en-US"/>
          </w:rPr>
          <w:t xml:space="preserve">trained </w:t>
        </w:r>
      </w:ins>
      <w:ins w:id="2458" w:author="AL" w:date="2021-07-26T10:51:00Z">
        <w:r w:rsidR="00063248">
          <w:rPr>
            <w:lang w:val="en-US"/>
          </w:rPr>
          <w:t>NN</w:t>
        </w:r>
      </w:ins>
      <w:ins w:id="2459" w:author="AL" w:date="2021-07-26T11:14:00Z">
        <w:r w:rsidR="006D1739">
          <w:rPr>
            <w:lang w:val="en-US"/>
          </w:rPr>
          <w:t>s</w:t>
        </w:r>
      </w:ins>
      <w:ins w:id="2460" w:author="AL" w:date="2021-07-26T10:51:00Z">
        <w:r w:rsidR="00063248">
          <w:rPr>
            <w:lang w:val="en-US"/>
          </w:rPr>
          <w:t xml:space="preserve"> by scaling the input data </w:t>
        </w:r>
      </w:ins>
      <w:ins w:id="2461" w:author="AL" w:date="2021-07-26T10:53:00Z">
        <w:r w:rsidR="00063248">
          <w:rPr>
            <w:lang w:val="en-US"/>
          </w:rPr>
          <w:t>angular range</w:t>
        </w:r>
      </w:ins>
      <w:ins w:id="2462" w:author="AL" w:date="2021-07-29T16:09:00Z">
        <w:r w:rsidR="00D918E2">
          <w:rPr>
            <w:lang w:val="en-US"/>
          </w:rPr>
          <w:t xml:space="preserve"> and adjust the predicted parameters accordingly</w:t>
        </w:r>
      </w:ins>
      <w:ins w:id="2463" w:author="AL" w:date="2021-07-26T10:57:00Z">
        <w:r w:rsidR="006D1739">
          <w:rPr>
            <w:lang w:val="en-US"/>
          </w:rPr>
          <w:t>.</w:t>
        </w:r>
      </w:ins>
      <w:ins w:id="2464" w:author="AL" w:date="2021-07-26T10:53:00Z">
        <w:r w:rsidR="006D1739">
          <w:rPr>
            <w:lang w:val="en-US"/>
          </w:rPr>
          <w:t xml:space="preserve"> </w:t>
        </w:r>
      </w:ins>
      <w:commentRangeEnd w:id="2445"/>
      <w:ins w:id="2465" w:author="AL" w:date="2021-07-29T16:10:00Z">
        <w:r w:rsidR="00D918E2">
          <w:rPr>
            <w:rStyle w:val="CommentReference"/>
          </w:rPr>
          <w:commentReference w:id="2445"/>
        </w:r>
      </w:ins>
    </w:p>
    <w:p w14:paraId="22659E4E" w14:textId="6769745F" w:rsidR="003A125D" w:rsidRDefault="00D918E2" w:rsidP="00D70407">
      <w:pPr>
        <w:pStyle w:val="NormalWeb"/>
        <w:rPr>
          <w:ins w:id="2466" w:author="AL" w:date="2021-07-26T11:15:00Z"/>
          <w:lang w:val="en-US"/>
        </w:rPr>
      </w:pPr>
      <w:ins w:id="2467" w:author="AL" w:date="2021-07-29T16:15:00Z">
        <w:r w:rsidRPr="00D918E2">
          <w:rPr>
            <w:rStyle w:val="CommentReference"/>
            <w:sz w:val="24"/>
            <w:szCs w:val="24"/>
            <w:lang w:val="en-US"/>
            <w:rPrChange w:id="2468" w:author="AL" w:date="2021-07-29T16:16:00Z">
              <w:rPr>
                <w:rStyle w:val="CommentReference"/>
                <w:lang w:val="en-US"/>
              </w:rPr>
            </w:rPrChange>
          </w:rPr>
          <w:t xml:space="preserve">To expand the </w:t>
        </w:r>
      </w:ins>
      <w:ins w:id="2469" w:author="AL" w:date="2021-07-29T16:16:00Z">
        <w:r w:rsidRPr="00D918E2">
          <w:rPr>
            <w:rStyle w:val="CommentReference"/>
            <w:sz w:val="24"/>
            <w:szCs w:val="24"/>
            <w:lang w:val="en-US"/>
          </w:rPr>
          <w:t>applicability</w:t>
        </w:r>
      </w:ins>
      <w:ins w:id="2470" w:author="AL" w:date="2021-07-29T16:11:00Z">
        <w:r w:rsidRPr="00D918E2">
          <w:rPr>
            <w:lang w:val="en-US"/>
          </w:rPr>
          <w:t>, one could</w:t>
        </w:r>
        <w:r>
          <w:rPr>
            <w:lang w:val="en-US"/>
          </w:rPr>
          <w:t xml:space="preserve"> </w:t>
        </w:r>
      </w:ins>
      <w:ins w:id="2471" w:author="AL" w:date="2021-08-06T22:11:00Z">
        <w:r w:rsidR="005F71A4">
          <w:rPr>
            <w:lang w:val="en-US"/>
          </w:rPr>
          <w:t>enlarge</w:t>
        </w:r>
      </w:ins>
      <w:ins w:id="2472" w:author="AL" w:date="2021-07-29T16:11:00Z">
        <w:r>
          <w:rPr>
            <w:lang w:val="en-US"/>
          </w:rPr>
          <w:t xml:space="preserve"> the training set</w:t>
        </w:r>
      </w:ins>
      <w:ins w:id="2473" w:author="AL" w:date="2021-07-29T16:15:00Z">
        <w:r>
          <w:rPr>
            <w:lang w:val="en-US"/>
          </w:rPr>
          <w:t>.</w:t>
        </w:r>
      </w:ins>
      <w:ins w:id="2474" w:author="AL" w:date="2021-07-29T16:11:00Z">
        <w:r>
          <w:rPr>
            <w:lang w:val="en-US"/>
          </w:rPr>
          <w:t xml:space="preserve"> </w:t>
        </w:r>
      </w:ins>
      <w:ins w:id="2475" w:author="AL" w:date="2021-07-29T16:20:00Z">
        <w:r w:rsidR="00655470">
          <w:rPr>
            <w:lang w:val="en-US"/>
          </w:rPr>
          <w:t>In this study</w:t>
        </w:r>
      </w:ins>
      <w:ins w:id="2476" w:author="AL" w:date="2021-08-06T22:07:00Z">
        <w:r w:rsidR="007A0136">
          <w:rPr>
            <w:lang w:val="en-US"/>
          </w:rPr>
          <w:t>,</w:t>
        </w:r>
      </w:ins>
      <w:ins w:id="2477" w:author="AL" w:date="2021-07-29T16:20:00Z">
        <w:r w:rsidR="00655470">
          <w:rPr>
            <w:lang w:val="en-US"/>
          </w:rPr>
          <w:t xml:space="preserve"> we have used only experimentally determined models of proteins and nucleic acids. </w:t>
        </w:r>
      </w:ins>
      <w:ins w:id="2478" w:author="AL" w:date="2021-07-29T16:21:00Z">
        <w:r w:rsidR="00655470">
          <w:rPr>
            <w:lang w:val="en-US"/>
          </w:rPr>
          <w:t xml:space="preserve">It is possible to further enhance the </w:t>
        </w:r>
      </w:ins>
      <w:ins w:id="2479" w:author="AL" w:date="2021-07-29T16:25:00Z">
        <w:r w:rsidR="00337EAE">
          <w:rPr>
            <w:lang w:val="en-US"/>
          </w:rPr>
          <w:t xml:space="preserve">folded proteins </w:t>
        </w:r>
      </w:ins>
      <w:ins w:id="2480" w:author="AL" w:date="2021-07-29T16:21:00Z">
        <w:r w:rsidR="00655470">
          <w:rPr>
            <w:lang w:val="en-US"/>
          </w:rPr>
          <w:t>training set by using models</w:t>
        </w:r>
      </w:ins>
      <w:ins w:id="2481" w:author="AL" w:date="2021-07-29T16:23:00Z">
        <w:r w:rsidR="00655470">
          <w:rPr>
            <w:lang w:val="en-US"/>
          </w:rPr>
          <w:t xml:space="preserve"> </w:t>
        </w:r>
      </w:ins>
      <w:ins w:id="2482" w:author="AL" w:date="2021-07-29T16:27:00Z">
        <w:r w:rsidR="00337EAE">
          <w:rPr>
            <w:lang w:val="en-US"/>
          </w:rPr>
          <w:t>computed</w:t>
        </w:r>
      </w:ins>
      <w:ins w:id="2483" w:author="AL" w:date="2021-07-29T16:25:00Z">
        <w:r w:rsidR="00337EAE">
          <w:rPr>
            <w:lang w:val="en-US"/>
          </w:rPr>
          <w:t xml:space="preserve"> by</w:t>
        </w:r>
      </w:ins>
      <w:ins w:id="2484" w:author="AL" w:date="2021-07-29T16:23:00Z">
        <w:r w:rsidR="00655470">
          <w:rPr>
            <w:lang w:val="en-US"/>
          </w:rPr>
          <w:t xml:space="preserve"> Alpha-Fold</w:t>
        </w:r>
      </w:ins>
      <w:ins w:id="2485" w:author="AL" w:date="2021-07-29T16:25:00Z">
        <w:r w:rsidR="00337EAE">
          <w:rPr>
            <w:lang w:val="en-US"/>
          </w:rPr>
          <w:t xml:space="preserve"> </w:t>
        </w:r>
        <w:r w:rsidR="00337EAE" w:rsidRPr="00337EAE">
          <w:rPr>
            <w:highlight w:val="yellow"/>
            <w:lang w:val="en-US"/>
            <w:rPrChange w:id="2486" w:author="AL" w:date="2021-07-29T16:25:00Z">
              <w:rPr>
                <w:lang w:val="en-US"/>
              </w:rPr>
            </w:rPrChange>
          </w:rPr>
          <w:t>[ref.]</w:t>
        </w:r>
      </w:ins>
      <w:ins w:id="2487" w:author="AL" w:date="2021-07-29T16:23:00Z">
        <w:r w:rsidR="00655470">
          <w:rPr>
            <w:lang w:val="en-US"/>
          </w:rPr>
          <w:t xml:space="preserve"> or other structure prediction approaches</w:t>
        </w:r>
      </w:ins>
      <w:ins w:id="2488" w:author="AL" w:date="2021-07-29T16:27:00Z">
        <w:r w:rsidR="00337EAE">
          <w:rPr>
            <w:lang w:val="en-US"/>
          </w:rPr>
          <w:t>; the IDPs trai</w:t>
        </w:r>
      </w:ins>
      <w:ins w:id="2489" w:author="AL" w:date="2021-07-29T16:28:00Z">
        <w:r w:rsidR="00337EAE">
          <w:rPr>
            <w:lang w:val="en-US"/>
          </w:rPr>
          <w:t xml:space="preserve">ning set is amendable by RANCH </w:t>
        </w:r>
        <w:r w:rsidR="00337EAE" w:rsidRPr="005F71A4">
          <w:rPr>
            <w:highlight w:val="yellow"/>
            <w:lang w:val="en-US"/>
            <w:rPrChange w:id="2490" w:author="AL" w:date="2021-08-06T22:11:00Z">
              <w:rPr>
                <w:lang w:val="en-US"/>
              </w:rPr>
            </w:rPrChange>
          </w:rPr>
          <w:t>[ref. EOM 2.0]</w:t>
        </w:r>
      </w:ins>
      <w:ins w:id="2491" w:author="AL" w:date="2021-07-29T16:29:00Z">
        <w:r w:rsidR="00337EAE">
          <w:rPr>
            <w:lang w:val="en-US"/>
          </w:rPr>
          <w:t xml:space="preserve">. </w:t>
        </w:r>
        <w:r w:rsidR="00337EAE" w:rsidRPr="00910533">
          <w:rPr>
            <w:lang w:val="en-US"/>
            <w:rPrChange w:id="2492" w:author="AL" w:date="2021-07-29T16:30:00Z">
              <w:rPr>
                <w:highlight w:val="lightGray"/>
                <w:lang w:val="en-US"/>
              </w:rPr>
            </w:rPrChange>
          </w:rPr>
          <w:t xml:space="preserve">The extension of the </w:t>
        </w:r>
      </w:ins>
      <w:ins w:id="2493" w:author="AL" w:date="2021-07-29T16:30:00Z">
        <w:r w:rsidR="00910533" w:rsidRPr="00A35A5E">
          <w:rPr>
            <w:lang w:val="en-US"/>
          </w:rPr>
          <w:t xml:space="preserve">nucleic acids </w:t>
        </w:r>
      </w:ins>
      <w:ins w:id="2494" w:author="AL" w:date="2021-07-29T16:29:00Z">
        <w:r w:rsidR="00337EAE" w:rsidRPr="00910533">
          <w:rPr>
            <w:lang w:val="en-US"/>
            <w:rPrChange w:id="2495" w:author="AL" w:date="2021-07-29T16:30:00Z">
              <w:rPr>
                <w:highlight w:val="lightGray"/>
                <w:lang w:val="en-US"/>
              </w:rPr>
            </w:rPrChange>
          </w:rPr>
          <w:t>training set is possible</w:t>
        </w:r>
      </w:ins>
      <w:ins w:id="2496" w:author="AL" w:date="2021-07-29T16:30:00Z">
        <w:r w:rsidR="00910533">
          <w:rPr>
            <w:lang w:val="en-US"/>
          </w:rPr>
          <w:t xml:space="preserve"> by</w:t>
        </w:r>
      </w:ins>
      <w:ins w:id="2497" w:author="AL" w:date="2021-07-29T16:29:00Z">
        <w:r w:rsidR="00337EAE" w:rsidRPr="00910533">
          <w:rPr>
            <w:lang w:val="en-US"/>
            <w:rPrChange w:id="2498" w:author="AL" w:date="2021-07-29T16:30:00Z">
              <w:rPr>
                <w:highlight w:val="lightGray"/>
                <w:lang w:val="en-US"/>
              </w:rPr>
            </w:rPrChange>
          </w:rPr>
          <w:t xml:space="preserve"> using software for secondary (e.g. </w:t>
        </w:r>
        <w:proofErr w:type="spellStart"/>
        <w:r w:rsidR="00337EAE" w:rsidRPr="00910533">
          <w:rPr>
            <w:lang w:val="en-US"/>
            <w:rPrChange w:id="2499" w:author="AL" w:date="2021-07-29T16:30:00Z">
              <w:rPr>
                <w:highlight w:val="lightGray"/>
                <w:lang w:val="en-US"/>
              </w:rPr>
            </w:rPrChange>
          </w:rPr>
          <w:t>Mfold</w:t>
        </w:r>
        <w:proofErr w:type="spellEnd"/>
        <w:r w:rsidR="00337EAE" w:rsidRPr="00910533">
          <w:rPr>
            <w:lang w:val="en-US"/>
            <w:rPrChange w:id="2500" w:author="AL" w:date="2021-07-29T16:30:00Z">
              <w:rPr>
                <w:highlight w:val="lightGray"/>
                <w:lang w:val="en-US"/>
              </w:rPr>
            </w:rPrChange>
          </w:rPr>
          <w:t xml:space="preserve"> </w:t>
        </w:r>
        <w:commentRangeStart w:id="2501"/>
        <w:r w:rsidR="00337EAE" w:rsidRPr="00910533">
          <w:rPr>
            <w:lang w:val="en-US"/>
            <w:rPrChange w:id="2502" w:author="AL" w:date="2021-07-29T16:30:00Z">
              <w:rPr>
                <w:highlight w:val="lightGray"/>
                <w:lang w:val="en-US"/>
              </w:rPr>
            </w:rPrChange>
          </w:rPr>
          <w:fldChar w:fldCharType="begin" w:fldLock="1"/>
        </w:r>
        <w:r w:rsidR="00337EAE" w:rsidRPr="00910533">
          <w:rPr>
            <w:lang w:val="en-US"/>
            <w:rPrChange w:id="2503" w:author="AL" w:date="2021-07-29T16:30:00Z">
              <w:rPr>
                <w:highlight w:val="lightGray"/>
                <w:lang w:val="en-US"/>
              </w:rPr>
            </w:rPrChange>
          </w:rPr>
          <w:instrText>ADDIN CSL_CITATION {"citationItems":[{"id":"ITEM-1","itemData":{"author":[{"dropping-particle":"","family":"research","given":"M Zuker - Nucleic acids","non-dropping-particle":"","parse-names":false,"suffix":""},{"dropping-particle":"","family":"2003","given":"undefined","non-dropping-particle":"","parse-names":false,"suffix":""}],"container-title":"academic.oup.com","id":"ITEM-1","issued":{"date-parts":[["0"]]},"title":"Mfold web server for nucleic acid folding and hybridization prediction","type":"article-journal"},"uris":["http://www.mendeley.com/documents/?uuid=22c7997b-3743-3965-a002-1c887af61aef"]}],"mendeley":{"formattedCitation":"(research and 2003)","plainTextFormattedCitation":"(research and 2003)","previouslyFormattedCitation":"(research and 2003)"},"properties":{"noteIndex":0},"schema":"https://github.com/citation-style-language/schema/raw/master/csl-citation.json"}</w:instrText>
        </w:r>
        <w:r w:rsidR="00337EAE" w:rsidRPr="00910533">
          <w:rPr>
            <w:lang w:val="en-US"/>
            <w:rPrChange w:id="2504" w:author="AL" w:date="2021-07-29T16:30:00Z">
              <w:rPr>
                <w:highlight w:val="lightGray"/>
                <w:lang w:val="en-US"/>
              </w:rPr>
            </w:rPrChange>
          </w:rPr>
          <w:fldChar w:fldCharType="separate"/>
        </w:r>
        <w:r w:rsidR="00337EAE" w:rsidRPr="00910533">
          <w:rPr>
            <w:noProof/>
            <w:lang w:val="en-US"/>
            <w:rPrChange w:id="2505" w:author="AL" w:date="2021-07-29T16:30:00Z">
              <w:rPr>
                <w:noProof/>
                <w:highlight w:val="lightGray"/>
                <w:lang w:val="en-US"/>
              </w:rPr>
            </w:rPrChange>
          </w:rPr>
          <w:t>(research and 2003)</w:t>
        </w:r>
        <w:r w:rsidR="00337EAE" w:rsidRPr="00910533">
          <w:rPr>
            <w:lang w:val="en-US"/>
            <w:rPrChange w:id="2506" w:author="AL" w:date="2021-07-29T16:30:00Z">
              <w:rPr>
                <w:highlight w:val="lightGray"/>
                <w:lang w:val="en-US"/>
              </w:rPr>
            </w:rPrChange>
          </w:rPr>
          <w:fldChar w:fldCharType="end"/>
        </w:r>
      </w:ins>
      <w:commentRangeEnd w:id="2501"/>
      <w:ins w:id="2507" w:author="AL" w:date="2021-08-06T22:12:00Z">
        <w:r w:rsidR="007B7782">
          <w:rPr>
            <w:rStyle w:val="CommentReference"/>
          </w:rPr>
          <w:commentReference w:id="2501"/>
        </w:r>
      </w:ins>
      <w:ins w:id="2508" w:author="AL" w:date="2021-07-29T16:29:00Z">
        <w:r w:rsidR="00337EAE" w:rsidRPr="00910533">
          <w:rPr>
            <w:lang w:val="en-US"/>
            <w:rPrChange w:id="2509" w:author="AL" w:date="2021-07-29T16:30:00Z">
              <w:rPr>
                <w:highlight w:val="lightGray"/>
                <w:lang w:val="en-US"/>
              </w:rPr>
            </w:rPrChange>
          </w:rPr>
          <w:t xml:space="preserve">) and tertiary structure (e.g. </w:t>
        </w:r>
        <w:proofErr w:type="spellStart"/>
        <w:r w:rsidR="00337EAE" w:rsidRPr="00910533">
          <w:rPr>
            <w:lang w:val="en-US"/>
            <w:rPrChange w:id="2510" w:author="AL" w:date="2021-07-29T16:30:00Z">
              <w:rPr>
                <w:highlight w:val="lightGray"/>
                <w:lang w:val="en-US"/>
              </w:rPr>
            </w:rPrChange>
          </w:rPr>
          <w:t>OligoAnalyzer</w:t>
        </w:r>
        <w:proofErr w:type="spellEnd"/>
        <w:r w:rsidR="00337EAE" w:rsidRPr="00910533">
          <w:rPr>
            <w:lang w:val="en-US"/>
            <w:rPrChange w:id="2511" w:author="AL" w:date="2021-07-29T16:30:00Z">
              <w:rPr>
                <w:highlight w:val="lightGray"/>
                <w:lang w:val="en-US"/>
              </w:rPr>
            </w:rPrChange>
          </w:rPr>
          <w:t xml:space="preserve"> </w:t>
        </w:r>
        <w:r w:rsidR="00337EAE" w:rsidRPr="00910533">
          <w:rPr>
            <w:lang w:val="en-US"/>
            <w:rPrChange w:id="2512" w:author="AL" w:date="2021-07-29T16:30:00Z">
              <w:rPr>
                <w:highlight w:val="lightGray"/>
                <w:lang w:val="en-US"/>
              </w:rPr>
            </w:rPrChange>
          </w:rPr>
          <w:fldChar w:fldCharType="begin" w:fldLock="1"/>
        </w:r>
        <w:r w:rsidR="00337EAE" w:rsidRPr="00910533">
          <w:rPr>
            <w:lang w:val="en-US"/>
            <w:rPrChange w:id="2513" w:author="AL" w:date="2021-07-29T16:30:00Z">
              <w:rPr>
                <w:highlight w:val="lightGray"/>
                <w:lang w:val="en-US"/>
              </w:rPr>
            </w:rPrChange>
          </w:rPr>
          <w:instrText>ADDIN CSL_CITATION {"citationItems":[{"id":"ITEM-1","itemData":{"author":[{"dropping-particle":"","family":"Owczarzy","given":"R","non-dropping-particle":"","parse-names":false,"suffix":""},{"dropping-particle":"","family":"Tataurov","given":"AV","non-dropping-particle":"","parse-names":false,"suffix":""},{"dropping-particle":"","family":"…","given":"Y Wu - Nucleic acids","non-dropping-particle":"","parse-names":false,"suffix":""},{"dropping-particle":"","family":"2008","given":"undefined","non-dropping-particle":"","parse-names":false,"suffix":""}],"container-title":"academic.oup.com","id":"ITEM-1","issued":{"date-parts":[["0"]]},"title":"IDT SciTools: a suite for analysis and design of nucleic acid oligomers","type":"article-journal"},"uris":["http://www.mendeley.com/documents/?uuid=ce256c54-93fb-33e9-96c7-32a9f3e1563a"]}],"mendeley":{"formattedCitation":"(Owczarzy et al.)","plainTextFormattedCitation":"(Owczarzy et al.)","previouslyFormattedCitation":"(Owczarzy et al.)"},"properties":{"noteIndex":0},"schema":"https://github.com/citation-style-language/schema/raw/master/csl-citation.json"}</w:instrText>
        </w:r>
        <w:r w:rsidR="00337EAE" w:rsidRPr="00910533">
          <w:rPr>
            <w:lang w:val="en-US"/>
            <w:rPrChange w:id="2514" w:author="AL" w:date="2021-07-29T16:30:00Z">
              <w:rPr>
                <w:highlight w:val="lightGray"/>
                <w:lang w:val="en-US"/>
              </w:rPr>
            </w:rPrChange>
          </w:rPr>
          <w:fldChar w:fldCharType="separate"/>
        </w:r>
        <w:r w:rsidR="00337EAE" w:rsidRPr="00910533">
          <w:rPr>
            <w:noProof/>
            <w:lang w:val="en-US"/>
            <w:rPrChange w:id="2515" w:author="AL" w:date="2021-07-29T16:30:00Z">
              <w:rPr>
                <w:noProof/>
                <w:highlight w:val="lightGray"/>
                <w:lang w:val="en-US"/>
              </w:rPr>
            </w:rPrChange>
          </w:rPr>
          <w:t>(Owczarzy et al.)</w:t>
        </w:r>
        <w:r w:rsidR="00337EAE" w:rsidRPr="00910533">
          <w:rPr>
            <w:lang w:val="en-US"/>
            <w:rPrChange w:id="2516" w:author="AL" w:date="2021-07-29T16:30:00Z">
              <w:rPr>
                <w:highlight w:val="lightGray"/>
                <w:lang w:val="en-US"/>
              </w:rPr>
            </w:rPrChange>
          </w:rPr>
          <w:fldChar w:fldCharType="end"/>
        </w:r>
        <w:r w:rsidR="00337EAE" w:rsidRPr="00910533">
          <w:rPr>
            <w:lang w:val="en-US"/>
            <w:rPrChange w:id="2517" w:author="AL" w:date="2021-07-29T16:30:00Z">
              <w:rPr>
                <w:highlight w:val="lightGray"/>
                <w:lang w:val="en-US"/>
              </w:rPr>
            </w:rPrChange>
          </w:rPr>
          <w:t>) prediction</w:t>
        </w:r>
      </w:ins>
      <w:ins w:id="2518" w:author="AL" w:date="2021-08-06T22:12:00Z">
        <w:r w:rsidR="005F71A4">
          <w:rPr>
            <w:lang w:val="en-US"/>
          </w:rPr>
          <w:t>s</w:t>
        </w:r>
      </w:ins>
      <w:ins w:id="2519" w:author="AL" w:date="2021-07-29T16:29:00Z">
        <w:r w:rsidR="00337EAE" w:rsidRPr="00910533">
          <w:rPr>
            <w:lang w:val="en-US"/>
            <w:rPrChange w:id="2520" w:author="AL" w:date="2021-07-29T16:30:00Z">
              <w:rPr>
                <w:highlight w:val="lightGray"/>
                <w:lang w:val="en-US"/>
              </w:rPr>
            </w:rPrChange>
          </w:rPr>
          <w:t>.</w:t>
        </w:r>
      </w:ins>
    </w:p>
    <w:p w14:paraId="08AD8E09" w14:textId="7DD18E3D" w:rsidR="00063248" w:rsidRDefault="00910533">
      <w:pPr>
        <w:pStyle w:val="NormalWeb"/>
        <w:rPr>
          <w:ins w:id="2521" w:author="AL" w:date="2021-08-06T22:15:00Z"/>
          <w:lang w:val="en-US"/>
        </w:rPr>
      </w:pPr>
      <w:ins w:id="2522" w:author="AL" w:date="2021-07-29T16:34:00Z">
        <w:r w:rsidRPr="00A77BAB">
          <w:rPr>
            <w:lang w:val="en-US"/>
            <w:rPrChange w:id="2523" w:author="AL" w:date="2021-07-29T16:54:00Z">
              <w:rPr>
                <w:highlight w:val="yellow"/>
                <w:lang w:val="en-US"/>
              </w:rPr>
            </w:rPrChange>
          </w:rPr>
          <w:t>To estimate the c</w:t>
        </w:r>
      </w:ins>
      <w:ins w:id="2524" w:author="AL" w:date="2021-07-26T11:18:00Z">
        <w:r w:rsidR="001E492F" w:rsidRPr="00A77BAB">
          <w:rPr>
            <w:lang w:val="en-US"/>
          </w:rPr>
          <w:t>onfidence interval</w:t>
        </w:r>
      </w:ins>
      <w:ins w:id="2525" w:author="AL" w:date="2021-07-29T16:34:00Z">
        <w:r w:rsidRPr="00A77BAB">
          <w:rPr>
            <w:lang w:val="en-US"/>
            <w:rPrChange w:id="2526" w:author="AL" w:date="2021-07-29T16:54:00Z">
              <w:rPr>
                <w:highlight w:val="yellow"/>
                <w:lang w:val="en-US"/>
              </w:rPr>
            </w:rPrChange>
          </w:rPr>
          <w:t>s</w:t>
        </w:r>
      </w:ins>
      <w:ins w:id="2527" w:author="AL" w:date="2021-07-26T11:18:00Z">
        <w:r w:rsidR="001E492F" w:rsidRPr="00A77BAB">
          <w:rPr>
            <w:lang w:val="en-US"/>
          </w:rPr>
          <w:t xml:space="preserve"> of </w:t>
        </w:r>
      </w:ins>
      <w:ins w:id="2528" w:author="AL" w:date="2021-07-29T16:34:00Z">
        <w:r w:rsidRPr="00A77BAB">
          <w:rPr>
            <w:lang w:val="en-US"/>
            <w:rPrChange w:id="2529" w:author="AL" w:date="2021-07-29T16:54:00Z">
              <w:rPr>
                <w:highlight w:val="yellow"/>
                <w:lang w:val="en-US"/>
              </w:rPr>
            </w:rPrChange>
          </w:rPr>
          <w:t>the predicted va</w:t>
        </w:r>
      </w:ins>
      <w:ins w:id="2530" w:author="AL" w:date="2021-07-29T16:35:00Z">
        <w:r w:rsidRPr="00A77BAB">
          <w:rPr>
            <w:lang w:val="en-US"/>
            <w:rPrChange w:id="2531" w:author="AL" w:date="2021-07-29T16:54:00Z">
              <w:rPr>
                <w:highlight w:val="yellow"/>
                <w:lang w:val="en-US"/>
              </w:rPr>
            </w:rPrChange>
          </w:rPr>
          <w:t>lues, one could apply</w:t>
        </w:r>
      </w:ins>
      <w:ins w:id="2532" w:author="AL" w:date="2021-07-29T16:47:00Z">
        <w:r w:rsidR="00A77BAB" w:rsidRPr="00A77BAB">
          <w:rPr>
            <w:lang w:val="en-US"/>
            <w:rPrChange w:id="2533" w:author="AL" w:date="2021-07-29T16:54:00Z">
              <w:rPr>
                <w:highlight w:val="yellow"/>
                <w:lang w:val="en-US"/>
              </w:rPr>
            </w:rPrChange>
          </w:rPr>
          <w:t xml:space="preserve"> an ensemble of</w:t>
        </w:r>
      </w:ins>
      <w:ins w:id="2534" w:author="AL" w:date="2021-07-29T16:35:00Z">
        <w:r w:rsidRPr="00A77BAB">
          <w:rPr>
            <w:lang w:val="en-US"/>
            <w:rPrChange w:id="2535" w:author="AL" w:date="2021-07-29T16:54:00Z">
              <w:rPr>
                <w:highlight w:val="yellow"/>
                <w:lang w:val="en-US"/>
              </w:rPr>
            </w:rPrChange>
          </w:rPr>
          <w:t xml:space="preserve"> independently trained NNs</w:t>
        </w:r>
      </w:ins>
      <w:ins w:id="2536" w:author="AL" w:date="2021-07-29T16:47:00Z">
        <w:r w:rsidR="00A77BAB" w:rsidRPr="00A77BAB">
          <w:rPr>
            <w:lang w:val="en-US"/>
            <w:rPrChange w:id="2537" w:author="AL" w:date="2021-07-29T16:54:00Z">
              <w:rPr>
                <w:highlight w:val="yellow"/>
                <w:lang w:val="en-US"/>
              </w:rPr>
            </w:rPrChange>
          </w:rPr>
          <w:t xml:space="preserve"> or </w:t>
        </w:r>
      </w:ins>
      <w:ins w:id="2538" w:author="AL" w:date="2021-07-29T16:48:00Z">
        <w:r w:rsidR="00A77BAB" w:rsidRPr="00A77BAB">
          <w:rPr>
            <w:lang w:val="en-US"/>
          </w:rPr>
          <w:t xml:space="preserve">snapshots of a single neural network, converging to several local minima along its optimization path </w:t>
        </w:r>
      </w:ins>
      <w:ins w:id="2539" w:author="AL" w:date="2021-07-29T16:35:00Z">
        <w:r w:rsidRPr="007B7782">
          <w:rPr>
            <w:highlight w:val="yellow"/>
            <w:lang w:val="en-US"/>
          </w:rPr>
          <w:t>[</w:t>
        </w:r>
      </w:ins>
      <w:ins w:id="2540" w:author="AL" w:date="2021-07-29T16:50:00Z">
        <w:r w:rsidR="00A77BAB" w:rsidRPr="007B7782">
          <w:rPr>
            <w:highlight w:val="yellow"/>
            <w:lang w:val="en-US"/>
            <w:rPrChange w:id="2541" w:author="AL" w:date="2021-08-06T22:14:00Z">
              <w:rPr>
                <w:lang w:val="en-US"/>
              </w:rPr>
            </w:rPrChange>
          </w:rPr>
          <w:t>arXiv:1704.00109</w:t>
        </w:r>
      </w:ins>
      <w:ins w:id="2542" w:author="AL" w:date="2021-07-29T16:35:00Z">
        <w:r w:rsidRPr="007B7782">
          <w:rPr>
            <w:highlight w:val="yellow"/>
            <w:lang w:val="en-US"/>
          </w:rPr>
          <w:t>]</w:t>
        </w:r>
        <w:r w:rsidRPr="00A77BAB">
          <w:rPr>
            <w:lang w:val="en-US"/>
            <w:rPrChange w:id="2543" w:author="AL" w:date="2021-07-29T16:54:00Z">
              <w:rPr>
                <w:highlight w:val="yellow"/>
                <w:lang w:val="en-US"/>
              </w:rPr>
            </w:rPrChange>
          </w:rPr>
          <w:t>.</w:t>
        </w:r>
      </w:ins>
      <w:ins w:id="2544" w:author="AL" w:date="2021-07-29T16:50:00Z">
        <w:r w:rsidR="00A77BAB" w:rsidRPr="00A77BAB">
          <w:rPr>
            <w:lang w:val="en-US"/>
            <w:rPrChange w:id="2545" w:author="AL" w:date="2021-07-29T16:54:00Z">
              <w:rPr>
                <w:highlight w:val="yellow"/>
                <w:lang w:val="en-US"/>
              </w:rPr>
            </w:rPrChange>
          </w:rPr>
          <w:t xml:space="preserve"> </w:t>
        </w:r>
      </w:ins>
      <w:ins w:id="2546" w:author="AL" w:date="2021-07-29T16:51:00Z">
        <w:r w:rsidR="00A77BAB" w:rsidRPr="00A77BAB">
          <w:rPr>
            <w:lang w:val="en-US"/>
            <w:rPrChange w:id="2547" w:author="AL" w:date="2021-07-29T16:54:00Z">
              <w:rPr>
                <w:highlight w:val="yellow"/>
                <w:lang w:val="en-US"/>
              </w:rPr>
            </w:rPrChange>
          </w:rPr>
          <w:t>Alternatively, one c</w:t>
        </w:r>
      </w:ins>
      <w:ins w:id="2548" w:author="AL" w:date="2021-07-29T16:56:00Z">
        <w:r w:rsidR="00A45BE0">
          <w:rPr>
            <w:lang w:val="en-US"/>
          </w:rPr>
          <w:t xml:space="preserve">ould </w:t>
        </w:r>
        <w:r w:rsidR="00A45BE0" w:rsidRPr="00A45BE0">
          <w:rPr>
            <w:lang w:val="en-US"/>
          </w:rPr>
          <w:t xml:space="preserve">determine the variability of </w:t>
        </w:r>
      </w:ins>
      <w:ins w:id="2549" w:author="AL" w:date="2021-07-29T16:57:00Z">
        <w:r w:rsidR="006B33E3">
          <w:rPr>
            <w:lang w:val="en-US"/>
          </w:rPr>
          <w:t>the predicted values</w:t>
        </w:r>
      </w:ins>
      <w:ins w:id="2550" w:author="AL" w:date="2021-07-29T16:56:00Z">
        <w:r w:rsidR="00A45BE0" w:rsidRPr="00A45BE0">
          <w:rPr>
            <w:lang w:val="en-US"/>
          </w:rPr>
          <w:t xml:space="preserve"> by resampling of the </w:t>
        </w:r>
      </w:ins>
      <w:ins w:id="2551" w:author="AL" w:date="2021-07-29T17:01:00Z">
        <w:r w:rsidR="006B33E3">
          <w:rPr>
            <w:lang w:val="en-US"/>
          </w:rPr>
          <w:t>inp</w:t>
        </w:r>
      </w:ins>
      <w:ins w:id="2552" w:author="AL" w:date="2021-07-29T17:02:00Z">
        <w:r w:rsidR="006B33E3">
          <w:rPr>
            <w:lang w:val="en-US"/>
          </w:rPr>
          <w:t>ut data (i.e. adding pseudo experimental noise)</w:t>
        </w:r>
      </w:ins>
      <w:ins w:id="2553" w:author="AL" w:date="2021-07-29T16:58:00Z">
        <w:r w:rsidR="006B33E3">
          <w:rPr>
            <w:lang w:val="en-US"/>
          </w:rPr>
          <w:t xml:space="preserve"> using DATRESAMPLE </w:t>
        </w:r>
        <w:r w:rsidR="006B33E3" w:rsidRPr="006B33E3">
          <w:rPr>
            <w:highlight w:val="yellow"/>
            <w:lang w:val="en-US"/>
            <w:rPrChange w:id="2554" w:author="AL" w:date="2021-07-29T17:02:00Z">
              <w:rPr>
                <w:lang w:val="en-US"/>
              </w:rPr>
            </w:rPrChange>
          </w:rPr>
          <w:t>[ref to ATSAS</w:t>
        </w:r>
      </w:ins>
      <w:ins w:id="2555" w:author="AL" w:date="2021-07-29T17:02:00Z">
        <w:r w:rsidR="006B33E3" w:rsidRPr="006B33E3">
          <w:rPr>
            <w:highlight w:val="yellow"/>
            <w:lang w:val="en-US"/>
            <w:rPrChange w:id="2556" w:author="AL" w:date="2021-07-29T17:02:00Z">
              <w:rPr>
                <w:lang w:val="en-US"/>
              </w:rPr>
            </w:rPrChange>
          </w:rPr>
          <w:t xml:space="preserve"> 2020</w:t>
        </w:r>
      </w:ins>
      <w:ins w:id="2557" w:author="AL" w:date="2021-07-29T16:58:00Z">
        <w:r w:rsidR="006B33E3" w:rsidRPr="006B33E3">
          <w:rPr>
            <w:highlight w:val="yellow"/>
            <w:lang w:val="en-US"/>
            <w:rPrChange w:id="2558" w:author="AL" w:date="2021-07-29T17:02:00Z">
              <w:rPr>
                <w:lang w:val="en-US"/>
              </w:rPr>
            </w:rPrChange>
          </w:rPr>
          <w:t>]</w:t>
        </w:r>
      </w:ins>
      <w:ins w:id="2559" w:author="AL" w:date="2021-07-29T16:53:00Z">
        <w:r w:rsidR="00A77BAB" w:rsidRPr="00A77BAB">
          <w:rPr>
            <w:lang w:val="en-US"/>
          </w:rPr>
          <w:t>.</w:t>
        </w:r>
      </w:ins>
    </w:p>
    <w:p w14:paraId="29B749D7" w14:textId="41C90C21" w:rsidR="00110474" w:rsidRDefault="007B7782" w:rsidP="007B7782">
      <w:pPr>
        <w:pStyle w:val="NormalWeb"/>
        <w:rPr>
          <w:lang w:val="en-US"/>
        </w:rPr>
      </w:pPr>
      <w:ins w:id="2560" w:author="AL" w:date="2021-08-06T22:15:00Z">
        <w:r>
          <w:rPr>
            <w:lang w:val="en-US"/>
          </w:rPr>
          <w:t>To further expand the applicability of NN</w:t>
        </w:r>
      </w:ins>
      <w:ins w:id="2561" w:author="AL" w:date="2021-08-06T22:16:00Z">
        <w:r>
          <w:rPr>
            <w:lang w:val="en-US"/>
          </w:rPr>
          <w:t>s to experimental data, one could augment the training set by simulating the structure factor, add</w:t>
        </w:r>
      </w:ins>
      <w:ins w:id="2562" w:author="AL" w:date="2021-08-06T22:18:00Z">
        <w:r>
          <w:rPr>
            <w:lang w:val="en-US"/>
          </w:rPr>
          <w:t>ing</w:t>
        </w:r>
      </w:ins>
      <w:ins w:id="2563" w:author="AL" w:date="2021-08-06T22:16:00Z">
        <w:r>
          <w:rPr>
            <w:lang w:val="en-US"/>
          </w:rPr>
          <w:t xml:space="preserve"> systematic noise, simulat</w:t>
        </w:r>
      </w:ins>
      <w:ins w:id="2564" w:author="AL" w:date="2021-08-06T22:18:00Z">
        <w:r>
          <w:rPr>
            <w:lang w:val="en-US"/>
          </w:rPr>
          <w:t>ing</w:t>
        </w:r>
      </w:ins>
      <w:ins w:id="2565" w:author="AL" w:date="2021-08-06T22:16:00Z">
        <w:r>
          <w:rPr>
            <w:lang w:val="en-US"/>
          </w:rPr>
          <w:t xml:space="preserve"> </w:t>
        </w:r>
      </w:ins>
      <w:ins w:id="2566" w:author="AL" w:date="2021-08-06T22:17:00Z">
        <w:r>
          <w:rPr>
            <w:lang w:val="en-US"/>
          </w:rPr>
          <w:t>polydispersity</w:t>
        </w:r>
      </w:ins>
      <w:ins w:id="2567" w:author="AL" w:date="2021-08-06T22:18:00Z">
        <w:r w:rsidRPr="007B7782">
          <w:rPr>
            <w:lang w:val="en-US"/>
            <w:rPrChange w:id="2568" w:author="AL" w:date="2021-08-06T22:18:00Z">
              <w:rPr>
                <w:highlight w:val="yellow"/>
                <w:lang w:val="en-US"/>
              </w:rPr>
            </w:rPrChange>
          </w:rPr>
          <w:t>.</w:t>
        </w:r>
      </w:ins>
    </w:p>
    <w:p w14:paraId="55693C3E" w14:textId="63519FDE" w:rsidR="001F0519" w:rsidRDefault="006252E4">
      <w:pPr>
        <w:pStyle w:val="Heading1"/>
        <w:rPr>
          <w:lang w:val="en-US"/>
        </w:rPr>
      </w:pPr>
      <w:r w:rsidRPr="001F0519">
        <w:rPr>
          <w:lang w:val="en-US"/>
        </w:rPr>
        <w:t>Conclusion</w:t>
      </w:r>
      <w:r w:rsidR="00DE185F">
        <w:rPr>
          <w:lang w:val="en-US"/>
        </w:rPr>
        <w:t>s</w:t>
      </w:r>
    </w:p>
    <w:p w14:paraId="7ACDC563" w14:textId="55873B3D" w:rsidR="005334A0" w:rsidDel="008C01B2" w:rsidRDefault="00ED46F0">
      <w:pPr>
        <w:pStyle w:val="NormalWeb"/>
        <w:rPr>
          <w:del w:id="2569" w:author="AL" w:date="2021-08-06T22:20:00Z"/>
          <w:lang w:val="en-US"/>
        </w:rPr>
      </w:pPr>
      <w:r>
        <w:rPr>
          <w:lang w:val="en-US"/>
        </w:rPr>
        <w:t xml:space="preserve">  </w:t>
      </w:r>
      <w:ins w:id="2570" w:author="AL" w:date="2021-07-29T17:05:00Z">
        <w:r w:rsidR="00FC798E">
          <w:rPr>
            <w:lang w:val="en-US"/>
          </w:rPr>
          <w:t>W</w:t>
        </w:r>
      </w:ins>
      <w:del w:id="2571" w:author="AL" w:date="2021-07-29T17:05:00Z">
        <w:r w:rsidR="00DE185F" w:rsidDel="00FC798E">
          <w:rPr>
            <w:lang w:val="en-US"/>
          </w:rPr>
          <w:delText>Here w</w:delText>
        </w:r>
      </w:del>
      <w:r w:rsidR="00DE185F">
        <w:rPr>
          <w:lang w:val="en-US"/>
        </w:rPr>
        <w:t>e presented a</w:t>
      </w:r>
      <w:r w:rsidR="006252E4">
        <w:rPr>
          <w:lang w:val="en-US"/>
        </w:rPr>
        <w:t xml:space="preserve"> novel </w:t>
      </w:r>
      <w:del w:id="2572" w:author="AL" w:date="2021-07-29T17:05:00Z">
        <w:r w:rsidR="006252E4" w:rsidDel="00FC798E">
          <w:rPr>
            <w:lang w:val="en-US"/>
          </w:rPr>
          <w:delText xml:space="preserve">independent </w:delText>
        </w:r>
      </w:del>
      <w:r w:rsidR="00B94309">
        <w:rPr>
          <w:lang w:val="en-US"/>
        </w:rPr>
        <w:t xml:space="preserve">method </w:t>
      </w:r>
      <w:r w:rsidR="006252E4">
        <w:rPr>
          <w:lang w:val="en-US"/>
        </w:rPr>
        <w:t xml:space="preserve">for </w:t>
      </w:r>
      <w:r w:rsidR="00B94309">
        <w:rPr>
          <w:lang w:val="en-US"/>
        </w:rPr>
        <w:t xml:space="preserve">the </w:t>
      </w:r>
      <w:r w:rsidR="006252E4">
        <w:rPr>
          <w:lang w:val="en-US"/>
        </w:rPr>
        <w:t>estimation of primary SAXS parameters</w:t>
      </w:r>
      <w:r w:rsidR="00DE185F">
        <w:rPr>
          <w:lang w:val="en-US"/>
        </w:rPr>
        <w:t xml:space="preserve"> using </w:t>
      </w:r>
      <w:del w:id="2573" w:author="AL" w:date="2021-08-06T22:18:00Z">
        <w:r w:rsidR="00DE185F" w:rsidDel="008570B4">
          <w:rPr>
            <w:lang w:val="en-US"/>
          </w:rPr>
          <w:delText xml:space="preserve">modern </w:delText>
        </w:r>
      </w:del>
      <w:ins w:id="2574" w:author="AL" w:date="2021-08-06T22:19:00Z">
        <w:r w:rsidR="008C01B2">
          <w:rPr>
            <w:lang w:val="en-US"/>
          </w:rPr>
          <w:t>neural networks</w:t>
        </w:r>
      </w:ins>
      <w:del w:id="2575" w:author="AL" w:date="2021-08-06T22:19:00Z">
        <w:r w:rsidR="00DE185F" w:rsidDel="008C01B2">
          <w:rPr>
            <w:lang w:val="en-US"/>
          </w:rPr>
          <w:delText>NN technologies</w:delText>
        </w:r>
      </w:del>
      <w:r w:rsidR="006252E4">
        <w:rPr>
          <w:lang w:val="en-US"/>
        </w:rPr>
        <w:t>.</w:t>
      </w:r>
      <w:r w:rsidR="00523A2A">
        <w:rPr>
          <w:lang w:val="en-US"/>
        </w:rPr>
        <w:t xml:space="preserve"> </w:t>
      </w:r>
      <w:del w:id="2576" w:author="AL" w:date="2021-08-06T22:19:00Z">
        <w:r w:rsidR="00523A2A" w:rsidDel="008C01B2">
          <w:rPr>
            <w:lang w:val="en-US"/>
          </w:rPr>
          <w:delText xml:space="preserve">Through a systematic analysis, we found that well-established methods for MW and </w:delText>
        </w:r>
        <w:r w:rsidR="00523A2A" w:rsidRPr="00523A2A" w:rsidDel="008C01B2">
          <w:rPr>
            <w:i/>
            <w:iCs/>
            <w:lang w:val="en-US"/>
          </w:rPr>
          <w:delText>D</w:delText>
        </w:r>
        <w:r w:rsidR="00523A2A" w:rsidRPr="00523A2A" w:rsidDel="008C01B2">
          <w:rPr>
            <w:i/>
            <w:iCs/>
            <w:vertAlign w:val="subscript"/>
            <w:lang w:val="en-US"/>
          </w:rPr>
          <w:delText>max</w:delText>
        </w:r>
        <w:r w:rsidR="00523A2A" w:rsidDel="008C01B2">
          <w:rPr>
            <w:lang w:val="en-US"/>
          </w:rPr>
          <w:delText xml:space="preserve"> evaluation de</w:delText>
        </w:r>
        <w:r w:rsidR="00165D8D" w:rsidDel="008C01B2">
          <w:rPr>
            <w:lang w:val="en-US"/>
          </w:rPr>
          <w:delText>mo</w:delText>
        </w:r>
        <w:r w:rsidR="00523A2A" w:rsidDel="008C01B2">
          <w:rPr>
            <w:lang w:val="en-US"/>
          </w:rPr>
          <w:delText xml:space="preserve">nstrate variable performance depending on the size, shape, chemical nature, and amount of simulated noise.  </w:delText>
        </w:r>
      </w:del>
      <w:r w:rsidR="00523A2A">
        <w:rPr>
          <w:lang w:val="en-US"/>
        </w:rPr>
        <w:t xml:space="preserve">The comparison of our method with existing methods </w:t>
      </w:r>
      <w:ins w:id="2577" w:author="AL" w:date="2021-08-06T22:21:00Z">
        <w:r w:rsidR="002E2BD1">
          <w:rPr>
            <w:lang w:val="en-US"/>
          </w:rPr>
          <w:t xml:space="preserve">applied on folded proteins data </w:t>
        </w:r>
      </w:ins>
      <w:r w:rsidR="00523A2A">
        <w:rPr>
          <w:lang w:val="en-US"/>
        </w:rPr>
        <w:t>demonstrated</w:t>
      </w:r>
      <w:del w:id="2578" w:author="AL" w:date="2021-08-06T22:19:00Z">
        <w:r w:rsidR="00523A2A" w:rsidDel="008C01B2">
          <w:rPr>
            <w:lang w:val="en-US"/>
          </w:rPr>
          <w:delText xml:space="preserve"> much</w:delText>
        </w:r>
      </w:del>
      <w:r w:rsidR="00523A2A">
        <w:rPr>
          <w:lang w:val="en-US"/>
        </w:rPr>
        <w:t xml:space="preserve"> higher accuracy and robustness</w:t>
      </w:r>
      <w:del w:id="2579" w:author="AL" w:date="2021-08-06T22:19:00Z">
        <w:r w:rsidR="00523A2A" w:rsidDel="008C01B2">
          <w:rPr>
            <w:lang w:val="en-US"/>
          </w:rPr>
          <w:delText xml:space="preserve"> </w:delText>
        </w:r>
        <w:r w:rsidR="007E096E" w:rsidDel="008C01B2">
          <w:rPr>
            <w:lang w:val="en-US"/>
          </w:rPr>
          <w:delText>of our method</w:delText>
        </w:r>
      </w:del>
      <w:r w:rsidR="007E096E">
        <w:rPr>
          <w:lang w:val="en-US"/>
        </w:rPr>
        <w:t xml:space="preserve"> </w:t>
      </w:r>
      <w:r w:rsidR="00523A2A">
        <w:rPr>
          <w:lang w:val="en-US"/>
        </w:rPr>
        <w:t>against</w:t>
      </w:r>
      <w:del w:id="2580" w:author="AL" w:date="2021-08-06T22:20:00Z">
        <w:r w:rsidR="00523A2A" w:rsidDel="008C01B2">
          <w:rPr>
            <w:lang w:val="en-US"/>
          </w:rPr>
          <w:delText xml:space="preserve"> simulated</w:delText>
        </w:r>
      </w:del>
      <w:r w:rsidR="00523A2A">
        <w:rPr>
          <w:lang w:val="en-US"/>
        </w:rPr>
        <w:t xml:space="preserve"> noise.</w:t>
      </w:r>
      <w:r w:rsidR="00DE185F">
        <w:rPr>
          <w:lang w:val="en-US"/>
        </w:rPr>
        <w:t xml:space="preserve"> </w:t>
      </w:r>
      <w:del w:id="2581" w:author="AL" w:date="2021-08-06T22:20:00Z">
        <w:r w:rsidR="0029009F" w:rsidDel="008C01B2">
          <w:rPr>
            <w:lang w:val="en-US"/>
          </w:rPr>
          <w:delText xml:space="preserve">Nevertheless, we believe that this work is merely a demonstration of the </w:delText>
        </w:r>
        <w:r w:rsidR="007E096E" w:rsidDel="008C01B2">
          <w:rPr>
            <w:lang w:val="en-US"/>
          </w:rPr>
          <w:delText xml:space="preserve">real </w:delText>
        </w:r>
        <w:r w:rsidR="0029009F" w:rsidDel="008C01B2">
          <w:rPr>
            <w:lang w:val="en-US"/>
          </w:rPr>
          <w:delText xml:space="preserve">capacities </w:delText>
        </w:r>
        <w:r w:rsidR="005066D4" w:rsidDel="008C01B2">
          <w:rPr>
            <w:lang w:val="en-US"/>
          </w:rPr>
          <w:delText>of</w:delText>
        </w:r>
        <w:r w:rsidR="0029009F" w:rsidDel="008C01B2">
          <w:rPr>
            <w:lang w:val="en-US"/>
          </w:rPr>
          <w:delText xml:space="preserve"> </w:delText>
        </w:r>
        <w:r w:rsidR="005066D4" w:rsidDel="008C01B2">
          <w:rPr>
            <w:lang w:val="en-US"/>
          </w:rPr>
          <w:delText xml:space="preserve">NNs </w:delText>
        </w:r>
        <w:r w:rsidR="0029009F" w:rsidDel="008C01B2">
          <w:rPr>
            <w:lang w:val="en-US"/>
          </w:rPr>
          <w:delText>applications</w:delText>
        </w:r>
        <w:r w:rsidR="005066D4" w:rsidDel="008C01B2">
          <w:rPr>
            <w:lang w:val="en-US"/>
          </w:rPr>
          <w:delText xml:space="preserve"> </w:delText>
        </w:r>
        <w:r w:rsidR="0029009F" w:rsidDel="008C01B2">
          <w:rPr>
            <w:lang w:val="en-US"/>
          </w:rPr>
          <w:delText>to the SAXS data analysis</w:delText>
        </w:r>
        <w:r w:rsidR="005334A0" w:rsidDel="008C01B2">
          <w:rPr>
            <w:lang w:val="en-US"/>
          </w:rPr>
          <w:delText>,</w:delText>
        </w:r>
        <w:r w:rsidR="0029009F" w:rsidDel="008C01B2">
          <w:rPr>
            <w:lang w:val="en-US"/>
          </w:rPr>
          <w:delText xml:space="preserve"> and </w:delText>
        </w:r>
        <w:r w:rsidR="005334A0" w:rsidDel="008C01B2">
          <w:rPr>
            <w:lang w:val="en-US"/>
          </w:rPr>
          <w:delText xml:space="preserve">the potential of the method </w:delText>
        </w:r>
        <w:r w:rsidR="0029009F" w:rsidDel="008C01B2">
          <w:rPr>
            <w:lang w:val="en-US"/>
          </w:rPr>
          <w:delText>can be easily extended and improved under specific needs.</w:delText>
        </w:r>
      </w:del>
    </w:p>
    <w:p w14:paraId="49E8F7C8" w14:textId="23EEA69F" w:rsidR="00890C2A" w:rsidRDefault="005334A0">
      <w:pPr>
        <w:pStyle w:val="NormalWeb"/>
        <w:rPr>
          <w:lang w:val="en-US"/>
        </w:rPr>
      </w:pPr>
      <w:del w:id="2582" w:author="AL" w:date="2021-08-06T22:20:00Z">
        <w:r w:rsidDel="008C01B2">
          <w:rPr>
            <w:lang w:val="en-US"/>
          </w:rPr>
          <w:delText xml:space="preserve"> </w:delText>
        </w:r>
        <w:r w:rsidR="0029009F" w:rsidDel="008C01B2">
          <w:rPr>
            <w:lang w:val="en-US"/>
          </w:rPr>
          <w:delText xml:space="preserve"> </w:delText>
        </w:r>
        <w:r w:rsidR="00165D8D" w:rsidDel="008C01B2">
          <w:rPr>
            <w:lang w:val="en-US"/>
          </w:rPr>
          <w:delText xml:space="preserve">Each </w:delText>
        </w:r>
        <w:r w:rsidR="007E096E" w:rsidDel="008C01B2">
          <w:rPr>
            <w:lang w:val="en-US"/>
          </w:rPr>
          <w:delText xml:space="preserve">conventional method for </w:delText>
        </w:r>
        <w:r w:rsidR="00165D8D" w:rsidDel="008C01B2">
          <w:rPr>
            <w:lang w:val="en-US"/>
          </w:rPr>
          <w:delText>M</w:delText>
        </w:r>
        <w:r w:rsidR="00800396" w:rsidDel="008C01B2">
          <w:rPr>
            <w:lang w:val="en-US"/>
          </w:rPr>
          <w:delText>W</w:delText>
        </w:r>
        <w:r w:rsidR="00165D8D" w:rsidDel="008C01B2">
          <w:rPr>
            <w:lang w:val="en-US"/>
          </w:rPr>
          <w:delText xml:space="preserve"> determination</w:delText>
        </w:r>
        <w:r w:rsidR="007E096E" w:rsidDel="008C01B2">
          <w:rPr>
            <w:lang w:val="en-US"/>
          </w:rPr>
          <w:delText xml:space="preserve"> </w:delText>
        </w:r>
        <w:r w:rsidR="00165D8D" w:rsidDel="008C01B2">
          <w:rPr>
            <w:lang w:val="en-US"/>
          </w:rPr>
          <w:delText xml:space="preserve">utilizes its own physical and mathematical assumptions thus harbours its own advantages and limitations. </w:delText>
        </w:r>
      </w:del>
      <w:r w:rsidR="00DE185F">
        <w:rPr>
          <w:lang w:val="en-US"/>
        </w:rPr>
        <w:t xml:space="preserve">Due to the fact, that </w:t>
      </w:r>
      <w:r w:rsidR="00165D8D">
        <w:rPr>
          <w:lang w:val="en-US"/>
        </w:rPr>
        <w:t>our</w:t>
      </w:r>
      <w:r w:rsidR="00DE185F">
        <w:rPr>
          <w:lang w:val="en-US"/>
        </w:rPr>
        <w:t xml:space="preserve"> method is not </w:t>
      </w:r>
      <w:r w:rsidR="000801B1">
        <w:rPr>
          <w:lang w:val="en-US"/>
        </w:rPr>
        <w:t xml:space="preserve">confined within the frames </w:t>
      </w:r>
      <w:r w:rsidR="00DE185F">
        <w:rPr>
          <w:lang w:val="en-US"/>
        </w:rPr>
        <w:t xml:space="preserve">of </w:t>
      </w:r>
      <w:r w:rsidR="000801B1">
        <w:rPr>
          <w:lang w:val="en-US"/>
        </w:rPr>
        <w:t>a</w:t>
      </w:r>
      <w:r w:rsidR="00165D8D">
        <w:rPr>
          <w:lang w:val="en-US"/>
        </w:rPr>
        <w:t>ny approximations</w:t>
      </w:r>
      <w:r w:rsidR="000801B1">
        <w:rPr>
          <w:lang w:val="en-US"/>
        </w:rPr>
        <w:t xml:space="preserve"> </w:t>
      </w:r>
      <w:r w:rsidR="00165D8D">
        <w:rPr>
          <w:lang w:val="en-US"/>
        </w:rPr>
        <w:t xml:space="preserve">(e.g. the </w:t>
      </w:r>
      <w:r w:rsidR="000801B1">
        <w:rPr>
          <w:lang w:val="en-US"/>
        </w:rPr>
        <w:t>homogene</w:t>
      </w:r>
      <w:r w:rsidR="00165D8D">
        <w:rPr>
          <w:lang w:val="en-US"/>
        </w:rPr>
        <w:t>ity of</w:t>
      </w:r>
      <w:r w:rsidR="00DE185F">
        <w:rPr>
          <w:lang w:val="en-US"/>
        </w:rPr>
        <w:t xml:space="preserve"> </w:t>
      </w:r>
      <w:r w:rsidR="0094762D">
        <w:rPr>
          <w:lang w:val="en-US"/>
        </w:rPr>
        <w:t>electron density</w:t>
      </w:r>
      <w:r w:rsidR="00165D8D">
        <w:rPr>
          <w:lang w:val="en-US"/>
        </w:rPr>
        <w:t>)</w:t>
      </w:r>
      <w:r w:rsidR="00DE185F">
        <w:rPr>
          <w:lang w:val="en-US"/>
        </w:rPr>
        <w:t>, it allows</w:t>
      </w:r>
      <w:r w:rsidR="0094762D">
        <w:rPr>
          <w:lang w:val="en-US"/>
        </w:rPr>
        <w:t xml:space="preserve"> </w:t>
      </w:r>
      <w:r w:rsidR="00165D8D">
        <w:rPr>
          <w:lang w:val="en-US"/>
        </w:rPr>
        <w:t xml:space="preserve">us </w:t>
      </w:r>
      <w:r w:rsidR="00DE185F">
        <w:rPr>
          <w:lang w:val="en-US"/>
        </w:rPr>
        <w:t xml:space="preserve">to </w:t>
      </w:r>
      <w:r w:rsidR="003D3BE3">
        <w:rPr>
          <w:lang w:val="en-US"/>
        </w:rPr>
        <w:t xml:space="preserve">anew </w:t>
      </w:r>
      <w:r w:rsidR="00DE185F">
        <w:rPr>
          <w:lang w:val="en-US"/>
        </w:rPr>
        <w:t xml:space="preserve">assess the real capacities of SAXS data </w:t>
      </w:r>
      <w:r w:rsidR="003D3BE3">
        <w:rPr>
          <w:lang w:val="en-US"/>
        </w:rPr>
        <w:t xml:space="preserve">in terms of </w:t>
      </w:r>
      <w:r w:rsidR="0094762D">
        <w:rPr>
          <w:lang w:val="en-US"/>
        </w:rPr>
        <w:t xml:space="preserve">information content </w:t>
      </w:r>
      <w:r w:rsidR="00DE185F">
        <w:rPr>
          <w:lang w:val="en-US"/>
        </w:rPr>
        <w:t>and to push</w:t>
      </w:r>
      <w:r w:rsidR="0094762D">
        <w:rPr>
          <w:lang w:val="en-US"/>
        </w:rPr>
        <w:t xml:space="preserve"> further</w:t>
      </w:r>
      <w:r w:rsidR="00DE185F">
        <w:rPr>
          <w:lang w:val="en-US"/>
        </w:rPr>
        <w:t xml:space="preserve"> the ac</w:t>
      </w:r>
      <w:r w:rsidR="0094762D">
        <w:rPr>
          <w:lang w:val="en-US"/>
        </w:rPr>
        <w:t>c</w:t>
      </w:r>
      <w:r w:rsidR="00DE185F">
        <w:rPr>
          <w:lang w:val="en-US"/>
        </w:rPr>
        <w:t xml:space="preserve">uracy of </w:t>
      </w:r>
      <w:r w:rsidR="0094762D">
        <w:rPr>
          <w:lang w:val="en-US"/>
        </w:rPr>
        <w:t xml:space="preserve">SAXS primary </w:t>
      </w:r>
      <w:r w:rsidR="00710AA1">
        <w:rPr>
          <w:lang w:val="en-US"/>
        </w:rPr>
        <w:t xml:space="preserve">data </w:t>
      </w:r>
      <w:r w:rsidR="0094762D">
        <w:rPr>
          <w:lang w:val="en-US"/>
        </w:rPr>
        <w:t xml:space="preserve">analysis </w:t>
      </w:r>
      <w:r w:rsidR="003D3BE3">
        <w:rPr>
          <w:lang w:val="en-US"/>
        </w:rPr>
        <w:t xml:space="preserve">beyond the </w:t>
      </w:r>
      <w:r w:rsidR="00D30961">
        <w:rPr>
          <w:lang w:val="en-US"/>
        </w:rPr>
        <w:t>commonly accepted</w:t>
      </w:r>
      <w:r w:rsidR="00F105BA">
        <w:rPr>
          <w:lang w:val="en-US"/>
        </w:rPr>
        <w:t xml:space="preserve"> </w:t>
      </w:r>
      <w:r w:rsidR="00607A07">
        <w:rPr>
          <w:lang w:val="en-US"/>
        </w:rPr>
        <w:t>uncertainty</w:t>
      </w:r>
      <w:r w:rsidR="00F105BA">
        <w:rPr>
          <w:lang w:val="en-US"/>
        </w:rPr>
        <w:t xml:space="preserve"> of</w:t>
      </w:r>
      <w:r w:rsidR="003D3BE3">
        <w:rPr>
          <w:lang w:val="en-US"/>
        </w:rPr>
        <w:t xml:space="preserve"> 10%</w:t>
      </w:r>
      <w:r w:rsidR="0094762D">
        <w:rPr>
          <w:lang w:val="en-US"/>
        </w:rPr>
        <w:t>.</w:t>
      </w:r>
    </w:p>
    <w:p w14:paraId="1B16610C" w14:textId="2E8005CD" w:rsidR="00710AA1" w:rsidDel="00555095" w:rsidRDefault="0094762D">
      <w:pPr>
        <w:pStyle w:val="NormalWeb"/>
        <w:rPr>
          <w:del w:id="2583" w:author="AL" w:date="2021-08-06T22:33:00Z"/>
          <w:lang w:val="en-US"/>
        </w:rPr>
      </w:pPr>
      <w:del w:id="2584" w:author="AL" w:date="2021-08-06T22:34:00Z">
        <w:r w:rsidDel="00555095">
          <w:rPr>
            <w:lang w:val="en-US"/>
          </w:rPr>
          <w:delText xml:space="preserve"> </w:delText>
        </w:r>
        <w:r w:rsidR="00890C2A" w:rsidDel="00555095">
          <w:rPr>
            <w:lang w:val="en-US"/>
          </w:rPr>
          <w:delText xml:space="preserve"> </w:delText>
        </w:r>
      </w:del>
      <w:ins w:id="2585" w:author="AL" w:date="2021-08-06T22:26:00Z">
        <w:r w:rsidR="002E2BD1">
          <w:rPr>
            <w:lang w:val="en-US"/>
          </w:rPr>
          <w:t xml:space="preserve">To the best of our knowledge, our method is </w:t>
        </w:r>
      </w:ins>
      <w:ins w:id="2586" w:author="AL" w:date="2021-08-06T22:31:00Z">
        <w:r w:rsidR="00555095">
          <w:rPr>
            <w:lang w:val="en-US"/>
          </w:rPr>
          <w:t xml:space="preserve">a </w:t>
        </w:r>
      </w:ins>
      <w:ins w:id="2587" w:author="AL" w:date="2021-08-06T22:30:00Z">
        <w:r w:rsidR="00555095">
          <w:rPr>
            <w:lang w:val="en-US"/>
          </w:rPr>
          <w:t xml:space="preserve">conceptually new approach to </w:t>
        </w:r>
      </w:ins>
      <w:ins w:id="2588" w:author="AL" w:date="2021-08-06T22:27:00Z">
        <w:r w:rsidR="002E2BD1">
          <w:rPr>
            <w:lang w:val="en-US"/>
          </w:rPr>
          <w:t>reliably estimate</w:t>
        </w:r>
      </w:ins>
      <w:ins w:id="2589" w:author="AL" w:date="2021-08-06T22:30:00Z">
        <w:r w:rsidR="00555095">
          <w:rPr>
            <w:lang w:val="en-US"/>
          </w:rPr>
          <w:t xml:space="preserve"> the</w:t>
        </w:r>
      </w:ins>
      <w:ins w:id="2590" w:author="AL" w:date="2021-08-06T22:27:00Z">
        <w:r w:rsidR="002E2BD1">
          <w:rPr>
            <w:lang w:val="en-US"/>
          </w:rPr>
          <w:t xml:space="preserve"> </w:t>
        </w:r>
      </w:ins>
      <w:ins w:id="2591" w:author="AL" w:date="2021-08-06T22:31:00Z">
        <w:r w:rsidR="00555095">
          <w:rPr>
            <w:lang w:val="en-US"/>
          </w:rPr>
          <w:t>molecular weight from intrinsically disordered proteins</w:t>
        </w:r>
      </w:ins>
      <w:ins w:id="2592" w:author="AL" w:date="2021-08-06T22:32:00Z">
        <w:r w:rsidR="00555095">
          <w:rPr>
            <w:lang w:val="en-US"/>
          </w:rPr>
          <w:t xml:space="preserve"> and nucleic acids</w:t>
        </w:r>
      </w:ins>
      <w:ins w:id="2593" w:author="AL" w:date="2021-08-06T22:31:00Z">
        <w:r w:rsidR="00555095">
          <w:rPr>
            <w:lang w:val="en-US"/>
          </w:rPr>
          <w:t xml:space="preserve"> SAXS data. </w:t>
        </w:r>
      </w:ins>
      <w:del w:id="2594" w:author="AL" w:date="2021-08-06T22:33:00Z">
        <w:r w:rsidR="000E49AC" w:rsidDel="00555095">
          <w:rPr>
            <w:lang w:val="en-US"/>
          </w:rPr>
          <w:delText xml:space="preserve">It should be noted that so far MW of RNA was only available through </w:delText>
        </w:r>
        <w:r w:rsidR="00890C2A" w:rsidDel="00555095">
          <w:rPr>
            <w:lang w:val="en-US"/>
          </w:rPr>
          <w:delText xml:space="preserve">the </w:delText>
        </w:r>
        <w:r w:rsidR="000E49AC" w:rsidDel="00555095">
          <w:rPr>
            <w:lang w:val="en-US"/>
          </w:rPr>
          <w:delText>Vc</w:delText>
        </w:r>
        <w:r w:rsidR="00890C2A" w:rsidDel="00555095">
          <w:rPr>
            <w:lang w:val="en-US"/>
          </w:rPr>
          <w:delText xml:space="preserve"> method</w:delText>
        </w:r>
        <w:r w:rsidR="000E49AC" w:rsidDel="00555095">
          <w:rPr>
            <w:lang w:val="en-US"/>
          </w:rPr>
          <w:delText>, but with the new approach, the MW of DNA/RNA and IDPs are also accessible</w:delText>
        </w:r>
        <w:r w:rsidR="00890C2A" w:rsidDel="00555095">
          <w:rPr>
            <w:lang w:val="en-US"/>
          </w:rPr>
          <w:delText xml:space="preserve"> for predictions</w:delText>
        </w:r>
        <w:r w:rsidR="000E49AC" w:rsidDel="00555095">
          <w:rPr>
            <w:lang w:val="en-US"/>
          </w:rPr>
          <w:delText xml:space="preserve">. </w:delText>
        </w:r>
      </w:del>
      <w:r w:rsidR="000E49AC">
        <w:rPr>
          <w:lang w:val="en-US"/>
        </w:rPr>
        <w:t xml:space="preserve">The </w:t>
      </w:r>
      <w:proofErr w:type="spellStart"/>
      <w:r w:rsidR="000E49AC" w:rsidRPr="000E49AC">
        <w:rPr>
          <w:i/>
          <w:iCs/>
          <w:lang w:val="en-US"/>
        </w:rPr>
        <w:t>D</w:t>
      </w:r>
      <w:r w:rsidR="000E49AC" w:rsidRPr="000E49AC">
        <w:rPr>
          <w:i/>
          <w:iCs/>
          <w:vertAlign w:val="subscript"/>
          <w:lang w:val="en-US"/>
        </w:rPr>
        <w:t>max</w:t>
      </w:r>
      <w:proofErr w:type="spellEnd"/>
      <w:r w:rsidR="000E49AC">
        <w:rPr>
          <w:lang w:val="en-US"/>
        </w:rPr>
        <w:t xml:space="preserve"> estimations by our method do not require IFT and can be done directly from experimental data.</w:t>
      </w:r>
      <w:ins w:id="2595" w:author="AL" w:date="2021-08-06T22:34:00Z">
        <w:r w:rsidR="00555095">
          <w:rPr>
            <w:lang w:val="en-US"/>
          </w:rPr>
          <w:t xml:space="preserve"> </w:t>
        </w:r>
      </w:ins>
      <w:del w:id="2596" w:author="AL" w:date="2021-08-06T22:34:00Z">
        <w:r w:rsidR="00890C2A" w:rsidDel="00555095">
          <w:rPr>
            <w:lang w:val="en-US"/>
          </w:rPr>
          <w:delText xml:space="preserve"> </w:delText>
        </w:r>
      </w:del>
      <w:del w:id="2597" w:author="AL" w:date="2021-08-06T22:33:00Z">
        <w:r w:rsidR="00890C2A" w:rsidDel="00555095">
          <w:rPr>
            <w:lang w:val="en-US"/>
          </w:rPr>
          <w:delText>So far it was only possible utilizing the Shape&amp;Size method</w:delText>
        </w:r>
        <w:r w:rsidR="00607A07" w:rsidDel="00555095">
          <w:rPr>
            <w:lang w:val="en-US"/>
          </w:rPr>
          <w:delText xml:space="preserve"> </w:delText>
        </w:r>
        <w:r w:rsidR="004F1A76" w:rsidDel="00555095">
          <w:rPr>
            <w:lang w:val="en-US"/>
          </w:rPr>
          <w:delText xml:space="preserve">of </w:delText>
        </w:r>
        <w:r w:rsidR="00607A07" w:rsidDel="00555095">
          <w:rPr>
            <w:lang w:val="en-US"/>
          </w:rPr>
          <w:fldChar w:fldCharType="begin" w:fldLock="1"/>
        </w:r>
        <w:r w:rsidR="00C96A6C" w:rsidDel="00555095">
          <w:rPr>
            <w:lang w:val="en-US"/>
          </w:rPr>
          <w:delInstrText>ADDIN CSL_CITATION {"citationItems":[{"id":"ITEM-1","itemData":{"DOI":"10.1016/j.bpj.2018.04.018","ISSN":"15420086","PMID":"29874600","abstract":"Small-angle x-ray scattering (SAXS) of biological macromolecules in solutions is a widely employed method in structural biology. SAXS patterns include information about the overall shape and low-resolution structure of dissolved particles. Here, we describe how to transform experimental SAXS patterns to feature vectors and how a simple k-nearest neighbor approach is able to retrieve information on overall particle shape and maximal diameter (Dmax) as well as molecular mass directly from experimental scattering data. Based on this transformation, we develop a rapid multiclass shape-classification ranging from compact, extended, and flat categories to hollow and random-chain-like objects. This classification may be employed, e.g., as a decision block in automated data analysis pipelines. Further, we map protein structures from the Protein Data Bank into the classification space and, in a second step, use this mapping as a data source to obtain accurate estimates for the structural parameters (Dmax, molecular mass) of the macromolecule under study based on the experimental scattering pattern alone, without inverse Fourier transform for Dmax. All methods presented are implemented in a Fortran binary DATCLASS, part of the ATSAS data analysis suite, available on Linux, Mac, and Windows and free for academic use.","author":[{"dropping-particle":"","family":"Franke","given":"Daniel","non-dropping-particle":"","parse-names":false,"suffix":""},{"dropping-particle":"","family":"Jeffries","given":"Cy M.","non-dropping-particle":"","parse-names":false,"suffix":""},{"dropping-particle":"","family":"Svergun","given":"Dmitri I.","non-dropping-particle":"","parse-names":false,"suffix":""}],"container-title":"Biophysical Journal","id":"ITEM-1","issue":"11","issued":{"date-parts":[["2018","6","5"]]},"page":"2485-2492","publisher":"Biophysical Society","title":"Machine Learning Methods for X-Ray Scattering Data Analysis from Biomacromolecular Solutions","type":"article-journal","volume":"114"},"uris":["http://www.mendeley.com/documents/?uuid=68228abf-84bb-3a8b-9740-d6c016e409a5"]}],"mendeley":{"formattedCitation":"(Franke et al., 2018)","plainTextFormattedCitation":"(Franke et al., 2018)","previouslyFormattedCitation":"(Franke et al., 2018)"},"properties":{"noteIndex":0},"schema":"https://github.com/citation-style-language/schema/raw/master/csl-citation.json"}</w:delInstrText>
        </w:r>
        <w:r w:rsidR="00607A07" w:rsidDel="00555095">
          <w:rPr>
            <w:lang w:val="en-US"/>
          </w:rPr>
          <w:fldChar w:fldCharType="separate"/>
        </w:r>
        <w:r w:rsidR="00607A07" w:rsidRPr="00607A07" w:rsidDel="00555095">
          <w:rPr>
            <w:noProof/>
            <w:lang w:val="en-US"/>
          </w:rPr>
          <w:delText>(Franke et al., 2018)</w:delText>
        </w:r>
        <w:r w:rsidR="00607A07" w:rsidDel="00555095">
          <w:rPr>
            <w:lang w:val="en-US"/>
          </w:rPr>
          <w:fldChar w:fldCharType="end"/>
        </w:r>
        <w:r w:rsidR="00890C2A" w:rsidDel="00555095">
          <w:rPr>
            <w:lang w:val="en-US"/>
          </w:rPr>
          <w:delText>.</w:delText>
        </w:r>
        <w:r w:rsidR="000E49AC" w:rsidDel="00555095">
          <w:rPr>
            <w:lang w:val="en-US"/>
          </w:rPr>
          <w:delText xml:space="preserve"> </w:delText>
        </w:r>
        <w:r w:rsidR="000B5572" w:rsidDel="00555095">
          <w:rPr>
            <w:lang w:val="en-US"/>
          </w:rPr>
          <w:delText xml:space="preserve">The impact of angular range on the prediction accuracy was </w:delText>
        </w:r>
        <w:r w:rsidR="00364A67" w:rsidDel="00555095">
          <w:rPr>
            <w:lang w:val="en-US"/>
          </w:rPr>
          <w:delText xml:space="preserve">also </w:delText>
        </w:r>
        <w:r w:rsidR="000B5572" w:rsidDel="00555095">
          <w:rPr>
            <w:lang w:val="en-US"/>
          </w:rPr>
          <w:delText xml:space="preserve">discussed and the empirical dependence was established. </w:delText>
        </w:r>
      </w:del>
    </w:p>
    <w:p w14:paraId="1B19357B" w14:textId="2A7934CF" w:rsidR="00973616" w:rsidRDefault="00AB73E9">
      <w:pPr>
        <w:pStyle w:val="NormalWeb"/>
        <w:rPr>
          <w:lang w:val="en-US"/>
        </w:rPr>
      </w:pPr>
      <w:del w:id="2598" w:author="AL" w:date="2021-08-06T22:34:00Z">
        <w:r w:rsidDel="00555095">
          <w:rPr>
            <w:lang w:val="en-US"/>
          </w:rPr>
          <w:delText xml:space="preserve">  </w:delText>
        </w:r>
      </w:del>
      <w:r w:rsidR="00354E3B">
        <w:rPr>
          <w:lang w:val="en-US"/>
        </w:rPr>
        <w:t xml:space="preserve">The developed methods </w:t>
      </w:r>
      <w:r w:rsidR="0097580C">
        <w:rPr>
          <w:lang w:val="en-US"/>
        </w:rPr>
        <w:t xml:space="preserve">for MW and </w:t>
      </w:r>
      <w:r w:rsidR="0097580C" w:rsidRPr="0097580C">
        <w:rPr>
          <w:i/>
          <w:iCs/>
          <w:lang w:val="en-US"/>
        </w:rPr>
        <w:t>D</w:t>
      </w:r>
      <w:r w:rsidR="0097580C" w:rsidRPr="0097580C">
        <w:rPr>
          <w:i/>
          <w:iCs/>
          <w:vertAlign w:val="subscript"/>
          <w:lang w:val="en-US"/>
        </w:rPr>
        <w:t>max</w:t>
      </w:r>
      <w:r w:rsidR="0097580C">
        <w:rPr>
          <w:lang w:val="en-US"/>
        </w:rPr>
        <w:t xml:space="preserve"> estimation </w:t>
      </w:r>
      <w:r w:rsidR="00354E3B">
        <w:rPr>
          <w:lang w:val="en-US"/>
        </w:rPr>
        <w:t xml:space="preserve">will be included in the </w:t>
      </w:r>
      <w:r w:rsidR="00D071D7">
        <w:rPr>
          <w:lang w:val="en-US"/>
        </w:rPr>
        <w:t>next</w:t>
      </w:r>
      <w:r w:rsidR="00354E3B">
        <w:rPr>
          <w:lang w:val="en-US"/>
        </w:rPr>
        <w:t xml:space="preserve"> ATSAS release, </w:t>
      </w:r>
      <w:r w:rsidR="00A55BB9">
        <w:rPr>
          <w:lang w:val="en-US"/>
        </w:rPr>
        <w:t>free for academic use</w:t>
      </w:r>
      <w:ins w:id="2599" w:author="AL" w:date="2021-08-06T22:34:00Z">
        <w:r w:rsidR="00555095">
          <w:rPr>
            <w:lang w:val="en-US"/>
          </w:rPr>
          <w:t>.</w:t>
        </w:r>
      </w:ins>
      <w:bookmarkStart w:id="2600" w:name="_GoBack"/>
      <w:bookmarkEnd w:id="2600"/>
      <w:del w:id="2601" w:author="AL" w:date="2021-08-06T22:34:00Z">
        <w:r w:rsidR="00A55BB9" w:rsidDel="00555095">
          <w:rPr>
            <w:lang w:val="en-US"/>
          </w:rPr>
          <w:delText xml:space="preserve"> (</w:delText>
        </w:r>
        <w:r w:rsidR="00A55BB9" w:rsidRPr="00A55BB9" w:rsidDel="00555095">
          <w:rPr>
            <w:lang w:val="en-US"/>
          </w:rPr>
          <w:delText>https://www.embl-hamburg.de/biosaxs/download.html</w:delText>
        </w:r>
        <w:r w:rsidR="00A55BB9" w:rsidDel="00555095">
          <w:rPr>
            <w:lang w:val="en-US"/>
          </w:rPr>
          <w:delText xml:space="preserve">). </w:delText>
        </w:r>
      </w:del>
      <w:del w:id="2602" w:author="AL" w:date="2021-07-29T17:09:00Z">
        <w:r w:rsidR="0043355F" w:rsidDel="00100C9A">
          <w:rPr>
            <w:lang w:val="en-US"/>
          </w:rPr>
          <w:delText>T</w:delText>
        </w:r>
        <w:r w:rsidR="00354E3B" w:rsidDel="00100C9A">
          <w:rPr>
            <w:lang w:val="en-US"/>
          </w:rPr>
          <w:delText xml:space="preserve">he python code for preparing test sets, analyzing the parametric space, </w:delText>
        </w:r>
        <w:r w:rsidR="00607A07" w:rsidDel="00100C9A">
          <w:rPr>
            <w:lang w:val="en-US"/>
          </w:rPr>
          <w:delText xml:space="preserve">generating and </w:delText>
        </w:r>
        <w:r w:rsidR="00354E3B" w:rsidDel="00100C9A">
          <w:rPr>
            <w:lang w:val="en-US"/>
          </w:rPr>
          <w:delText xml:space="preserve">augmenting the data with </w:delText>
        </w:r>
        <w:r w:rsidR="00607A07" w:rsidDel="00100C9A">
          <w:rPr>
            <w:lang w:val="en-US"/>
          </w:rPr>
          <w:delText xml:space="preserve">pseudo-realistic experimental </w:delText>
        </w:r>
        <w:r w:rsidR="00354E3B" w:rsidDel="00100C9A">
          <w:rPr>
            <w:lang w:val="en-US"/>
          </w:rPr>
          <w:delText xml:space="preserve">noise, training and applying NNs, comparing the results using multiple </w:delText>
        </w:r>
        <w:r w:rsidR="0043355F" w:rsidDel="00100C9A">
          <w:rPr>
            <w:lang w:val="en-US"/>
          </w:rPr>
          <w:delText xml:space="preserve">metrics and </w:delText>
        </w:r>
        <w:r w:rsidR="00354E3B" w:rsidDel="00100C9A">
          <w:rPr>
            <w:lang w:val="en-US"/>
          </w:rPr>
          <w:delText xml:space="preserve">representations are openly available in the </w:delText>
        </w:r>
        <w:r w:rsidR="003D3BE3" w:rsidDel="00100C9A">
          <w:rPr>
            <w:lang w:val="en-US"/>
          </w:rPr>
          <w:delText xml:space="preserve">git-hub </w:delText>
        </w:r>
        <w:r w:rsidR="003D3BE3" w:rsidRPr="00354E3B" w:rsidDel="00100C9A">
          <w:rPr>
            <w:highlight w:val="yellow"/>
            <w:lang w:val="en-US"/>
          </w:rPr>
          <w:delText>(</w:delText>
        </w:r>
        <w:r w:rsidR="005B2D26" w:rsidDel="00100C9A">
          <w:fldChar w:fldCharType="begin"/>
        </w:r>
        <w:r w:rsidR="005B2D26" w:rsidDel="00100C9A">
          <w:delInstrText xml:space="preserve"> HYPERLINK "https://git.embl.de/grp-svergun/gnnom" </w:delInstrText>
        </w:r>
        <w:r w:rsidR="005B2D26" w:rsidDel="00100C9A">
          <w:fldChar w:fldCharType="separate"/>
        </w:r>
        <w:r w:rsidR="00CF1E62" w:rsidRPr="003E1ADC" w:rsidDel="00100C9A">
          <w:rPr>
            <w:rStyle w:val="Hyperlink"/>
            <w:highlight w:val="yellow"/>
            <w:lang w:val="en-US"/>
          </w:rPr>
          <w:delText>https://git.embl.de/grp-svergun/gnnom</w:delText>
        </w:r>
        <w:r w:rsidR="005B2D26" w:rsidDel="00100C9A">
          <w:rPr>
            <w:rStyle w:val="Hyperlink"/>
            <w:highlight w:val="yellow"/>
            <w:lang w:val="en-US"/>
          </w:rPr>
          <w:fldChar w:fldCharType="end"/>
        </w:r>
        <w:r w:rsidR="003D3BE3" w:rsidRPr="003D3BE3" w:rsidDel="00100C9A">
          <w:rPr>
            <w:highlight w:val="yellow"/>
            <w:lang w:val="en-US"/>
          </w:rPr>
          <w:delText>)</w:delText>
        </w:r>
        <w:r w:rsidR="003D3BE3" w:rsidDel="00100C9A">
          <w:rPr>
            <w:lang w:val="en-US"/>
          </w:rPr>
          <w:delText>.</w:delText>
        </w:r>
      </w:del>
    </w:p>
    <w:p w14:paraId="712AEE2E" w14:textId="77777777" w:rsidR="00CF1E62" w:rsidRDefault="00CF1E62">
      <w:pPr>
        <w:pStyle w:val="NormalWeb"/>
        <w:rPr>
          <w:lang w:val="en-US"/>
        </w:rPr>
      </w:pPr>
    </w:p>
    <w:p w14:paraId="73634587" w14:textId="48A07825" w:rsidR="00D86A02" w:rsidRDefault="00D86A02">
      <w:pPr>
        <w:pStyle w:val="Heading1"/>
        <w:rPr>
          <w:lang w:val="en-US"/>
        </w:rPr>
      </w:pPr>
      <w:r>
        <w:rPr>
          <w:lang w:val="en-US"/>
        </w:rPr>
        <w:lastRenderedPageBreak/>
        <w:t xml:space="preserve">Acknowledgments </w:t>
      </w:r>
    </w:p>
    <w:p w14:paraId="4F2E103D" w14:textId="14B07D19" w:rsidR="00D86A02" w:rsidRPr="00973616" w:rsidRDefault="00973616">
      <w:pPr>
        <w:rPr>
          <w:lang w:val="en-US"/>
        </w:rPr>
      </w:pPr>
      <w:r w:rsidRPr="00973616">
        <w:rPr>
          <w:shd w:val="clear" w:color="auto" w:fill="FFFFFF"/>
        </w:rPr>
        <w:t>The work was supported by the BMBF grant 16QK10A (</w:t>
      </w:r>
      <w:del w:id="2603" w:author="AL" w:date="2021-07-22T14:15:00Z">
        <w:r w:rsidRPr="00973616" w:rsidDel="009D75C0">
          <w:rPr>
            <w:shd w:val="clear" w:color="auto" w:fill="FFFFFF"/>
          </w:rPr>
          <w:delText>SAS</w:delText>
        </w:r>
      </w:del>
      <w:ins w:id="2604" w:author="AL" w:date="2021-07-22T14:15:00Z">
        <w:r w:rsidR="009D75C0">
          <w:rPr>
            <w:shd w:val="clear" w:color="auto" w:fill="FFFFFF"/>
          </w:rPr>
          <w:t>SAXS</w:t>
        </w:r>
      </w:ins>
      <w:r w:rsidRPr="00973616">
        <w:rPr>
          <w:shd w:val="clear" w:color="auto" w:fill="FFFFFF"/>
        </w:rPr>
        <w:t>-BSOFT)</w:t>
      </w:r>
      <w:r w:rsidRPr="00973616">
        <w:rPr>
          <w:shd w:val="clear" w:color="auto" w:fill="FFFFFF"/>
          <w:lang w:val="en-US"/>
        </w:rPr>
        <w:t>.</w:t>
      </w:r>
    </w:p>
    <w:p w14:paraId="2DE8D581" w14:textId="48D5CEC7" w:rsidR="006C6020" w:rsidRDefault="00C771E4">
      <w:pPr>
        <w:pStyle w:val="Heading1"/>
        <w:rPr>
          <w:lang w:val="en-US"/>
        </w:rPr>
      </w:pPr>
      <w:r w:rsidRPr="00C771E4">
        <w:rPr>
          <w:lang w:val="en-US"/>
        </w:rPr>
        <w:t>References</w:t>
      </w:r>
    </w:p>
    <w:p w14:paraId="3F3E2791" w14:textId="606C0DD9" w:rsidR="00C96A6C" w:rsidRPr="00C96A6C" w:rsidRDefault="00C96A6C">
      <w:pPr>
        <w:rPr>
          <w:noProof/>
        </w:rPr>
        <w:pPrChange w:id="2605" w:author="AL" w:date="2021-07-23T11:22:00Z">
          <w:pPr>
            <w:widowControl w:val="0"/>
            <w:autoSpaceDE w:val="0"/>
            <w:autoSpaceDN w:val="0"/>
            <w:adjustRightInd w:val="0"/>
          </w:pPr>
        </w:pPrChange>
      </w:pPr>
      <w:r>
        <w:rPr>
          <w:rFonts w:eastAsiaTheme="minorHAnsi" w:cstheme="minorBidi"/>
          <w:szCs w:val="22"/>
          <w:lang w:val="en-US"/>
        </w:rPr>
        <w:fldChar w:fldCharType="begin" w:fldLock="1"/>
      </w:r>
      <w:r>
        <w:rPr>
          <w:lang w:val="en-US"/>
        </w:rPr>
        <w:instrText xml:space="preserve">ADDIN Mendeley Bibliography CSL_BIBLIOGRAPHY </w:instrText>
      </w:r>
      <w:r>
        <w:rPr>
          <w:rFonts w:eastAsiaTheme="minorHAnsi" w:cstheme="minorBidi"/>
          <w:szCs w:val="22"/>
          <w:lang w:val="en-US"/>
        </w:rPr>
        <w:fldChar w:fldCharType="separate"/>
      </w:r>
      <w:r w:rsidRPr="00C96A6C">
        <w:rPr>
          <w:noProof/>
        </w:rPr>
        <w:t xml:space="preserve">Armenteros, J.J.A., Salvatore, M., Emanuelsson, O., Winther, O., Von Heijne, G., Elofsson, A., and Nielsen, H. (2019). Detecting sequence signals in targeting peptides using deep learning. Life Sci. Alliance </w:t>
      </w:r>
      <w:r w:rsidRPr="00C96A6C">
        <w:rPr>
          <w:i/>
          <w:iCs/>
          <w:noProof/>
        </w:rPr>
        <w:t>2</w:t>
      </w:r>
      <w:r w:rsidRPr="00C96A6C">
        <w:rPr>
          <w:noProof/>
        </w:rPr>
        <w:t>.</w:t>
      </w:r>
    </w:p>
    <w:p w14:paraId="4E80B04E" w14:textId="77777777" w:rsidR="00C96A6C" w:rsidRPr="00C96A6C" w:rsidRDefault="00C96A6C">
      <w:pPr>
        <w:rPr>
          <w:noProof/>
        </w:rPr>
        <w:pPrChange w:id="2606" w:author="AL" w:date="2021-07-23T11:22:00Z">
          <w:pPr>
            <w:widowControl w:val="0"/>
            <w:autoSpaceDE w:val="0"/>
            <w:autoSpaceDN w:val="0"/>
            <w:adjustRightInd w:val="0"/>
          </w:pPr>
        </w:pPrChange>
      </w:pPr>
      <w:r w:rsidRPr="00C96A6C">
        <w:rPr>
          <w:noProof/>
        </w:rPr>
        <w:t xml:space="preserve">Barberato, C., Henri, M., Koch, J., Svergun, D., Barberato, C., and Koch, M.H.J. (1995). CRYSOL-a Program to Evaluate X-ray Solution Scattering of Biological Macromolecules from Atomic Coordinates Projet View project Projet4 View project CRYSOL-a Program to Evaluate X-ray Solution Scattering of Biological Macromolecules from Atomic Coordinates. Artic. J. Appl. Crystallogr. </w:t>
      </w:r>
      <w:r w:rsidRPr="00C96A6C">
        <w:rPr>
          <w:i/>
          <w:iCs/>
          <w:noProof/>
        </w:rPr>
        <w:t>28</w:t>
      </w:r>
      <w:r w:rsidRPr="00C96A6C">
        <w:rPr>
          <w:noProof/>
        </w:rPr>
        <w:t>, 768–773.</w:t>
      </w:r>
    </w:p>
    <w:p w14:paraId="39F876E1" w14:textId="77777777" w:rsidR="00C96A6C" w:rsidRPr="00C96A6C" w:rsidRDefault="00C96A6C">
      <w:pPr>
        <w:rPr>
          <w:noProof/>
        </w:rPr>
        <w:pPrChange w:id="2607" w:author="AL" w:date="2021-07-23T11:22:00Z">
          <w:pPr>
            <w:widowControl w:val="0"/>
            <w:autoSpaceDE w:val="0"/>
            <w:autoSpaceDN w:val="0"/>
            <w:adjustRightInd w:val="0"/>
          </w:pPr>
        </w:pPrChange>
      </w:pPr>
      <w:r w:rsidRPr="00C96A6C">
        <w:rPr>
          <w:noProof/>
        </w:rPr>
        <w:t>Berman, H., Westbrook, J., … Z.F.-N. acids, and 2000,  undefined The protein data bank. Academic.Oup.Com.</w:t>
      </w:r>
    </w:p>
    <w:p w14:paraId="0BF567B7" w14:textId="77777777" w:rsidR="00C96A6C" w:rsidRPr="00C96A6C" w:rsidRDefault="00C96A6C">
      <w:pPr>
        <w:rPr>
          <w:noProof/>
        </w:rPr>
        <w:pPrChange w:id="2608" w:author="AL" w:date="2021-07-23T11:22:00Z">
          <w:pPr>
            <w:widowControl w:val="0"/>
            <w:autoSpaceDE w:val="0"/>
            <w:autoSpaceDN w:val="0"/>
            <w:adjustRightInd w:val="0"/>
          </w:pPr>
        </w:pPrChange>
      </w:pPr>
      <w:r w:rsidRPr="00C96A6C">
        <w:rPr>
          <w:noProof/>
        </w:rPr>
        <w:t xml:space="preserve">Berman, H.M., Westbrook, J., Feng, Z., Gilliland, G., Bhat, T.N., Weissig, H., Shindyalov, I.N., and Bourne, P.E. (2000). The Protein Data Bank. Nucleic Acids Res. </w:t>
      </w:r>
      <w:r w:rsidRPr="00C96A6C">
        <w:rPr>
          <w:i/>
          <w:iCs/>
          <w:noProof/>
        </w:rPr>
        <w:t>28</w:t>
      </w:r>
      <w:r w:rsidRPr="00C96A6C">
        <w:rPr>
          <w:noProof/>
        </w:rPr>
        <w:t>, 235–242.</w:t>
      </w:r>
    </w:p>
    <w:p w14:paraId="60988004" w14:textId="77777777" w:rsidR="00C96A6C" w:rsidRPr="00C96A6C" w:rsidRDefault="00C96A6C">
      <w:pPr>
        <w:rPr>
          <w:noProof/>
        </w:rPr>
        <w:pPrChange w:id="2609" w:author="AL" w:date="2021-07-23T11:22:00Z">
          <w:pPr>
            <w:widowControl w:val="0"/>
            <w:autoSpaceDE w:val="0"/>
            <w:autoSpaceDN w:val="0"/>
            <w:adjustRightInd w:val="0"/>
          </w:pPr>
        </w:pPrChange>
      </w:pPr>
      <w:r w:rsidRPr="00C96A6C">
        <w:rPr>
          <w:noProof/>
        </w:rPr>
        <w:t>Bertero, M., De Mol, C., and Viano, G.A. (1980). The Stability of Inverse Problems. In Dokl. Akad. Nauk SSSR, pp. 161–214.</w:t>
      </w:r>
    </w:p>
    <w:p w14:paraId="5573FD8E" w14:textId="77777777" w:rsidR="00C96A6C" w:rsidRPr="00C96A6C" w:rsidRDefault="00C96A6C">
      <w:pPr>
        <w:rPr>
          <w:noProof/>
        </w:rPr>
        <w:pPrChange w:id="2610" w:author="AL" w:date="2021-07-23T11:22:00Z">
          <w:pPr>
            <w:widowControl w:val="0"/>
            <w:autoSpaceDE w:val="0"/>
            <w:autoSpaceDN w:val="0"/>
            <w:adjustRightInd w:val="0"/>
          </w:pPr>
        </w:pPrChange>
      </w:pPr>
      <w:r w:rsidRPr="00C96A6C">
        <w:rPr>
          <w:noProof/>
        </w:rPr>
        <w:t>Blanchet, C., Spilotros, A., … F.S.-J. of applied, and 2015,  undefined Versatile sample environments and automation for biological solution X-ray scattering experiments at the P12 beamline (PETRA III, DESY). Scripts.Iucr.Org.</w:t>
      </w:r>
    </w:p>
    <w:p w14:paraId="5DD32433" w14:textId="77777777" w:rsidR="00C96A6C" w:rsidRPr="00C96A6C" w:rsidRDefault="00C96A6C">
      <w:pPr>
        <w:rPr>
          <w:noProof/>
        </w:rPr>
        <w:pPrChange w:id="2611" w:author="AL" w:date="2021-07-23T11:22:00Z">
          <w:pPr>
            <w:widowControl w:val="0"/>
            <w:autoSpaceDE w:val="0"/>
            <w:autoSpaceDN w:val="0"/>
            <w:adjustRightInd w:val="0"/>
          </w:pPr>
        </w:pPrChange>
      </w:pPr>
      <w:r w:rsidRPr="00C96A6C">
        <w:rPr>
          <w:noProof/>
        </w:rPr>
        <w:t xml:space="preserve">Chiti, F., and Dobson, C.M. (2006). Protein misfolding, functional amyloid, and human disease. Annu. Rev. Biochem. </w:t>
      </w:r>
      <w:r w:rsidRPr="00C96A6C">
        <w:rPr>
          <w:i/>
          <w:iCs/>
          <w:noProof/>
        </w:rPr>
        <w:t>75</w:t>
      </w:r>
      <w:r w:rsidRPr="00C96A6C">
        <w:rPr>
          <w:noProof/>
        </w:rPr>
        <w:t>, 333–366.</w:t>
      </w:r>
    </w:p>
    <w:p w14:paraId="08209CC9" w14:textId="77777777" w:rsidR="00C96A6C" w:rsidRPr="00C96A6C" w:rsidRDefault="00C96A6C">
      <w:pPr>
        <w:rPr>
          <w:noProof/>
        </w:rPr>
        <w:pPrChange w:id="2612" w:author="AL" w:date="2021-07-23T11:22:00Z">
          <w:pPr>
            <w:widowControl w:val="0"/>
            <w:autoSpaceDE w:val="0"/>
            <w:autoSpaceDN w:val="0"/>
            <w:adjustRightInd w:val="0"/>
          </w:pPr>
        </w:pPrChange>
      </w:pPr>
      <w:r w:rsidRPr="00C96A6C">
        <w:rPr>
          <w:noProof/>
        </w:rPr>
        <w:t xml:space="preserve">Coimbatore Narayanan, B., Westbrook, J., Ghosh, S., Petrov, A.I., Sweeney, B., Zirbel, C.L., Leontis, N.B., and Berman, H.M. (2014). The Nucleic Acid Database: new features and capabilities. Nucleic Acids Res. </w:t>
      </w:r>
      <w:r w:rsidRPr="00C96A6C">
        <w:rPr>
          <w:i/>
          <w:iCs/>
          <w:noProof/>
        </w:rPr>
        <w:t>42</w:t>
      </w:r>
      <w:r w:rsidRPr="00C96A6C">
        <w:rPr>
          <w:noProof/>
        </w:rPr>
        <w:t>, D114–D122.</w:t>
      </w:r>
    </w:p>
    <w:p w14:paraId="662B7FD8" w14:textId="77777777" w:rsidR="00C96A6C" w:rsidRPr="00C96A6C" w:rsidRDefault="00C96A6C">
      <w:pPr>
        <w:rPr>
          <w:noProof/>
        </w:rPr>
        <w:pPrChange w:id="2613" w:author="AL" w:date="2021-07-23T11:22:00Z">
          <w:pPr>
            <w:widowControl w:val="0"/>
            <w:autoSpaceDE w:val="0"/>
            <w:autoSpaceDN w:val="0"/>
            <w:adjustRightInd w:val="0"/>
          </w:pPr>
        </w:pPrChange>
      </w:pPr>
      <w:r w:rsidRPr="00C96A6C">
        <w:rPr>
          <w:noProof/>
        </w:rPr>
        <w:t>crystallography, P.M.-J. of applied, and 1980,  undefined Small-angle scattering. Information content and error analysis. Scripts.Iucr.Org.</w:t>
      </w:r>
    </w:p>
    <w:p w14:paraId="2DD45D7B" w14:textId="77777777" w:rsidR="00C96A6C" w:rsidRPr="00C96A6C" w:rsidRDefault="00C96A6C">
      <w:pPr>
        <w:rPr>
          <w:noProof/>
        </w:rPr>
        <w:pPrChange w:id="2614" w:author="AL" w:date="2021-07-23T11:22:00Z">
          <w:pPr>
            <w:widowControl w:val="0"/>
            <w:autoSpaceDE w:val="0"/>
            <w:autoSpaceDN w:val="0"/>
            <w:adjustRightInd w:val="0"/>
          </w:pPr>
        </w:pPrChange>
      </w:pPr>
      <w:r w:rsidRPr="00C96A6C">
        <w:rPr>
          <w:noProof/>
        </w:rPr>
        <w:t xml:space="preserve">Cybenko, G. (1989). Approximation by superpositions of a sigmoidal function. Math. Control. Signals, Syst. </w:t>
      </w:r>
      <w:r w:rsidRPr="00C96A6C">
        <w:rPr>
          <w:i/>
          <w:iCs/>
          <w:noProof/>
        </w:rPr>
        <w:t>2</w:t>
      </w:r>
      <w:r w:rsidRPr="00C96A6C">
        <w:rPr>
          <w:noProof/>
        </w:rPr>
        <w:t>, 303–314.</w:t>
      </w:r>
    </w:p>
    <w:p w14:paraId="4713139F" w14:textId="77777777" w:rsidR="00C96A6C" w:rsidRPr="00C96A6C" w:rsidRDefault="00C96A6C">
      <w:pPr>
        <w:rPr>
          <w:noProof/>
        </w:rPr>
        <w:pPrChange w:id="2615" w:author="AL" w:date="2021-07-23T11:22:00Z">
          <w:pPr>
            <w:widowControl w:val="0"/>
            <w:autoSpaceDE w:val="0"/>
            <w:autoSpaceDN w:val="0"/>
            <w:adjustRightInd w:val="0"/>
          </w:pPr>
        </w:pPrChange>
      </w:pPr>
      <w:r w:rsidRPr="00C96A6C">
        <w:rPr>
          <w:noProof/>
        </w:rPr>
        <w:t xml:space="preserve">Debye, P. (1915). Zerstreuung von Röntgenstrahlen. Ann. Phys. </w:t>
      </w:r>
      <w:r w:rsidRPr="00C96A6C">
        <w:rPr>
          <w:i/>
          <w:iCs/>
          <w:noProof/>
        </w:rPr>
        <w:t>351</w:t>
      </w:r>
      <w:r w:rsidRPr="00C96A6C">
        <w:rPr>
          <w:noProof/>
        </w:rPr>
        <w:t>, 809–823.</w:t>
      </w:r>
    </w:p>
    <w:p w14:paraId="41E48FBB" w14:textId="77777777" w:rsidR="00C96A6C" w:rsidRPr="00C96A6C" w:rsidRDefault="00C96A6C">
      <w:pPr>
        <w:rPr>
          <w:noProof/>
        </w:rPr>
        <w:pPrChange w:id="2616" w:author="AL" w:date="2021-07-23T11:22:00Z">
          <w:pPr>
            <w:widowControl w:val="0"/>
            <w:autoSpaceDE w:val="0"/>
            <w:autoSpaceDN w:val="0"/>
            <w:adjustRightInd w:val="0"/>
          </w:pPr>
        </w:pPrChange>
      </w:pPr>
      <w:r w:rsidRPr="00C96A6C">
        <w:rPr>
          <w:noProof/>
        </w:rPr>
        <w:t>Feigin, L.A., Svergun, D.I., and Taylor, G.W. (1987). Principles of the Theory of X-Ray and Neutron Scattering. In Structure Analysis by Small-Angle X-Ray and Neutron Scattering, (Springer US), pp. 3–24.</w:t>
      </w:r>
    </w:p>
    <w:p w14:paraId="786AD205" w14:textId="77777777" w:rsidR="00C96A6C" w:rsidRPr="00C96A6C" w:rsidRDefault="00C96A6C">
      <w:pPr>
        <w:rPr>
          <w:noProof/>
        </w:rPr>
        <w:pPrChange w:id="2617" w:author="AL" w:date="2021-07-23T11:22:00Z">
          <w:pPr>
            <w:widowControl w:val="0"/>
            <w:autoSpaceDE w:val="0"/>
            <w:autoSpaceDN w:val="0"/>
            <w:adjustRightInd w:val="0"/>
          </w:pPr>
        </w:pPrChange>
      </w:pPr>
      <w:r w:rsidRPr="00C96A6C">
        <w:rPr>
          <w:noProof/>
        </w:rPr>
        <w:t xml:space="preserve">Fischer, H., De Oliveira Neto, M., Napolitano, H.B., Polikarpov, I., and Craievich, A.F. (2010). Determination of the molecular weight of proteins in solution from a single small-angle X-ray scattering measurement on a relative scale. J. Appl. Crystallogr. </w:t>
      </w:r>
      <w:r w:rsidRPr="00C96A6C">
        <w:rPr>
          <w:i/>
          <w:iCs/>
          <w:noProof/>
        </w:rPr>
        <w:t>43</w:t>
      </w:r>
      <w:r w:rsidRPr="00C96A6C">
        <w:rPr>
          <w:noProof/>
        </w:rPr>
        <w:t>, 101–109.</w:t>
      </w:r>
    </w:p>
    <w:p w14:paraId="350808E5" w14:textId="77777777" w:rsidR="00C96A6C" w:rsidRPr="00C96A6C" w:rsidRDefault="00C96A6C">
      <w:pPr>
        <w:rPr>
          <w:noProof/>
        </w:rPr>
        <w:pPrChange w:id="2618" w:author="AL" w:date="2021-07-23T11:22:00Z">
          <w:pPr>
            <w:widowControl w:val="0"/>
            <w:autoSpaceDE w:val="0"/>
            <w:autoSpaceDN w:val="0"/>
            <w:adjustRightInd w:val="0"/>
          </w:pPr>
        </w:pPrChange>
      </w:pPr>
      <w:r w:rsidRPr="00C96A6C">
        <w:rPr>
          <w:noProof/>
        </w:rPr>
        <w:lastRenderedPageBreak/>
        <w:t xml:space="preserve">Franke, D., Jeffries, C.M., and Svergun, D.I. (2018). Machine Learning Methods for X-Ray Scattering Data Analysis from Biomacromolecular Solutions. Biophys. J. </w:t>
      </w:r>
      <w:r w:rsidRPr="00C96A6C">
        <w:rPr>
          <w:i/>
          <w:iCs/>
          <w:noProof/>
        </w:rPr>
        <w:t>114</w:t>
      </w:r>
      <w:r w:rsidRPr="00C96A6C">
        <w:rPr>
          <w:noProof/>
        </w:rPr>
        <w:t>, 2485–2492.</w:t>
      </w:r>
    </w:p>
    <w:p w14:paraId="104A156E" w14:textId="77777777" w:rsidR="00C96A6C" w:rsidRPr="00C96A6C" w:rsidRDefault="00C96A6C">
      <w:pPr>
        <w:rPr>
          <w:noProof/>
        </w:rPr>
        <w:pPrChange w:id="2619" w:author="AL" w:date="2021-07-23T11:22:00Z">
          <w:pPr>
            <w:widowControl w:val="0"/>
            <w:autoSpaceDE w:val="0"/>
            <w:autoSpaceDN w:val="0"/>
            <w:adjustRightInd w:val="0"/>
          </w:pPr>
        </w:pPrChange>
      </w:pPr>
      <w:r w:rsidRPr="00C96A6C">
        <w:rPr>
          <w:noProof/>
        </w:rPr>
        <w:t xml:space="preserve">Fukuchi, S., Hosoda, K., Homma, K., Gojobori, T., and Nishikawa, K. (2011). Binary classification of protein molecules into intrinsically disordered and ordered segments. BMC Struct. Biol. </w:t>
      </w:r>
      <w:r w:rsidRPr="00C96A6C">
        <w:rPr>
          <w:i/>
          <w:iCs/>
          <w:noProof/>
        </w:rPr>
        <w:t>11</w:t>
      </w:r>
      <w:r w:rsidRPr="00C96A6C">
        <w:rPr>
          <w:noProof/>
        </w:rPr>
        <w:t>.</w:t>
      </w:r>
    </w:p>
    <w:p w14:paraId="0524E772" w14:textId="77777777" w:rsidR="00C96A6C" w:rsidRPr="00C96A6C" w:rsidRDefault="00C96A6C">
      <w:pPr>
        <w:rPr>
          <w:noProof/>
        </w:rPr>
        <w:pPrChange w:id="2620" w:author="AL" w:date="2021-07-23T11:22:00Z">
          <w:pPr>
            <w:widowControl w:val="0"/>
            <w:autoSpaceDE w:val="0"/>
            <w:autoSpaceDN w:val="0"/>
            <w:adjustRightInd w:val="0"/>
          </w:pPr>
        </w:pPrChange>
      </w:pPr>
      <w:r w:rsidRPr="00C96A6C">
        <w:rPr>
          <w:noProof/>
        </w:rPr>
        <w:t xml:space="preserve">Glatter, O. (1977). Data evaluation in small angle scattering: calculation of the radial electron density distribution by means of indirect Fourier transformation. Acta Phys. Austriaca </w:t>
      </w:r>
      <w:r w:rsidRPr="00C96A6C">
        <w:rPr>
          <w:i/>
          <w:iCs/>
          <w:noProof/>
        </w:rPr>
        <w:t>47</w:t>
      </w:r>
      <w:r w:rsidRPr="00C96A6C">
        <w:rPr>
          <w:noProof/>
        </w:rPr>
        <w:t>, 83–102.</w:t>
      </w:r>
    </w:p>
    <w:p w14:paraId="73CFA2A7" w14:textId="77777777" w:rsidR="00C96A6C" w:rsidRPr="00C96A6C" w:rsidRDefault="00C96A6C">
      <w:pPr>
        <w:rPr>
          <w:noProof/>
        </w:rPr>
        <w:pPrChange w:id="2621" w:author="AL" w:date="2021-07-23T11:22:00Z">
          <w:pPr>
            <w:widowControl w:val="0"/>
            <w:autoSpaceDE w:val="0"/>
            <w:autoSpaceDN w:val="0"/>
            <w:adjustRightInd w:val="0"/>
          </w:pPr>
        </w:pPrChange>
      </w:pPr>
      <w:r w:rsidRPr="00C96A6C">
        <w:rPr>
          <w:noProof/>
        </w:rPr>
        <w:t xml:space="preserve">Gräwert, T.W., and Svergun, D.I. (2020). Structural Modeling Using Solution Small-Angle X-ray Scattering (SAXS). J. Mol. Biol. </w:t>
      </w:r>
      <w:r w:rsidRPr="00C96A6C">
        <w:rPr>
          <w:i/>
          <w:iCs/>
          <w:noProof/>
        </w:rPr>
        <w:t>432</w:t>
      </w:r>
      <w:r w:rsidRPr="00C96A6C">
        <w:rPr>
          <w:noProof/>
        </w:rPr>
        <w:t>, 3078–3092.</w:t>
      </w:r>
    </w:p>
    <w:p w14:paraId="7F9FE13E" w14:textId="77777777" w:rsidR="00C96A6C" w:rsidRPr="00C96A6C" w:rsidRDefault="00C96A6C">
      <w:pPr>
        <w:rPr>
          <w:noProof/>
        </w:rPr>
        <w:pPrChange w:id="2622" w:author="AL" w:date="2021-07-23T11:22:00Z">
          <w:pPr>
            <w:widowControl w:val="0"/>
            <w:autoSpaceDE w:val="0"/>
            <w:autoSpaceDN w:val="0"/>
            <w:adjustRightInd w:val="0"/>
          </w:pPr>
        </w:pPrChange>
      </w:pPr>
      <w:r w:rsidRPr="00C96A6C">
        <w:rPr>
          <w:noProof/>
        </w:rPr>
        <w:t>Guinier, A., and Fournet, G. (1955). Small-angle scattering of X-rays (Translation by C. B. Walker).</w:t>
      </w:r>
    </w:p>
    <w:p w14:paraId="3390FC0A" w14:textId="77777777" w:rsidR="00C96A6C" w:rsidRPr="00C96A6C" w:rsidRDefault="00C96A6C">
      <w:pPr>
        <w:rPr>
          <w:noProof/>
        </w:rPr>
        <w:pPrChange w:id="2623" w:author="AL" w:date="2021-07-23T11:22:00Z">
          <w:pPr>
            <w:widowControl w:val="0"/>
            <w:autoSpaceDE w:val="0"/>
            <w:autoSpaceDN w:val="0"/>
            <w:adjustRightInd w:val="0"/>
          </w:pPr>
        </w:pPrChange>
      </w:pPr>
      <w:r w:rsidRPr="00C96A6C">
        <w:rPr>
          <w:noProof/>
        </w:rPr>
        <w:t xml:space="preserve">Hajizadeh, N.R., Franke, D., Jeffries, C.M., and Svergun, D.I. (2018). Consensus Bayesian assessment of protein molecular mass from solution X-ray scattering data. Sci. Rep. </w:t>
      </w:r>
      <w:r w:rsidRPr="00C96A6C">
        <w:rPr>
          <w:i/>
          <w:iCs/>
          <w:noProof/>
        </w:rPr>
        <w:t>8</w:t>
      </w:r>
      <w:r w:rsidRPr="00C96A6C">
        <w:rPr>
          <w:noProof/>
        </w:rPr>
        <w:t>, 1–13.</w:t>
      </w:r>
    </w:p>
    <w:p w14:paraId="5C21D07E" w14:textId="77777777" w:rsidR="00C96A6C" w:rsidRPr="00C96A6C" w:rsidRDefault="00C96A6C">
      <w:pPr>
        <w:rPr>
          <w:noProof/>
        </w:rPr>
        <w:pPrChange w:id="2624" w:author="AL" w:date="2021-07-23T11:22:00Z">
          <w:pPr>
            <w:widowControl w:val="0"/>
            <w:autoSpaceDE w:val="0"/>
            <w:autoSpaceDN w:val="0"/>
            <w:adjustRightInd w:val="0"/>
          </w:pPr>
        </w:pPrChange>
      </w:pPr>
      <w:r w:rsidRPr="00C96A6C">
        <w:rPr>
          <w:noProof/>
        </w:rPr>
        <w:t xml:space="preserve">Hanin, B. (2019). Universal function approximation by deep neural nets with bounded width and ReLU activations. Mathematics </w:t>
      </w:r>
      <w:r w:rsidRPr="00C96A6C">
        <w:rPr>
          <w:i/>
          <w:iCs/>
          <w:noProof/>
        </w:rPr>
        <w:t>7</w:t>
      </w:r>
      <w:r w:rsidRPr="00C96A6C">
        <w:rPr>
          <w:noProof/>
        </w:rPr>
        <w:t>, 1–9.</w:t>
      </w:r>
    </w:p>
    <w:p w14:paraId="184848D8" w14:textId="77777777" w:rsidR="00C96A6C" w:rsidRPr="00C96A6C" w:rsidRDefault="00C96A6C">
      <w:pPr>
        <w:rPr>
          <w:noProof/>
        </w:rPr>
        <w:pPrChange w:id="2625" w:author="AL" w:date="2021-07-23T11:22:00Z">
          <w:pPr>
            <w:widowControl w:val="0"/>
            <w:autoSpaceDE w:val="0"/>
            <w:autoSpaceDN w:val="0"/>
            <w:adjustRightInd w:val="0"/>
          </w:pPr>
        </w:pPrChange>
      </w:pPr>
      <w:r w:rsidRPr="00C96A6C">
        <w:rPr>
          <w:noProof/>
        </w:rPr>
        <w:t xml:space="preserve">He, H., Liu, C., and Liu, H. (2020). Model Reconstruction from Small-Angle X-Ray Scattering Data Using Deep Learning Methods. IScience </w:t>
      </w:r>
      <w:r w:rsidRPr="00C96A6C">
        <w:rPr>
          <w:i/>
          <w:iCs/>
          <w:noProof/>
        </w:rPr>
        <w:t>23</w:t>
      </w:r>
      <w:r w:rsidRPr="00C96A6C">
        <w:rPr>
          <w:noProof/>
        </w:rPr>
        <w:t>, 100906.</w:t>
      </w:r>
    </w:p>
    <w:p w14:paraId="281F3C7E" w14:textId="77777777" w:rsidR="00C96A6C" w:rsidRPr="00C96A6C" w:rsidRDefault="00C96A6C">
      <w:pPr>
        <w:rPr>
          <w:noProof/>
        </w:rPr>
        <w:pPrChange w:id="2626" w:author="AL" w:date="2021-07-23T11:22:00Z">
          <w:pPr>
            <w:widowControl w:val="0"/>
            <w:autoSpaceDE w:val="0"/>
            <w:autoSpaceDN w:val="0"/>
            <w:adjustRightInd w:val="0"/>
          </w:pPr>
        </w:pPrChange>
      </w:pPr>
      <w:r w:rsidRPr="00C96A6C">
        <w:rPr>
          <w:noProof/>
        </w:rPr>
        <w:t xml:space="preserve">Hopkins, J.B., Gillilan, R.E., and Skou, S. (2017). BioXTAS RAW: Improvements to a free open-source program for small-angle X-ray scattering data reduction and analysis. J. Appl. Crystallogr. </w:t>
      </w:r>
      <w:r w:rsidRPr="00C96A6C">
        <w:rPr>
          <w:i/>
          <w:iCs/>
          <w:noProof/>
        </w:rPr>
        <w:t>50</w:t>
      </w:r>
      <w:r w:rsidRPr="00C96A6C">
        <w:rPr>
          <w:noProof/>
        </w:rPr>
        <w:t>, 1545–1553.</w:t>
      </w:r>
    </w:p>
    <w:p w14:paraId="51608630" w14:textId="77777777" w:rsidR="00C96A6C" w:rsidRPr="00C96A6C" w:rsidRDefault="00C96A6C">
      <w:pPr>
        <w:rPr>
          <w:noProof/>
        </w:rPr>
        <w:pPrChange w:id="2627" w:author="AL" w:date="2021-07-23T11:22:00Z">
          <w:pPr>
            <w:widowControl w:val="0"/>
            <w:autoSpaceDE w:val="0"/>
            <w:autoSpaceDN w:val="0"/>
            <w:adjustRightInd w:val="0"/>
          </w:pPr>
        </w:pPrChange>
      </w:pPr>
      <w:r w:rsidRPr="00C96A6C">
        <w:rPr>
          <w:noProof/>
        </w:rPr>
        <w:t xml:space="preserve">Kikhney, A.G., and Svergun, D.I. (2015). A practical guide to small angle X-ray scattering (SAXS) of flexible and intrinsically disordered proteins. FEBS Lett. </w:t>
      </w:r>
      <w:r w:rsidRPr="00C96A6C">
        <w:rPr>
          <w:i/>
          <w:iCs/>
          <w:noProof/>
        </w:rPr>
        <w:t>589</w:t>
      </w:r>
      <w:r w:rsidRPr="00C96A6C">
        <w:rPr>
          <w:noProof/>
        </w:rPr>
        <w:t>, 2570–2577.</w:t>
      </w:r>
    </w:p>
    <w:p w14:paraId="7F08C629" w14:textId="77777777" w:rsidR="00C96A6C" w:rsidRPr="00C96A6C" w:rsidRDefault="00C96A6C">
      <w:pPr>
        <w:rPr>
          <w:noProof/>
        </w:rPr>
        <w:pPrChange w:id="2628" w:author="AL" w:date="2021-07-23T11:22:00Z">
          <w:pPr>
            <w:widowControl w:val="0"/>
            <w:autoSpaceDE w:val="0"/>
            <w:autoSpaceDN w:val="0"/>
            <w:adjustRightInd w:val="0"/>
          </w:pPr>
        </w:pPrChange>
      </w:pPr>
      <w:r w:rsidRPr="00C96A6C">
        <w:rPr>
          <w:noProof/>
        </w:rPr>
        <w:t xml:space="preserve">Kikhney, A.G., Borges, C.R., Dmitry, |, Molodenskiy, S., Jeffries, C.M., and Svergun, D.I. (2019). SASBDB: Towards an automatically curated and validated repository for biological scattering data. Wiley Online Libr. </w:t>
      </w:r>
      <w:r w:rsidRPr="00C96A6C">
        <w:rPr>
          <w:i/>
          <w:iCs/>
          <w:noProof/>
        </w:rPr>
        <w:t>29</w:t>
      </w:r>
      <w:r w:rsidRPr="00C96A6C">
        <w:rPr>
          <w:noProof/>
        </w:rPr>
        <w:t>, 66–75.</w:t>
      </w:r>
    </w:p>
    <w:p w14:paraId="0EA71439" w14:textId="77777777" w:rsidR="00C96A6C" w:rsidRPr="00C96A6C" w:rsidRDefault="00C96A6C">
      <w:pPr>
        <w:rPr>
          <w:noProof/>
        </w:rPr>
        <w:pPrChange w:id="2629" w:author="AL" w:date="2021-07-23T11:22:00Z">
          <w:pPr>
            <w:widowControl w:val="0"/>
            <w:autoSpaceDE w:val="0"/>
            <w:autoSpaceDN w:val="0"/>
            <w:adjustRightInd w:val="0"/>
          </w:pPr>
        </w:pPrChange>
      </w:pPr>
      <w:r w:rsidRPr="00C96A6C">
        <w:rPr>
          <w:noProof/>
        </w:rPr>
        <w:t xml:space="preserve">Konarev, P. V, and Svergun, D.I. (2015). A posteriori determination of the useful data range for small-angle scattering experiments on dilute monodisperse systems. </w:t>
      </w:r>
      <w:r w:rsidRPr="00C96A6C">
        <w:rPr>
          <w:i/>
          <w:iCs/>
          <w:noProof/>
        </w:rPr>
        <w:t>2</w:t>
      </w:r>
      <w:r w:rsidRPr="00C96A6C">
        <w:rPr>
          <w:noProof/>
        </w:rPr>
        <w:t>, 352–360.</w:t>
      </w:r>
    </w:p>
    <w:p w14:paraId="3ABF95F7" w14:textId="77777777" w:rsidR="00C96A6C" w:rsidRPr="00C96A6C" w:rsidRDefault="00C96A6C">
      <w:pPr>
        <w:rPr>
          <w:noProof/>
        </w:rPr>
        <w:pPrChange w:id="2630" w:author="AL" w:date="2021-07-23T11:22:00Z">
          <w:pPr>
            <w:widowControl w:val="0"/>
            <w:autoSpaceDE w:val="0"/>
            <w:autoSpaceDN w:val="0"/>
            <w:adjustRightInd w:val="0"/>
          </w:pPr>
        </w:pPrChange>
      </w:pPr>
      <w:r w:rsidRPr="00C96A6C">
        <w:rPr>
          <w:noProof/>
        </w:rPr>
        <w:t>Lazar, T., Martínez-Pérez, E., … F.Q.-N. acids, and 2021,  undefined PED in 2021: a major update of the protein ensemble database for intrinsically disordered proteins. Academic.Oup.Com.</w:t>
      </w:r>
    </w:p>
    <w:p w14:paraId="62E8F49A" w14:textId="77777777" w:rsidR="00C96A6C" w:rsidRPr="00C96A6C" w:rsidRDefault="00C96A6C">
      <w:pPr>
        <w:rPr>
          <w:noProof/>
        </w:rPr>
        <w:pPrChange w:id="2631" w:author="AL" w:date="2021-07-23T11:22:00Z">
          <w:pPr>
            <w:widowControl w:val="0"/>
            <w:autoSpaceDE w:val="0"/>
            <w:autoSpaceDN w:val="0"/>
            <w:adjustRightInd w:val="0"/>
          </w:pPr>
        </w:pPrChange>
      </w:pPr>
      <w:r w:rsidRPr="00C96A6C">
        <w:rPr>
          <w:noProof/>
        </w:rPr>
        <w:t xml:space="preserve">Liu, H., Hexemer, A., and Zwart, P.H. (2012). The Small Angle Scattering ToolBox (SASTBX): An open-source software for biomolecular small-angle scattering. J. Appl. Crystallogr. </w:t>
      </w:r>
      <w:r w:rsidRPr="00C96A6C">
        <w:rPr>
          <w:i/>
          <w:iCs/>
          <w:noProof/>
        </w:rPr>
        <w:t>45</w:t>
      </w:r>
      <w:r w:rsidRPr="00C96A6C">
        <w:rPr>
          <w:noProof/>
        </w:rPr>
        <w:t>, 587–593.</w:t>
      </w:r>
    </w:p>
    <w:p w14:paraId="1DFCA9EA" w14:textId="77777777" w:rsidR="00C96A6C" w:rsidRPr="00C96A6C" w:rsidRDefault="00C96A6C">
      <w:pPr>
        <w:rPr>
          <w:noProof/>
        </w:rPr>
        <w:pPrChange w:id="2632" w:author="AL" w:date="2021-07-23T11:22:00Z">
          <w:pPr>
            <w:widowControl w:val="0"/>
            <w:autoSpaceDE w:val="0"/>
            <w:autoSpaceDN w:val="0"/>
            <w:adjustRightInd w:val="0"/>
          </w:pPr>
        </w:pPrChange>
      </w:pPr>
      <w:r w:rsidRPr="00C96A6C">
        <w:rPr>
          <w:noProof/>
        </w:rPr>
        <w:t>Lu, Z., Pu, H., Wang, F., Hu, Z., and Wang, L. The Expressive Power of Neural Networks: A View from the Width.</w:t>
      </w:r>
    </w:p>
    <w:p w14:paraId="010F340D" w14:textId="77777777" w:rsidR="00C96A6C" w:rsidRPr="00C96A6C" w:rsidRDefault="00C96A6C">
      <w:pPr>
        <w:rPr>
          <w:noProof/>
        </w:rPr>
        <w:pPrChange w:id="2633" w:author="AL" w:date="2021-07-23T11:22:00Z">
          <w:pPr>
            <w:widowControl w:val="0"/>
            <w:autoSpaceDE w:val="0"/>
            <w:autoSpaceDN w:val="0"/>
            <w:adjustRightInd w:val="0"/>
          </w:pPr>
        </w:pPrChange>
      </w:pPr>
      <w:r w:rsidRPr="00C96A6C">
        <w:rPr>
          <w:noProof/>
        </w:rPr>
        <w:lastRenderedPageBreak/>
        <w:t xml:space="preserve">Manalastas-Cantos, K., Konarev, P. V., Hajizadeh, N.R., Kikhney, A.G., Petoukhov, M. V., Molodenskiy, D.S., Panjkovich, A., Mertens, H.D.T., Gruzinov, A., Borges, C., et al. (2021).  ATSAS 3.0 : expanded functionality and new tools for small-angle scattering data analysis . J. Appl. Crystallogr. </w:t>
      </w:r>
      <w:r w:rsidRPr="00C96A6C">
        <w:rPr>
          <w:i/>
          <w:iCs/>
          <w:noProof/>
        </w:rPr>
        <w:t>54</w:t>
      </w:r>
      <w:r w:rsidRPr="00C96A6C">
        <w:rPr>
          <w:noProof/>
        </w:rPr>
        <w:t>, 343–355.</w:t>
      </w:r>
    </w:p>
    <w:p w14:paraId="3F4C997C" w14:textId="77777777" w:rsidR="00C96A6C" w:rsidRPr="00C96A6C" w:rsidRDefault="00C96A6C">
      <w:pPr>
        <w:rPr>
          <w:noProof/>
        </w:rPr>
        <w:pPrChange w:id="2634" w:author="AL" w:date="2021-07-23T11:22:00Z">
          <w:pPr>
            <w:widowControl w:val="0"/>
            <w:autoSpaceDE w:val="0"/>
            <w:autoSpaceDN w:val="0"/>
            <w:adjustRightInd w:val="0"/>
          </w:pPr>
        </w:pPrChange>
      </w:pPr>
      <w:r w:rsidRPr="00C96A6C">
        <w:rPr>
          <w:noProof/>
        </w:rPr>
        <w:t xml:space="preserve">McKay, M.D., Beckman, R.J., and Conover, W.J. (1979). A Comparison of Three Methods for Selecting Values of Input Variables in the Analysis of Output from a Computer Code. Technometrics </w:t>
      </w:r>
      <w:r w:rsidRPr="00C96A6C">
        <w:rPr>
          <w:i/>
          <w:iCs/>
          <w:noProof/>
        </w:rPr>
        <w:t>21</w:t>
      </w:r>
      <w:r w:rsidRPr="00C96A6C">
        <w:rPr>
          <w:noProof/>
        </w:rPr>
        <w:t>, 239.</w:t>
      </w:r>
    </w:p>
    <w:p w14:paraId="78A8FDD1" w14:textId="77777777" w:rsidR="00C96A6C" w:rsidRPr="00C96A6C" w:rsidRDefault="00C96A6C">
      <w:pPr>
        <w:rPr>
          <w:noProof/>
        </w:rPr>
        <w:pPrChange w:id="2635" w:author="AL" w:date="2021-07-23T11:22:00Z">
          <w:pPr>
            <w:widowControl w:val="0"/>
            <w:autoSpaceDE w:val="0"/>
            <w:autoSpaceDN w:val="0"/>
            <w:adjustRightInd w:val="0"/>
          </w:pPr>
        </w:pPrChange>
      </w:pPr>
      <w:r w:rsidRPr="00C96A6C">
        <w:rPr>
          <w:noProof/>
        </w:rPr>
        <w:t>Mylonas, E., and Svergun, D.I. (2007). Accuracy of molecular mass determination of proteins in solution by small-angle X-ray scattering. In Journal of Applied Crystallography, (International Union of Crystallography), pp. s245–s249.</w:t>
      </w:r>
    </w:p>
    <w:p w14:paraId="061E2314" w14:textId="77777777" w:rsidR="00C96A6C" w:rsidRPr="00C96A6C" w:rsidRDefault="00C96A6C">
      <w:pPr>
        <w:rPr>
          <w:noProof/>
        </w:rPr>
        <w:pPrChange w:id="2636" w:author="AL" w:date="2021-07-23T11:22:00Z">
          <w:pPr>
            <w:widowControl w:val="0"/>
            <w:autoSpaceDE w:val="0"/>
            <w:autoSpaceDN w:val="0"/>
            <w:adjustRightInd w:val="0"/>
          </w:pPr>
        </w:pPrChange>
      </w:pPr>
      <w:r w:rsidRPr="00C96A6C">
        <w:rPr>
          <w:noProof/>
        </w:rPr>
        <w:t xml:space="preserve">Oldfield, C.J., and Dunker, A.K. (2014). Intrinsically Disordered Proteins and Intrinsically Disordered Protein Regions. Http://Dx.Doi.Org/10.1146/Annurev-Biochem-072711-164947 </w:t>
      </w:r>
      <w:r w:rsidRPr="00C96A6C">
        <w:rPr>
          <w:i/>
          <w:iCs/>
          <w:noProof/>
        </w:rPr>
        <w:t>83</w:t>
      </w:r>
      <w:r w:rsidRPr="00C96A6C">
        <w:rPr>
          <w:noProof/>
        </w:rPr>
        <w:t>, 553–584.</w:t>
      </w:r>
    </w:p>
    <w:p w14:paraId="4D347C53" w14:textId="77777777" w:rsidR="00C96A6C" w:rsidRPr="00C96A6C" w:rsidRDefault="00C96A6C">
      <w:pPr>
        <w:rPr>
          <w:noProof/>
        </w:rPr>
        <w:pPrChange w:id="2637" w:author="AL" w:date="2021-07-23T11:22:00Z">
          <w:pPr>
            <w:widowControl w:val="0"/>
            <w:autoSpaceDE w:val="0"/>
            <w:autoSpaceDN w:val="0"/>
            <w:adjustRightInd w:val="0"/>
          </w:pPr>
        </w:pPrChange>
      </w:pPr>
      <w:r w:rsidRPr="00C96A6C">
        <w:rPr>
          <w:noProof/>
        </w:rPr>
        <w:t>Owczarzy, R., Tataurov, A., … Y.W.-N. acids, and 2008,  undefined IDT SciTools: a suite for analysis and design of nucleic acid oligomers. Academic.Oup.Com.</w:t>
      </w:r>
    </w:p>
    <w:p w14:paraId="71924F9F" w14:textId="77777777" w:rsidR="00C96A6C" w:rsidRPr="00C96A6C" w:rsidRDefault="00C96A6C">
      <w:pPr>
        <w:rPr>
          <w:noProof/>
        </w:rPr>
        <w:pPrChange w:id="2638" w:author="AL" w:date="2021-07-23T11:22:00Z">
          <w:pPr>
            <w:widowControl w:val="0"/>
            <w:autoSpaceDE w:val="0"/>
            <w:autoSpaceDN w:val="0"/>
            <w:adjustRightInd w:val="0"/>
          </w:pPr>
        </w:pPrChange>
      </w:pPr>
      <w:r w:rsidRPr="00C96A6C">
        <w:rPr>
          <w:noProof/>
        </w:rPr>
        <w:t xml:space="preserve">Petoukhov, M. V., Franke, D., Shkumatov, A. V., Tria, G., Kikhney, A.G., Gajda, M., Gorba, C., Mertens, H.D.T., Konarev, P. V., and Svergun, D.I. (2012). New developments in the ATSAS program package for small-angle scattering data analysis. J. Appl. Crystallogr. </w:t>
      </w:r>
      <w:r w:rsidRPr="00C96A6C">
        <w:rPr>
          <w:i/>
          <w:iCs/>
          <w:noProof/>
        </w:rPr>
        <w:t>45</w:t>
      </w:r>
      <w:r w:rsidRPr="00C96A6C">
        <w:rPr>
          <w:noProof/>
        </w:rPr>
        <w:t>, 342–350.</w:t>
      </w:r>
    </w:p>
    <w:p w14:paraId="15056DF1" w14:textId="77777777" w:rsidR="00C96A6C" w:rsidRPr="00C96A6C" w:rsidRDefault="00C96A6C">
      <w:pPr>
        <w:rPr>
          <w:noProof/>
        </w:rPr>
        <w:pPrChange w:id="2639" w:author="AL" w:date="2021-07-23T11:22:00Z">
          <w:pPr>
            <w:widowControl w:val="0"/>
            <w:autoSpaceDE w:val="0"/>
            <w:autoSpaceDN w:val="0"/>
            <w:adjustRightInd w:val="0"/>
          </w:pPr>
        </w:pPrChange>
      </w:pPr>
      <w:r w:rsidRPr="00C96A6C">
        <w:rPr>
          <w:noProof/>
        </w:rPr>
        <w:t xml:space="preserve">Rambo, R.P., and Tainer, J.A. (2013). Accurate assessment of mass, models and resolution by small-angle scattering. Nature </w:t>
      </w:r>
      <w:r w:rsidRPr="00C96A6C">
        <w:rPr>
          <w:i/>
          <w:iCs/>
          <w:noProof/>
        </w:rPr>
        <w:t>496</w:t>
      </w:r>
      <w:r w:rsidRPr="00C96A6C">
        <w:rPr>
          <w:noProof/>
        </w:rPr>
        <w:t>, 477–481.</w:t>
      </w:r>
    </w:p>
    <w:p w14:paraId="0C576EAD" w14:textId="77777777" w:rsidR="00C96A6C" w:rsidRPr="00C96A6C" w:rsidRDefault="00C96A6C">
      <w:pPr>
        <w:rPr>
          <w:noProof/>
        </w:rPr>
        <w:pPrChange w:id="2640" w:author="AL" w:date="2021-07-23T11:22:00Z">
          <w:pPr>
            <w:widowControl w:val="0"/>
            <w:autoSpaceDE w:val="0"/>
            <w:autoSpaceDN w:val="0"/>
            <w:adjustRightInd w:val="0"/>
          </w:pPr>
        </w:pPrChange>
      </w:pPr>
      <w:r w:rsidRPr="00C96A6C">
        <w:rPr>
          <w:noProof/>
        </w:rPr>
        <w:t>research, M.Z.-N. acids, and 2003,  undefined Mfold web server for nucleic acid folding and hybridization prediction. Academic.Oup.Com.</w:t>
      </w:r>
    </w:p>
    <w:p w14:paraId="113D9833" w14:textId="77777777" w:rsidR="00C96A6C" w:rsidRPr="00C96A6C" w:rsidRDefault="00C96A6C">
      <w:pPr>
        <w:rPr>
          <w:noProof/>
        </w:rPr>
        <w:pPrChange w:id="2641" w:author="AL" w:date="2021-07-23T11:22:00Z">
          <w:pPr>
            <w:widowControl w:val="0"/>
            <w:autoSpaceDE w:val="0"/>
            <w:autoSpaceDN w:val="0"/>
            <w:adjustRightInd w:val="0"/>
          </w:pPr>
        </w:pPrChange>
      </w:pPr>
      <w:r w:rsidRPr="00C96A6C">
        <w:rPr>
          <w:noProof/>
        </w:rPr>
        <w:t xml:space="preserve">Schmidhuber, J. (2015). Deep Learning in neural networks: An overview. Neural Networks </w:t>
      </w:r>
      <w:r w:rsidRPr="00C96A6C">
        <w:rPr>
          <w:i/>
          <w:iCs/>
          <w:noProof/>
        </w:rPr>
        <w:t>61</w:t>
      </w:r>
      <w:r w:rsidRPr="00C96A6C">
        <w:rPr>
          <w:noProof/>
        </w:rPr>
        <w:t>, 85–117.</w:t>
      </w:r>
    </w:p>
    <w:p w14:paraId="03049C98" w14:textId="77777777" w:rsidR="00C96A6C" w:rsidRPr="00C96A6C" w:rsidRDefault="00C96A6C">
      <w:pPr>
        <w:rPr>
          <w:noProof/>
        </w:rPr>
        <w:pPrChange w:id="2642" w:author="AL" w:date="2021-07-23T11:22:00Z">
          <w:pPr>
            <w:widowControl w:val="0"/>
            <w:autoSpaceDE w:val="0"/>
            <w:autoSpaceDN w:val="0"/>
            <w:adjustRightInd w:val="0"/>
          </w:pPr>
        </w:pPrChange>
      </w:pPr>
      <w:r w:rsidRPr="00C96A6C">
        <w:rPr>
          <w:noProof/>
        </w:rPr>
        <w:t>Senior, A.W., Evans, R., Jumper, J., Kirkpatrick, J., Sifre, L., Green, T., Qin, C., Zídek, A., Nelson, A.W.R., Bridgland, A., et al. AlphaFold: Improved protein structure prediction using 1 potentials from deep learning 2.</w:t>
      </w:r>
    </w:p>
    <w:p w14:paraId="62F8324E" w14:textId="77777777" w:rsidR="00C96A6C" w:rsidRPr="00C96A6C" w:rsidRDefault="00C96A6C">
      <w:pPr>
        <w:rPr>
          <w:noProof/>
        </w:rPr>
        <w:pPrChange w:id="2643" w:author="AL" w:date="2021-07-23T11:22:00Z">
          <w:pPr>
            <w:widowControl w:val="0"/>
            <w:autoSpaceDE w:val="0"/>
            <w:autoSpaceDN w:val="0"/>
            <w:adjustRightInd w:val="0"/>
          </w:pPr>
        </w:pPrChange>
      </w:pPr>
      <w:r w:rsidRPr="00C96A6C">
        <w:rPr>
          <w:noProof/>
        </w:rPr>
        <w:t xml:space="preserve">Svergun, D.I. (1992). Determination of the regularization parameter in indirect-transform methods using perceptual criteria. J. Appl. Cryst </w:t>
      </w:r>
      <w:r w:rsidRPr="00C96A6C">
        <w:rPr>
          <w:i/>
          <w:iCs/>
          <w:noProof/>
        </w:rPr>
        <w:t>25</w:t>
      </w:r>
      <w:r w:rsidRPr="00C96A6C">
        <w:rPr>
          <w:noProof/>
        </w:rPr>
        <w:t>, 495–503.</w:t>
      </w:r>
    </w:p>
    <w:p w14:paraId="66AED84A" w14:textId="77777777" w:rsidR="00C96A6C" w:rsidRPr="00C96A6C" w:rsidRDefault="00C96A6C">
      <w:pPr>
        <w:rPr>
          <w:noProof/>
        </w:rPr>
        <w:pPrChange w:id="2644" w:author="AL" w:date="2021-07-23T11:22:00Z">
          <w:pPr>
            <w:widowControl w:val="0"/>
            <w:autoSpaceDE w:val="0"/>
            <w:autoSpaceDN w:val="0"/>
            <w:adjustRightInd w:val="0"/>
          </w:pPr>
        </w:pPrChange>
      </w:pPr>
      <w:r w:rsidRPr="00C96A6C">
        <w:rPr>
          <w:noProof/>
        </w:rPr>
        <w:t xml:space="preserve">Uversky, V.N., and Dunker, A.K. (2010). Understanding protein non-folding. Biochim. Biophys. Acta - Proteins Proteomics </w:t>
      </w:r>
      <w:r w:rsidRPr="00C96A6C">
        <w:rPr>
          <w:i/>
          <w:iCs/>
          <w:noProof/>
        </w:rPr>
        <w:t>1804</w:t>
      </w:r>
      <w:r w:rsidRPr="00C96A6C">
        <w:rPr>
          <w:noProof/>
        </w:rPr>
        <w:t>, 1231–1264.</w:t>
      </w:r>
    </w:p>
    <w:p w14:paraId="5CAC8CB0" w14:textId="77777777" w:rsidR="00C96A6C" w:rsidRPr="00C96A6C" w:rsidRDefault="00C96A6C">
      <w:pPr>
        <w:rPr>
          <w:noProof/>
        </w:rPr>
        <w:pPrChange w:id="2645" w:author="AL" w:date="2021-07-23T11:22:00Z">
          <w:pPr>
            <w:widowControl w:val="0"/>
            <w:autoSpaceDE w:val="0"/>
            <w:autoSpaceDN w:val="0"/>
            <w:adjustRightInd w:val="0"/>
          </w:pPr>
        </w:pPrChange>
      </w:pPr>
      <w:r w:rsidRPr="00C96A6C">
        <w:rPr>
          <w:noProof/>
        </w:rPr>
        <w:t xml:space="preserve">Uversky, V.N., Oldfield, C.J., and Dunker, A.K. (2008). Intrinsically disordered proteins in human diseases: Introducing the D 2 concept. Annu. Rev. Biophys. </w:t>
      </w:r>
      <w:r w:rsidRPr="00C96A6C">
        <w:rPr>
          <w:i/>
          <w:iCs/>
          <w:noProof/>
        </w:rPr>
        <w:t>37</w:t>
      </w:r>
      <w:r w:rsidRPr="00C96A6C">
        <w:rPr>
          <w:noProof/>
        </w:rPr>
        <w:t>, 215–246.</w:t>
      </w:r>
    </w:p>
    <w:p w14:paraId="629E14CD" w14:textId="77777777" w:rsidR="00C96A6C" w:rsidRPr="00C96A6C" w:rsidRDefault="00C96A6C">
      <w:pPr>
        <w:rPr>
          <w:noProof/>
        </w:rPr>
        <w:pPrChange w:id="2646" w:author="AL" w:date="2021-07-23T11:22:00Z">
          <w:pPr>
            <w:widowControl w:val="0"/>
            <w:autoSpaceDE w:val="0"/>
            <w:autoSpaceDN w:val="0"/>
            <w:adjustRightInd w:val="0"/>
          </w:pPr>
        </w:pPrChange>
      </w:pPr>
      <w:r w:rsidRPr="00C96A6C">
        <w:rPr>
          <w:noProof/>
        </w:rPr>
        <w:t xml:space="preserve">Vestergaard, B., and Hansen, S. (2006). Application of Bayesian analysis to indirect Fourier transformation in small-angle scattering. J. Appl. Crystallogr. </w:t>
      </w:r>
      <w:r w:rsidRPr="00C96A6C">
        <w:rPr>
          <w:i/>
          <w:iCs/>
          <w:noProof/>
        </w:rPr>
        <w:t>39</w:t>
      </w:r>
      <w:r w:rsidRPr="00C96A6C">
        <w:rPr>
          <w:noProof/>
        </w:rPr>
        <w:t>, 797–804.</w:t>
      </w:r>
    </w:p>
    <w:p w14:paraId="32416860" w14:textId="02ED308C" w:rsidR="003E7AAB" w:rsidRDefault="00C96A6C">
      <w:pPr>
        <w:pStyle w:val="NormalWeb"/>
        <w:rPr>
          <w:lang w:val="en-US"/>
        </w:rPr>
      </w:pPr>
      <w:r>
        <w:rPr>
          <w:lang w:val="en-US"/>
        </w:rPr>
        <w:fldChar w:fldCharType="end"/>
      </w:r>
    </w:p>
    <w:p w14:paraId="0FF524B8" w14:textId="0EFA454E" w:rsidR="00A20D1C" w:rsidRDefault="00A20D1C">
      <w:pPr>
        <w:pStyle w:val="NormalWeb"/>
        <w:rPr>
          <w:lang w:val="en-US"/>
        </w:rPr>
      </w:pPr>
      <w:r>
        <w:rPr>
          <w:lang w:val="en-US"/>
        </w:rPr>
        <w:t>Cell / structure:</w:t>
      </w:r>
    </w:p>
    <w:p w14:paraId="0B46DB7E" w14:textId="77777777" w:rsidR="00A20D1C" w:rsidRDefault="00A20D1C">
      <w:pPr>
        <w:pStyle w:val="xparagraph"/>
        <w:pPrChange w:id="2647" w:author="AL" w:date="2021-07-23T11:22:00Z">
          <w:pPr>
            <w:pStyle w:val="xparagraph"/>
            <w:spacing w:before="0" w:beforeAutospacing="0" w:after="0" w:afterAutospacing="0"/>
          </w:pPr>
        </w:pPrChange>
      </w:pPr>
      <w:r>
        <w:rPr>
          <w:rStyle w:val="xnormaltextrun"/>
          <w:rFonts w:ascii="Calibri" w:hAnsi="Calibri" w:cs="Calibri"/>
          <w:color w:val="000000"/>
          <w:sz w:val="22"/>
          <w:szCs w:val="22"/>
        </w:rPr>
        <w:lastRenderedPageBreak/>
        <w:t>A basic guideline in terms of the length for our Resource and Review articles is 8000-8500 words (including references and figure legends), and up to 7 display items (figures + tables). Further details can be found at: </w:t>
      </w:r>
      <w:r w:rsidR="005B2D26">
        <w:fldChar w:fldCharType="begin"/>
      </w:r>
      <w:r w:rsidR="005B2D26">
        <w:instrText xml:space="preserve"> HYPERLINK "https://www.cell.com/structure/article-types" \t "_blank" </w:instrText>
      </w:r>
      <w:r w:rsidR="005B2D26">
        <w:fldChar w:fldCharType="separate"/>
      </w:r>
      <w:r>
        <w:rPr>
          <w:rStyle w:val="xnormaltextrun"/>
          <w:rFonts w:ascii="Calibri" w:hAnsi="Calibri" w:cs="Calibri"/>
          <w:color w:val="0563C1"/>
          <w:sz w:val="22"/>
          <w:szCs w:val="22"/>
          <w:u w:val="single"/>
        </w:rPr>
        <w:t>https://www.cell.com/structure/article-types</w:t>
      </w:r>
      <w:r w:rsidR="005B2D26">
        <w:rPr>
          <w:rStyle w:val="xnormaltextrun"/>
          <w:rFonts w:ascii="Calibri" w:hAnsi="Calibri" w:cs="Calibri"/>
          <w:color w:val="0563C1"/>
          <w:sz w:val="22"/>
          <w:szCs w:val="22"/>
          <w:u w:val="single"/>
        </w:rPr>
        <w:fldChar w:fldCharType="end"/>
      </w:r>
      <w:r>
        <w:rPr>
          <w:rStyle w:val="xnormaltextrun"/>
          <w:rFonts w:ascii="Calibri" w:hAnsi="Calibri" w:cs="Calibri"/>
          <w:color w:val="000000"/>
          <w:sz w:val="22"/>
          <w:szCs w:val="22"/>
        </w:rPr>
        <w:t>. If needed, we are happy to provide feedback to our authors on outlines and drafts. </w:t>
      </w:r>
      <w:r>
        <w:rPr>
          <w:rStyle w:val="xeop"/>
          <w:rFonts w:ascii="Calibri" w:hAnsi="Calibri" w:cs="Calibri"/>
          <w:color w:val="000000"/>
          <w:sz w:val="22"/>
          <w:szCs w:val="22"/>
        </w:rPr>
        <w:t> </w:t>
      </w:r>
      <w:r>
        <w:rPr>
          <w:rStyle w:val="xeop"/>
          <w:rFonts w:ascii="Calibri" w:hAnsi="Calibri" w:cs="Calibri"/>
          <w:sz w:val="22"/>
          <w:szCs w:val="22"/>
        </w:rPr>
        <w:t> </w:t>
      </w:r>
    </w:p>
    <w:p w14:paraId="385F34E2" w14:textId="77777777" w:rsidR="00A20D1C" w:rsidRDefault="00A20D1C">
      <w:pPr>
        <w:pStyle w:val="xparagraph"/>
        <w:rPr>
          <w:rFonts w:ascii="Calibri" w:hAnsi="Calibri" w:cs="Calibri"/>
          <w:sz w:val="22"/>
          <w:szCs w:val="22"/>
        </w:rPr>
        <w:pPrChange w:id="2648" w:author="AL" w:date="2021-07-23T11:22:00Z">
          <w:pPr>
            <w:pStyle w:val="xparagraph"/>
            <w:spacing w:before="0" w:beforeAutospacing="0" w:after="0" w:afterAutospacing="0"/>
          </w:pPr>
        </w:pPrChange>
      </w:pPr>
      <w:r>
        <w:t> </w:t>
      </w:r>
    </w:p>
    <w:p w14:paraId="377CA036" w14:textId="77777777" w:rsidR="00A20D1C" w:rsidRDefault="00A20D1C">
      <w:pPr>
        <w:pStyle w:val="xparagraph"/>
        <w:pPrChange w:id="2649" w:author="AL" w:date="2021-07-23T11:22:00Z">
          <w:pPr>
            <w:pStyle w:val="xparagraph"/>
            <w:spacing w:before="0" w:beforeAutospacing="0" w:after="0" w:afterAutospacing="0"/>
          </w:pPr>
        </w:pPrChange>
      </w:pPr>
      <w:r>
        <w:rPr>
          <w:rStyle w:val="xnormaltextrun"/>
          <w:rFonts w:ascii="Calibri" w:hAnsi="Calibri" w:cs="Calibri"/>
          <w:color w:val="000000"/>
          <w:sz w:val="22"/>
          <w:szCs w:val="22"/>
        </w:rPr>
        <w:t>When you are ready, you may submit your manuscript </w:t>
      </w:r>
      <w:r>
        <w:rPr>
          <w:rStyle w:val="xnormaltextrun"/>
          <w:rFonts w:ascii="Calibri" w:hAnsi="Calibri" w:cs="Calibri"/>
          <w:sz w:val="22"/>
          <w:szCs w:val="22"/>
        </w:rPr>
        <w:t>to our </w:t>
      </w:r>
      <w:r w:rsidR="005B2D26">
        <w:fldChar w:fldCharType="begin"/>
      </w:r>
      <w:r w:rsidR="005B2D26">
        <w:instrText xml:space="preserve"> HYPERLINK "https://www.editorialmanager.com/structure/default.aspx" \t "_blank" </w:instrText>
      </w:r>
      <w:r w:rsidR="005B2D26">
        <w:fldChar w:fldCharType="separate"/>
      </w:r>
      <w:r>
        <w:rPr>
          <w:rStyle w:val="xnormaltextrun"/>
          <w:rFonts w:ascii="Calibri" w:hAnsi="Calibri" w:cs="Calibri"/>
          <w:color w:val="0563C1"/>
          <w:sz w:val="22"/>
          <w:szCs w:val="22"/>
          <w:u w:val="single"/>
        </w:rPr>
        <w:t>online submission system</w:t>
      </w:r>
      <w:r w:rsidR="005B2D26">
        <w:rPr>
          <w:rStyle w:val="xnormaltextrun"/>
          <w:rFonts w:ascii="Calibri" w:hAnsi="Calibri" w:cs="Calibri"/>
          <w:color w:val="0563C1"/>
          <w:sz w:val="22"/>
          <w:szCs w:val="22"/>
          <w:u w:val="single"/>
        </w:rPr>
        <w:fldChar w:fldCharType="end"/>
      </w:r>
      <w:r>
        <w:rPr>
          <w:rStyle w:val="xnormaltextrun"/>
          <w:rFonts w:ascii="Calibri" w:hAnsi="Calibri" w:cs="Calibri"/>
          <w:color w:val="0000FF"/>
          <w:sz w:val="22"/>
          <w:szCs w:val="22"/>
          <w:u w:val="single"/>
        </w:rPr>
        <w:t>.</w:t>
      </w:r>
      <w:r>
        <w:rPr>
          <w:color w:val="0000FF"/>
        </w:rPr>
        <w:t> </w:t>
      </w:r>
      <w:r>
        <w:t>If you have any questions or concerns, please let me know and I’d be happy to assist you.  </w:t>
      </w:r>
      <w:r>
        <w:rPr>
          <w:rStyle w:val="xeop"/>
          <w:rFonts w:ascii="Calibri" w:hAnsi="Calibri" w:cs="Calibri"/>
          <w:color w:val="000000"/>
          <w:sz w:val="22"/>
          <w:szCs w:val="22"/>
        </w:rPr>
        <w:t> </w:t>
      </w:r>
      <w:r>
        <w:rPr>
          <w:rFonts w:ascii="Segoe UI" w:hAnsi="Segoe UI" w:cs="Segoe UI"/>
          <w:sz w:val="18"/>
          <w:szCs w:val="18"/>
        </w:rPr>
        <w:t> </w:t>
      </w:r>
    </w:p>
    <w:p w14:paraId="55DD82E9" w14:textId="77777777" w:rsidR="00A20D1C" w:rsidRPr="00A20D1C" w:rsidRDefault="00A20D1C">
      <w:pPr>
        <w:pStyle w:val="NormalWeb"/>
      </w:pPr>
    </w:p>
    <w:sectPr w:rsidR="00A20D1C" w:rsidRPr="00A20D1C" w:rsidSect="0074020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AL" w:date="2021-07-21T09:44:00Z" w:initials="al">
    <w:p w14:paraId="3F9F644E" w14:textId="7446308F" w:rsidR="005A78E3" w:rsidRPr="00326659" w:rsidRDefault="005A78E3" w:rsidP="00D70407">
      <w:pPr>
        <w:pStyle w:val="CommentText"/>
        <w:rPr>
          <w:lang w:val="en-US"/>
        </w:rPr>
      </w:pPr>
      <w:r>
        <w:rPr>
          <w:rStyle w:val="CommentReference"/>
        </w:rPr>
        <w:annotationRef/>
      </w:r>
      <w:r>
        <w:rPr>
          <w:lang w:val="en-US"/>
        </w:rPr>
        <w:t>Let us focus on solution SAXS, without mentioning SAS in general. Diluted monodisperse, biological.</w:t>
      </w:r>
    </w:p>
  </w:comment>
  <w:comment w:id="23" w:author="AL" w:date="2021-07-21T09:40:00Z" w:initials="al">
    <w:p w14:paraId="0619D522" w14:textId="3080F60A" w:rsidR="005A78E3" w:rsidRPr="00326659" w:rsidRDefault="005A78E3" w:rsidP="00D70407">
      <w:pPr>
        <w:pStyle w:val="CommentText"/>
        <w:rPr>
          <w:lang w:val="en-US"/>
        </w:rPr>
      </w:pPr>
      <w:r>
        <w:rPr>
          <w:rStyle w:val="CommentReference"/>
        </w:rPr>
        <w:annotationRef/>
      </w:r>
      <w:r w:rsidRPr="00326659">
        <w:t xml:space="preserve">In machine learning, the </w:t>
      </w:r>
      <w:r w:rsidRPr="00326659">
        <w:rPr>
          <w:b/>
        </w:rPr>
        <w:t>perceptron</w:t>
      </w:r>
      <w:r w:rsidRPr="00326659">
        <w:t xml:space="preserve"> is an algorithm for supervised learning of binary classifiers. A binary classifier is a function which can decide whether or not an input, represented by a vector of numbers, belongs to some specific class.</w:t>
      </w:r>
      <w:r>
        <w:rPr>
          <w:lang w:val="en-US"/>
        </w:rPr>
        <w:t xml:space="preserve"> (wiki)</w:t>
      </w:r>
    </w:p>
  </w:comment>
  <w:comment w:id="110" w:author="AL" w:date="2021-07-21T18:47:00Z" w:initials="al">
    <w:p w14:paraId="71C4EC53" w14:textId="709491A1" w:rsidR="005A78E3" w:rsidRPr="00C6137E" w:rsidRDefault="005A78E3" w:rsidP="00D70407">
      <w:pPr>
        <w:pStyle w:val="CommentText"/>
        <w:rPr>
          <w:lang w:val="en-US"/>
        </w:rPr>
      </w:pPr>
      <w:r>
        <w:rPr>
          <w:rStyle w:val="CommentReference"/>
        </w:rPr>
        <w:annotationRef/>
      </w:r>
      <w:r>
        <w:rPr>
          <w:lang w:val="en-US"/>
        </w:rPr>
        <w:t>Mention MW/Dmax for IDP &amp; NA – this is new</w:t>
      </w:r>
    </w:p>
  </w:comment>
  <w:comment w:id="119" w:author="AL" w:date="2021-07-22T14:12:00Z" w:initials="al">
    <w:p w14:paraId="70904CAF" w14:textId="106401A9" w:rsidR="005A78E3" w:rsidRPr="009D75C0" w:rsidRDefault="005A78E3" w:rsidP="00D70407">
      <w:pPr>
        <w:pStyle w:val="CommentText"/>
        <w:rPr>
          <w:lang w:val="en-US"/>
        </w:rPr>
      </w:pPr>
      <w:r>
        <w:rPr>
          <w:rStyle w:val="CommentReference"/>
        </w:rPr>
        <w:annotationRef/>
      </w:r>
      <w:r>
        <w:rPr>
          <w:lang w:val="en-US"/>
        </w:rPr>
        <w:t xml:space="preserve">Replace </w:t>
      </w:r>
      <w:proofErr w:type="spellStart"/>
      <w:r>
        <w:rPr>
          <w:lang w:val="en-US"/>
        </w:rPr>
        <w:t>Feigin</w:t>
      </w:r>
      <w:proofErr w:type="spellEnd"/>
      <w:r>
        <w:rPr>
          <w:lang w:val="en-US"/>
        </w:rPr>
        <w:t xml:space="preserve"> 1987 with </w:t>
      </w:r>
      <w:r w:rsidRPr="009D75C0">
        <w:rPr>
          <w:lang w:val="en-US"/>
        </w:rPr>
        <w:t>Svergun, Koch, Timmins, May (2013)</w:t>
      </w:r>
    </w:p>
  </w:comment>
  <w:comment w:id="199" w:author="AL" w:date="2021-07-21T18:04:00Z" w:initials="al">
    <w:p w14:paraId="49B5E56C" w14:textId="77777777" w:rsidR="005A78E3" w:rsidRPr="00E138EC" w:rsidRDefault="005A78E3" w:rsidP="00951C75">
      <w:pPr>
        <w:pStyle w:val="CommentText"/>
        <w:rPr>
          <w:lang w:val="en-US"/>
        </w:rPr>
      </w:pPr>
      <w:r>
        <w:rPr>
          <w:rStyle w:val="CommentReference"/>
        </w:rPr>
        <w:annotationRef/>
      </w:r>
      <w:r>
        <w:rPr>
          <w:lang w:val="en-US"/>
        </w:rPr>
        <w:t>Add stats from SASBDB?</w:t>
      </w:r>
    </w:p>
  </w:comment>
  <w:comment w:id="319" w:author="AL" w:date="2021-07-21T13:32:00Z" w:initials="al">
    <w:p w14:paraId="43C1C81F" w14:textId="456073DA" w:rsidR="005A78E3" w:rsidRPr="00326659" w:rsidRDefault="005A78E3" w:rsidP="00D70407">
      <w:pPr>
        <w:pStyle w:val="CommentText"/>
        <w:rPr>
          <w:lang w:val="en-US"/>
        </w:rPr>
      </w:pPr>
      <w:r>
        <w:rPr>
          <w:rStyle w:val="CommentReference"/>
        </w:rPr>
        <w:annotationRef/>
      </w:r>
      <w:r>
        <w:rPr>
          <w:lang w:val="en-US"/>
        </w:rPr>
        <w:t>Citation?</w:t>
      </w:r>
    </w:p>
  </w:comment>
  <w:comment w:id="322" w:author="AL" w:date="2021-07-21T09:57:00Z" w:initials="al">
    <w:p w14:paraId="078FFD30" w14:textId="36C98309" w:rsidR="005A78E3" w:rsidRPr="00326659" w:rsidRDefault="005A78E3" w:rsidP="00D70407">
      <w:pPr>
        <w:pStyle w:val="CommentText"/>
        <w:rPr>
          <w:lang w:val="en-US"/>
        </w:rPr>
      </w:pPr>
      <w:r>
        <w:rPr>
          <w:rStyle w:val="CommentReference"/>
        </w:rPr>
        <w:annotationRef/>
      </w:r>
      <w:r>
        <w:rPr>
          <w:lang w:val="en-US"/>
        </w:rPr>
        <w:t>So why are we not using deep NNs? :-D</w:t>
      </w:r>
    </w:p>
  </w:comment>
  <w:comment w:id="333" w:author="AL" w:date="2021-07-21T13:34:00Z" w:initials="al">
    <w:p w14:paraId="20494E5C" w14:textId="539FDED4" w:rsidR="005A78E3" w:rsidRPr="00326659" w:rsidRDefault="005A78E3" w:rsidP="00D70407">
      <w:pPr>
        <w:pStyle w:val="CommentText"/>
        <w:rPr>
          <w:lang w:val="en-US"/>
        </w:rPr>
      </w:pPr>
      <w:r>
        <w:rPr>
          <w:rStyle w:val="CommentReference"/>
        </w:rPr>
        <w:annotationRef/>
      </w:r>
      <w:r>
        <w:rPr>
          <w:lang w:val="en-US"/>
        </w:rPr>
        <w:t xml:space="preserve">I.e. </w:t>
      </w:r>
      <w:r w:rsidRPr="00326659">
        <w:rPr>
          <w:lang w:val="en-US"/>
        </w:rPr>
        <w:t>equal intensity at different frequencies</w:t>
      </w:r>
      <w:r>
        <w:rPr>
          <w:lang w:val="en-US"/>
        </w:rPr>
        <w:t>?</w:t>
      </w:r>
    </w:p>
  </w:comment>
  <w:comment w:id="362" w:author="AL" w:date="2021-07-21T13:37:00Z" w:initials="al">
    <w:p w14:paraId="3734460E" w14:textId="4100835F" w:rsidR="005A78E3" w:rsidRPr="00326659" w:rsidRDefault="005A78E3" w:rsidP="00D70407">
      <w:pPr>
        <w:pStyle w:val="CommentText"/>
        <w:rPr>
          <w:lang w:val="en-US"/>
        </w:rPr>
      </w:pPr>
      <w:r>
        <w:rPr>
          <w:rStyle w:val="CommentReference"/>
        </w:rPr>
        <w:annotationRef/>
      </w:r>
      <w:r>
        <w:rPr>
          <w:lang w:val="en-US"/>
        </w:rPr>
        <w:t>Two DBs?</w:t>
      </w:r>
    </w:p>
  </w:comment>
  <w:comment w:id="395" w:author="AL" w:date="2021-07-21T13:38:00Z" w:initials="al">
    <w:p w14:paraId="4BBCA6AF" w14:textId="37864568" w:rsidR="005A78E3" w:rsidRPr="00326659" w:rsidRDefault="005A78E3" w:rsidP="00D70407">
      <w:pPr>
        <w:pStyle w:val="CommentText"/>
        <w:rPr>
          <w:lang w:val="en-US"/>
        </w:rPr>
      </w:pPr>
      <w:r>
        <w:rPr>
          <w:rStyle w:val="CommentReference"/>
        </w:rPr>
        <w:annotationRef/>
      </w:r>
      <w:r>
        <w:rPr>
          <w:lang w:val="en-US"/>
        </w:rPr>
        <w:t>Even with structure factor??</w:t>
      </w:r>
    </w:p>
  </w:comment>
  <w:comment w:id="422" w:author="AL" w:date="2021-07-21T13:39:00Z" w:initials="al">
    <w:p w14:paraId="3521796E" w14:textId="46AA21EE" w:rsidR="005A78E3" w:rsidRPr="00326659" w:rsidRDefault="005A78E3" w:rsidP="00D70407">
      <w:pPr>
        <w:pStyle w:val="CommentText"/>
        <w:rPr>
          <w:lang w:val="en-US"/>
        </w:rPr>
      </w:pPr>
      <w:r>
        <w:rPr>
          <w:rStyle w:val="CommentReference"/>
        </w:rPr>
        <w:annotationRef/>
      </w:r>
      <w:r>
        <w:rPr>
          <w:lang w:val="en-US"/>
        </w:rPr>
        <w:t>What about DARA? It can estimate Dmax. What about DATGNOM and Franke’s approach?</w:t>
      </w:r>
    </w:p>
  </w:comment>
  <w:comment w:id="461" w:author="AL" w:date="2021-07-21T16:35:00Z" w:initials="al">
    <w:p w14:paraId="1943E683" w14:textId="66F45659" w:rsidR="005A78E3" w:rsidRPr="007C1A53" w:rsidRDefault="005A78E3" w:rsidP="00D70407">
      <w:pPr>
        <w:pStyle w:val="CommentText"/>
        <w:rPr>
          <w:lang w:val="en-US"/>
        </w:rPr>
      </w:pPr>
      <w:r>
        <w:rPr>
          <w:rStyle w:val="CommentReference"/>
        </w:rPr>
        <w:annotationRef/>
      </w:r>
      <w:r>
        <w:rPr>
          <w:lang w:val="en-US"/>
        </w:rPr>
        <w:t xml:space="preserve">Verify the oligomeric state… </w:t>
      </w:r>
      <w:proofErr w:type="spellStart"/>
      <w:r>
        <w:rPr>
          <w:lang w:val="en-US"/>
        </w:rPr>
        <w:t>monodispersity</w:t>
      </w:r>
      <w:proofErr w:type="spellEnd"/>
      <w:r>
        <w:rPr>
          <w:lang w:val="en-US"/>
        </w:rPr>
        <w:t>…</w:t>
      </w:r>
    </w:p>
  </w:comment>
  <w:comment w:id="474" w:author="AL" w:date="2021-07-21T17:35:00Z" w:initials="al">
    <w:p w14:paraId="2FA3155B" w14:textId="023A6F63" w:rsidR="005A78E3" w:rsidRPr="00ED2795" w:rsidRDefault="005A78E3" w:rsidP="00D70407">
      <w:pPr>
        <w:pStyle w:val="CommentText"/>
        <w:rPr>
          <w:lang w:val="en-US"/>
        </w:rPr>
      </w:pPr>
      <w:r>
        <w:rPr>
          <w:rStyle w:val="CommentReference"/>
        </w:rPr>
        <w:annotationRef/>
      </w:r>
      <w:r>
        <w:rPr>
          <w:lang w:val="en-US"/>
        </w:rPr>
        <w:t>Relative/absolute scale I(s)? Mention structure factor?</w:t>
      </w:r>
    </w:p>
  </w:comment>
  <w:comment w:id="481" w:author="AL" w:date="2021-07-21T17:54:00Z" w:initials="al">
    <w:p w14:paraId="2080EC1B" w14:textId="6772B506" w:rsidR="005A78E3" w:rsidRPr="000F6E72" w:rsidRDefault="005A78E3" w:rsidP="00D70407">
      <w:pPr>
        <w:pStyle w:val="CommentText"/>
        <w:rPr>
          <w:lang w:val="en-US"/>
        </w:rPr>
      </w:pPr>
      <w:r>
        <w:rPr>
          <w:rStyle w:val="CommentReference"/>
        </w:rPr>
        <w:annotationRef/>
      </w:r>
      <w:r>
        <w:rPr>
          <w:lang w:val="en-US"/>
        </w:rPr>
        <w:t xml:space="preserve">And </w:t>
      </w:r>
      <w:r>
        <w:t>partial specifc volume</w:t>
      </w:r>
      <w:r>
        <w:rPr>
          <w:lang w:val="en-US"/>
        </w:rPr>
        <w:t xml:space="preserve"> and contrast?</w:t>
      </w:r>
    </w:p>
  </w:comment>
  <w:comment w:id="1191" w:author="AL" w:date="2021-07-21T13:47:00Z" w:initials="al">
    <w:p w14:paraId="0BBF3270" w14:textId="77777777" w:rsidR="005A78E3" w:rsidRDefault="005A78E3" w:rsidP="00B018F8">
      <w:pPr>
        <w:pStyle w:val="CommentText"/>
        <w:rPr>
          <w:lang w:val="en-US"/>
        </w:rPr>
      </w:pPr>
      <w:r>
        <w:rPr>
          <w:rStyle w:val="CommentReference"/>
        </w:rPr>
        <w:annotationRef/>
      </w:r>
      <w:r>
        <w:rPr>
          <w:lang w:val="en-US"/>
        </w:rPr>
        <w:t>Show single input and single output, not three</w:t>
      </w:r>
    </w:p>
    <w:p w14:paraId="2F3F4F08" w14:textId="41ADA212" w:rsidR="005A78E3" w:rsidRPr="00326659" w:rsidRDefault="005A78E3" w:rsidP="00B018F8">
      <w:pPr>
        <w:pStyle w:val="CommentText"/>
        <w:rPr>
          <w:lang w:val="en-US"/>
        </w:rPr>
      </w:pPr>
      <w:r>
        <w:rPr>
          <w:lang w:val="en-US"/>
        </w:rPr>
        <w:t>Change MW to Dmax</w:t>
      </w:r>
    </w:p>
  </w:comment>
  <w:comment w:id="1254" w:author="AL" w:date="2021-07-21T13:55:00Z" w:initials="al">
    <w:p w14:paraId="54325AC1" w14:textId="77777777" w:rsidR="005A78E3" w:rsidRPr="00326659" w:rsidRDefault="005A78E3" w:rsidP="00D70407">
      <w:pPr>
        <w:pStyle w:val="CommentText"/>
        <w:rPr>
          <w:lang w:val="en-US"/>
        </w:rPr>
      </w:pPr>
      <w:r>
        <w:rPr>
          <w:rStyle w:val="CommentReference"/>
        </w:rPr>
        <w:annotationRef/>
      </w:r>
      <w:r>
        <w:rPr>
          <w:lang w:val="en-US"/>
        </w:rPr>
        <w:t>How many models? What about RNA, DNA and IDP?</w:t>
      </w:r>
    </w:p>
  </w:comment>
  <w:comment w:id="1258" w:author="AL" w:date="2021-07-21T13:52:00Z" w:initials="al">
    <w:p w14:paraId="2AD09374" w14:textId="77777777" w:rsidR="005A78E3" w:rsidRPr="00326659" w:rsidRDefault="005A78E3" w:rsidP="00D70407">
      <w:pPr>
        <w:pStyle w:val="CommentText"/>
        <w:rPr>
          <w:lang w:val="en-US"/>
        </w:rPr>
      </w:pPr>
      <w:r>
        <w:rPr>
          <w:rStyle w:val="CommentReference"/>
        </w:rPr>
        <w:annotationRef/>
      </w:r>
      <w:r>
        <w:rPr>
          <w:lang w:val="en-US"/>
        </w:rPr>
        <w:t>Then why over Rg and not Dmax?</w:t>
      </w:r>
    </w:p>
  </w:comment>
  <w:comment w:id="1259" w:author="AL" w:date="2021-07-21T13:53:00Z" w:initials="al">
    <w:p w14:paraId="1EB58DDA" w14:textId="77777777" w:rsidR="005A78E3" w:rsidRPr="00326659" w:rsidRDefault="005A78E3" w:rsidP="00D70407">
      <w:pPr>
        <w:pStyle w:val="CommentText"/>
        <w:rPr>
          <w:lang w:val="en-US"/>
        </w:rPr>
      </w:pPr>
      <w:r>
        <w:rPr>
          <w:rStyle w:val="CommentReference"/>
        </w:rPr>
        <w:annotationRef/>
      </w:r>
      <w:r>
        <w:rPr>
          <w:lang w:val="en-US"/>
        </w:rPr>
        <w:t>Write something like “90% of proteins in the PDB are in the range 10-50 kDa”</w:t>
      </w:r>
    </w:p>
  </w:comment>
  <w:comment w:id="1283" w:author="AL" w:date="2021-07-21T13:43:00Z" w:initials="al">
    <w:p w14:paraId="140B1721" w14:textId="2467FF3E" w:rsidR="005A78E3" w:rsidRPr="00326659" w:rsidRDefault="005A78E3" w:rsidP="00D70407">
      <w:pPr>
        <w:pStyle w:val="CommentText"/>
        <w:rPr>
          <w:lang w:val="en-US"/>
        </w:rPr>
      </w:pPr>
      <w:r>
        <w:rPr>
          <w:rStyle w:val="CommentReference"/>
        </w:rPr>
        <w:annotationRef/>
      </w:r>
      <w:r>
        <w:rPr>
          <w:lang w:val="en-US"/>
        </w:rPr>
        <w:t>Do not mention biases?</w:t>
      </w:r>
    </w:p>
  </w:comment>
  <w:comment w:id="1295" w:author="AL" w:date="2021-07-21T13:47:00Z" w:initials="al">
    <w:p w14:paraId="0F5D2A1D" w14:textId="05514208" w:rsidR="005A78E3" w:rsidRPr="00326659" w:rsidRDefault="005A78E3" w:rsidP="00D70407">
      <w:pPr>
        <w:pStyle w:val="CommentText"/>
        <w:rPr>
          <w:lang w:val="en-US"/>
        </w:rPr>
      </w:pPr>
      <w:r>
        <w:rPr>
          <w:rStyle w:val="CommentReference"/>
        </w:rPr>
        <w:annotationRef/>
      </w:r>
      <w:r>
        <w:rPr>
          <w:lang w:val="en-US"/>
        </w:rPr>
        <w:t>Show single input and single output, not three</w:t>
      </w:r>
    </w:p>
  </w:comment>
  <w:comment w:id="1302" w:author="AL" w:date="2021-07-21T13:44:00Z" w:initials="al">
    <w:p w14:paraId="44B7B395" w14:textId="6B858D5B" w:rsidR="005A78E3" w:rsidRPr="00326659" w:rsidRDefault="005A78E3" w:rsidP="00D70407">
      <w:pPr>
        <w:pStyle w:val="CommentText"/>
        <w:rPr>
          <w:lang w:val="en-US"/>
        </w:rPr>
      </w:pPr>
      <w:r>
        <w:rPr>
          <w:rStyle w:val="CommentReference"/>
        </w:rPr>
        <w:annotationRef/>
      </w:r>
      <w:r>
        <w:rPr>
          <w:lang w:val="en-US"/>
        </w:rPr>
        <w:t>Citation?</w:t>
      </w:r>
    </w:p>
  </w:comment>
  <w:comment w:id="1304" w:author="AL" w:date="2021-07-21T13:51:00Z" w:initials="al">
    <w:p w14:paraId="1BBDA7B5" w14:textId="5E5694B3" w:rsidR="005A78E3" w:rsidRPr="00326659" w:rsidRDefault="005A78E3" w:rsidP="00D70407">
      <w:pPr>
        <w:pStyle w:val="CommentText"/>
        <w:rPr>
          <w:lang w:val="en-US"/>
        </w:rPr>
      </w:pPr>
      <w:r>
        <w:rPr>
          <w:rStyle w:val="CommentReference"/>
        </w:rPr>
        <w:annotationRef/>
      </w:r>
      <w:r>
        <w:rPr>
          <w:lang w:val="en-US"/>
        </w:rPr>
        <w:t>Move to discussion</w:t>
      </w:r>
    </w:p>
  </w:comment>
  <w:comment w:id="1309" w:author="AL" w:date="2021-07-21T13:46:00Z" w:initials="al">
    <w:p w14:paraId="7D8CDF08" w14:textId="5C038DA0" w:rsidR="005A78E3" w:rsidRPr="00326659" w:rsidRDefault="005A78E3" w:rsidP="00D70407">
      <w:pPr>
        <w:pStyle w:val="CommentText"/>
        <w:rPr>
          <w:lang w:val="en-US"/>
        </w:rPr>
      </w:pPr>
      <w:r>
        <w:rPr>
          <w:rStyle w:val="CommentReference"/>
        </w:rPr>
        <w:annotationRef/>
      </w:r>
      <w:r>
        <w:rPr>
          <w:lang w:val="en-US"/>
        </w:rPr>
        <w:t>The number of weights depends on the size of the input layer</w:t>
      </w:r>
    </w:p>
  </w:comment>
  <w:comment w:id="1312" w:author="AL" w:date="2021-07-21T13:48:00Z" w:initials="al">
    <w:p w14:paraId="195EF01F" w14:textId="08075111" w:rsidR="005A78E3" w:rsidRPr="00326659" w:rsidRDefault="005A78E3" w:rsidP="00D70407">
      <w:pPr>
        <w:pStyle w:val="CommentText"/>
        <w:rPr>
          <w:lang w:val="en-US"/>
        </w:rPr>
      </w:pPr>
      <w:r>
        <w:rPr>
          <w:rStyle w:val="CommentReference"/>
        </w:rPr>
        <w:annotationRef/>
      </w:r>
      <w:r>
        <w:rPr>
          <w:lang w:val="en-US"/>
        </w:rPr>
        <w:t>How much is “marginally”?</w:t>
      </w:r>
    </w:p>
  </w:comment>
  <w:comment w:id="1318" w:author="AL" w:date="2021-07-21T13:55:00Z" w:initials="al">
    <w:p w14:paraId="5E1FC216" w14:textId="20E15319" w:rsidR="005A78E3" w:rsidRPr="00326659" w:rsidRDefault="005A78E3" w:rsidP="00D70407">
      <w:pPr>
        <w:pStyle w:val="CommentText"/>
        <w:rPr>
          <w:lang w:val="en-US"/>
        </w:rPr>
      </w:pPr>
      <w:r>
        <w:rPr>
          <w:rStyle w:val="CommentReference"/>
        </w:rPr>
        <w:annotationRef/>
      </w:r>
      <w:r>
        <w:rPr>
          <w:lang w:val="en-US"/>
        </w:rPr>
        <w:t>How many models? What about RNA, DNA and IDP?</w:t>
      </w:r>
    </w:p>
  </w:comment>
  <w:comment w:id="1319" w:author="AL" w:date="2021-07-21T13:52:00Z" w:initials="al">
    <w:p w14:paraId="3A938972" w14:textId="25686EA0" w:rsidR="005A78E3" w:rsidRPr="00326659" w:rsidRDefault="005A78E3" w:rsidP="00D70407">
      <w:pPr>
        <w:pStyle w:val="CommentText"/>
        <w:rPr>
          <w:lang w:val="en-US"/>
        </w:rPr>
      </w:pPr>
      <w:r>
        <w:rPr>
          <w:rStyle w:val="CommentReference"/>
        </w:rPr>
        <w:annotationRef/>
      </w:r>
      <w:r>
        <w:rPr>
          <w:lang w:val="en-US"/>
        </w:rPr>
        <w:t>Then why over Rg and not Dmax?</w:t>
      </w:r>
    </w:p>
  </w:comment>
  <w:comment w:id="1323" w:author="AL" w:date="2021-07-21T13:53:00Z" w:initials="al">
    <w:p w14:paraId="3268B9C8" w14:textId="7D9BD3F8" w:rsidR="005A78E3" w:rsidRPr="00326659" w:rsidRDefault="005A78E3" w:rsidP="00D70407">
      <w:pPr>
        <w:pStyle w:val="CommentText"/>
        <w:rPr>
          <w:lang w:val="en-US"/>
        </w:rPr>
      </w:pPr>
      <w:r>
        <w:rPr>
          <w:rStyle w:val="CommentReference"/>
        </w:rPr>
        <w:annotationRef/>
      </w:r>
      <w:r>
        <w:rPr>
          <w:lang w:val="en-US"/>
        </w:rPr>
        <w:t>Write something like “90% of proteins in the PDB are in the range 10-50 kDa”</w:t>
      </w:r>
    </w:p>
  </w:comment>
  <w:comment w:id="1328" w:author="AL" w:date="2021-07-21T13:56:00Z" w:initials="al">
    <w:p w14:paraId="7F3DA7CA" w14:textId="12B10C02" w:rsidR="005A78E3" w:rsidRPr="00326659" w:rsidRDefault="005A78E3" w:rsidP="00D70407">
      <w:pPr>
        <w:pStyle w:val="CommentText"/>
        <w:rPr>
          <w:lang w:val="en-US"/>
        </w:rPr>
      </w:pPr>
      <w:r>
        <w:rPr>
          <w:rStyle w:val="CommentReference"/>
        </w:rPr>
        <w:annotationRef/>
      </w:r>
      <w:r>
        <w:rPr>
          <w:lang w:val="en-US"/>
        </w:rPr>
        <w:t>“numbers” are unreadable. MW/Rg axes have only two values. Why is MW not distributed evenly? Skip this Figure?</w:t>
      </w:r>
    </w:p>
  </w:comment>
  <w:comment w:id="1340" w:author="AL" w:date="2021-07-21T13:58:00Z" w:initials="al">
    <w:p w14:paraId="2D26528A" w14:textId="77C6093F" w:rsidR="005A78E3" w:rsidRPr="00326659" w:rsidRDefault="005A78E3" w:rsidP="00D70407">
      <w:pPr>
        <w:pStyle w:val="CommentText"/>
        <w:rPr>
          <w:lang w:val="en-US"/>
        </w:rPr>
      </w:pPr>
      <w:r>
        <w:rPr>
          <w:rStyle w:val="CommentReference"/>
        </w:rPr>
        <w:annotationRef/>
      </w:r>
      <w:r>
        <w:rPr>
          <w:lang w:val="en-US"/>
        </w:rPr>
        <w:t>Skip this.</w:t>
      </w:r>
    </w:p>
  </w:comment>
  <w:comment w:id="1346" w:author="AL" w:date="2021-07-21T18:04:00Z" w:initials="al">
    <w:p w14:paraId="68FA21D9" w14:textId="63F718FB" w:rsidR="005A78E3" w:rsidRPr="00E138EC" w:rsidRDefault="005A78E3" w:rsidP="00D70407">
      <w:pPr>
        <w:pStyle w:val="CommentText"/>
        <w:rPr>
          <w:lang w:val="en-US"/>
        </w:rPr>
      </w:pPr>
      <w:r>
        <w:rPr>
          <w:rStyle w:val="CommentReference"/>
        </w:rPr>
        <w:annotationRef/>
      </w:r>
      <w:r>
        <w:rPr>
          <w:lang w:val="en-US"/>
        </w:rPr>
        <w:t>Add stats from SASBDB?</w:t>
      </w:r>
    </w:p>
  </w:comment>
  <w:comment w:id="1347" w:author="Дмитрий Молоденский" w:date="2021-07-08T14:04:00Z" w:initials="ДМ">
    <w:p w14:paraId="3E07C53C" w14:textId="6DBEBB4B" w:rsidR="005A78E3" w:rsidRPr="00264F8C" w:rsidRDefault="005A78E3" w:rsidP="00D70407">
      <w:pPr>
        <w:pStyle w:val="CommentText"/>
        <w:rPr>
          <w:lang w:val="en-US"/>
        </w:rPr>
      </w:pPr>
      <w:r>
        <w:rPr>
          <w:rStyle w:val="CommentReference"/>
        </w:rPr>
        <w:annotationRef/>
      </w:r>
      <w:proofErr w:type="gramStart"/>
      <w:r>
        <w:rPr>
          <w:lang w:val="en-US"/>
        </w:rPr>
        <w:t>Actually</w:t>
      </w:r>
      <w:proofErr w:type="gramEnd"/>
      <w:r>
        <w:rPr>
          <w:lang w:val="en-US"/>
        </w:rPr>
        <w:t xml:space="preserve"> looks much better than right-hand part of fig 2(d)</w:t>
      </w:r>
    </w:p>
  </w:comment>
  <w:comment w:id="1350" w:author="AL" w:date="2021-07-21T18:05:00Z" w:initials="al">
    <w:p w14:paraId="19863C83" w14:textId="1525E9F2" w:rsidR="005A78E3" w:rsidRPr="00E138EC" w:rsidRDefault="005A78E3" w:rsidP="00D70407">
      <w:pPr>
        <w:pStyle w:val="CommentText"/>
        <w:rPr>
          <w:lang w:val="en-US"/>
        </w:rPr>
      </w:pPr>
      <w:r>
        <w:rPr>
          <w:rStyle w:val="CommentReference"/>
        </w:rPr>
        <w:annotationRef/>
      </w:r>
      <w:r>
        <w:rPr>
          <w:lang w:val="en-US"/>
        </w:rPr>
        <w:t>It’s n</w:t>
      </w:r>
    </w:p>
  </w:comment>
  <w:comment w:id="1364" w:author="AL" w:date="2021-07-21T18:08:00Z" w:initials="al">
    <w:p w14:paraId="2C1996E6" w14:textId="1409F20D" w:rsidR="005A78E3" w:rsidRPr="00E138EC" w:rsidRDefault="005A78E3" w:rsidP="00D70407">
      <w:pPr>
        <w:pStyle w:val="CommentText"/>
        <w:rPr>
          <w:lang w:val="en-US"/>
        </w:rPr>
      </w:pPr>
      <w:r>
        <w:rPr>
          <w:rStyle w:val="CommentReference"/>
        </w:rPr>
        <w:annotationRef/>
      </w:r>
      <w:r>
        <w:rPr>
          <w:lang w:val="en-US"/>
        </w:rPr>
        <w:t xml:space="preserve">Mention: absolute scale, number of points, angular range, </w:t>
      </w:r>
      <w:proofErr w:type="spellStart"/>
      <w:r>
        <w:rPr>
          <w:lang w:val="en-US"/>
        </w:rPr>
        <w:t>lm</w:t>
      </w:r>
      <w:proofErr w:type="spellEnd"/>
      <w:r>
        <w:rPr>
          <w:lang w:val="en-US"/>
        </w:rPr>
        <w:t>=99</w:t>
      </w:r>
    </w:p>
  </w:comment>
  <w:comment w:id="1384" w:author="AL" w:date="2021-07-21T18:15:00Z" w:initials="al">
    <w:p w14:paraId="6059CF2A" w14:textId="1339ADF4" w:rsidR="005A78E3" w:rsidRPr="00620024" w:rsidRDefault="005A78E3" w:rsidP="00D70407">
      <w:pPr>
        <w:pStyle w:val="CommentText"/>
        <w:rPr>
          <w:lang w:val="en-US"/>
        </w:rPr>
      </w:pPr>
      <w:r>
        <w:rPr>
          <w:rStyle w:val="CommentReference"/>
        </w:rPr>
        <w:annotationRef/>
      </w:r>
      <w:r>
        <w:rPr>
          <w:lang w:val="en-US"/>
        </w:rPr>
        <w:t>Isn’t it that the definition of IDP??</w:t>
      </w:r>
    </w:p>
  </w:comment>
  <w:comment w:id="1387" w:author="AL" w:date="2021-07-21T18:16:00Z" w:initials="al">
    <w:p w14:paraId="26D327AF" w14:textId="27124541" w:rsidR="005A78E3" w:rsidRPr="00620024" w:rsidRDefault="005A78E3" w:rsidP="00D70407">
      <w:pPr>
        <w:pStyle w:val="CommentText"/>
        <w:rPr>
          <w:lang w:val="en-US"/>
        </w:rPr>
      </w:pPr>
      <w:r>
        <w:rPr>
          <w:rStyle w:val="CommentReference"/>
        </w:rPr>
        <w:annotationRef/>
      </w:r>
      <w:r>
        <w:rPr>
          <w:lang w:val="en-US"/>
        </w:rPr>
        <w:t>Move to SAXS intro</w:t>
      </w:r>
    </w:p>
  </w:comment>
  <w:comment w:id="1404" w:author="AL" w:date="2021-07-21T18:18:00Z" w:initials="al">
    <w:p w14:paraId="434EEE2F" w14:textId="4A012507" w:rsidR="005A78E3" w:rsidRDefault="005A78E3" w:rsidP="00D70407">
      <w:pPr>
        <w:pStyle w:val="CommentText"/>
      </w:pPr>
      <w:r>
        <w:rPr>
          <w:rStyle w:val="CommentReference"/>
        </w:rPr>
        <w:annotationRef/>
      </w:r>
      <w:r>
        <w:rPr>
          <w:lang w:val="en-US"/>
        </w:rPr>
        <w:t>horizontal smearing effect?</w:t>
      </w:r>
    </w:p>
  </w:comment>
  <w:comment w:id="1411" w:author="AL" w:date="2021-07-21T18:24:00Z" w:initials="al">
    <w:p w14:paraId="33B18A15" w14:textId="34B276D6" w:rsidR="005A78E3" w:rsidRPr="00BE11AA" w:rsidRDefault="005A78E3" w:rsidP="00D70407">
      <w:pPr>
        <w:pStyle w:val="CommentText"/>
        <w:rPr>
          <w:lang w:val="en-US"/>
        </w:rPr>
      </w:pPr>
      <w:r>
        <w:rPr>
          <w:rStyle w:val="CommentReference"/>
        </w:rPr>
        <w:annotationRef/>
      </w:r>
      <w:r>
        <w:rPr>
          <w:lang w:val="en-US"/>
        </w:rPr>
        <w:t xml:space="preserve">Not clear what non-redundant models are and why the server – </w:t>
      </w:r>
      <w:proofErr w:type="spellStart"/>
      <w:r>
        <w:rPr>
          <w:lang w:val="en-US"/>
        </w:rPr>
        <w:t>repharse</w:t>
      </w:r>
      <w:proofErr w:type="spellEnd"/>
      <w:r>
        <w:rPr>
          <w:lang w:val="en-US"/>
        </w:rPr>
        <w:t>. Why not the same approach as for proteins/PDB?</w:t>
      </w:r>
    </w:p>
  </w:comment>
  <w:comment w:id="1412" w:author="AL" w:date="2021-07-21T18:19:00Z" w:initials="al">
    <w:p w14:paraId="28F65D74" w14:textId="21698E4C" w:rsidR="005A78E3" w:rsidRPr="00620024" w:rsidRDefault="005A78E3" w:rsidP="00D70407">
      <w:pPr>
        <w:pStyle w:val="CommentText"/>
        <w:rPr>
          <w:lang w:val="en-US"/>
        </w:rPr>
      </w:pPr>
      <w:r>
        <w:rPr>
          <w:rStyle w:val="CommentReference"/>
        </w:rPr>
        <w:annotationRef/>
      </w:r>
      <w:r>
        <w:rPr>
          <w:lang w:val="en-US"/>
        </w:rPr>
        <w:t>What was filtered?</w:t>
      </w:r>
    </w:p>
  </w:comment>
  <w:comment w:id="1413" w:author="AL" w:date="2021-07-21T18:19:00Z" w:initials="al">
    <w:p w14:paraId="6984D0D3" w14:textId="3022F64B" w:rsidR="005A78E3" w:rsidRPr="00620024" w:rsidRDefault="005A78E3" w:rsidP="00D70407">
      <w:pPr>
        <w:pStyle w:val="CommentText"/>
        <w:rPr>
          <w:lang w:val="en-US"/>
        </w:rPr>
      </w:pPr>
      <w:r>
        <w:rPr>
          <w:rStyle w:val="CommentReference"/>
        </w:rPr>
        <w:annotationRef/>
      </w:r>
      <w:r>
        <w:rPr>
          <w:lang w:val="en-US"/>
        </w:rPr>
        <w:t>The authors are not sure how many models they used?</w:t>
      </w:r>
    </w:p>
  </w:comment>
  <w:comment w:id="1414" w:author="AL" w:date="2021-07-21T18:20:00Z" w:initials="al">
    <w:p w14:paraId="484F5E9B" w14:textId="602B2EF4" w:rsidR="005A78E3" w:rsidRPr="00620024" w:rsidRDefault="005A78E3" w:rsidP="00D70407">
      <w:pPr>
        <w:pStyle w:val="CommentText"/>
        <w:rPr>
          <w:lang w:val="en-US"/>
        </w:rPr>
      </w:pPr>
      <w:r>
        <w:rPr>
          <w:rStyle w:val="CommentReference"/>
        </w:rPr>
        <w:annotationRef/>
      </w:r>
      <w:r>
        <w:rPr>
          <w:lang w:val="en-US"/>
        </w:rPr>
        <w:t>And in percent?</w:t>
      </w:r>
    </w:p>
  </w:comment>
  <w:comment w:id="1418" w:author="AL" w:date="2021-07-21T18:22:00Z" w:initials="al">
    <w:p w14:paraId="5784EF5D" w14:textId="2FFDB911" w:rsidR="005A78E3" w:rsidRPr="00BE11AA" w:rsidRDefault="005A78E3" w:rsidP="00D70407">
      <w:pPr>
        <w:pStyle w:val="CommentText"/>
        <w:rPr>
          <w:lang w:val="en-US"/>
        </w:rPr>
      </w:pPr>
      <w:r>
        <w:rPr>
          <w:rStyle w:val="CommentReference"/>
        </w:rPr>
        <w:annotationRef/>
      </w:r>
      <w:r>
        <w:rPr>
          <w:lang w:val="en-US"/>
        </w:rPr>
        <w:t>Just mention that in this study only models based on experimental technics were used, although one could simulate models one way or another. (Not just in the case of RNA/DNA but for proteins/IDP as well.)</w:t>
      </w:r>
    </w:p>
  </w:comment>
  <w:comment w:id="1426" w:author="AL" w:date="2021-07-21T18:26:00Z" w:initials="al">
    <w:p w14:paraId="180C3A5A" w14:textId="0CA2670F" w:rsidR="005A78E3" w:rsidRPr="00BE11AA" w:rsidRDefault="005A78E3" w:rsidP="00D70407">
      <w:pPr>
        <w:pStyle w:val="CommentText"/>
        <w:rPr>
          <w:lang w:val="en-US"/>
        </w:rPr>
      </w:pPr>
      <w:r>
        <w:rPr>
          <w:rStyle w:val="CommentReference"/>
        </w:rPr>
        <w:annotationRef/>
      </w:r>
      <w:r>
        <w:rPr>
          <w:lang w:val="en-US"/>
        </w:rPr>
        <w:t>What are ads and procs?</w:t>
      </w:r>
    </w:p>
  </w:comment>
  <w:comment w:id="2080" w:author="AL" w:date="2021-07-21T18:28:00Z" w:initials="al">
    <w:p w14:paraId="4D5870BB" w14:textId="7F0A4E09" w:rsidR="005A78E3" w:rsidRPr="00BE11AA" w:rsidRDefault="005A78E3" w:rsidP="00D70407">
      <w:pPr>
        <w:pStyle w:val="CommentText"/>
        <w:rPr>
          <w:lang w:val="en-US"/>
        </w:rPr>
      </w:pPr>
      <w:r>
        <w:rPr>
          <w:rStyle w:val="CommentReference"/>
        </w:rPr>
        <w:annotationRef/>
      </w:r>
      <w:r>
        <w:rPr>
          <w:lang w:val="en-US"/>
        </w:rPr>
        <w:t>Less meaningless words…</w:t>
      </w:r>
    </w:p>
  </w:comment>
  <w:comment w:id="2084" w:author="AL" w:date="2021-07-21T18:35:00Z" w:initials="al">
    <w:p w14:paraId="2C0FC9E0" w14:textId="4F3A6A55" w:rsidR="005A78E3" w:rsidRPr="00100703" w:rsidRDefault="005A78E3" w:rsidP="00D70407">
      <w:pPr>
        <w:pStyle w:val="CommentText"/>
        <w:rPr>
          <w:lang w:val="en-US"/>
        </w:rPr>
      </w:pPr>
      <w:r>
        <w:rPr>
          <w:rStyle w:val="CommentReference"/>
        </w:rPr>
        <w:annotationRef/>
      </w:r>
      <w:r>
        <w:rPr>
          <w:lang w:val="en-US"/>
        </w:rPr>
        <w:t>And what about DARA?</w:t>
      </w:r>
    </w:p>
  </w:comment>
  <w:comment w:id="2143" w:author="AL" w:date="2021-07-21T18:30:00Z" w:initials="al">
    <w:p w14:paraId="2CB1672E" w14:textId="77777777" w:rsidR="005A78E3" w:rsidRDefault="005A78E3" w:rsidP="00D70407">
      <w:pPr>
        <w:pStyle w:val="CommentText"/>
        <w:rPr>
          <w:lang w:val="en-US"/>
        </w:rPr>
      </w:pPr>
      <w:r>
        <w:rPr>
          <w:rStyle w:val="CommentReference"/>
        </w:rPr>
        <w:annotationRef/>
      </w:r>
      <w:r>
        <w:rPr>
          <w:lang w:val="en-US"/>
        </w:rPr>
        <w:t>Replace “compact proteins” with “folded proteins”</w:t>
      </w:r>
    </w:p>
    <w:p w14:paraId="449B28A7" w14:textId="77777777" w:rsidR="005A78E3" w:rsidRDefault="005A78E3" w:rsidP="00D70407">
      <w:pPr>
        <w:pStyle w:val="CommentText"/>
        <w:rPr>
          <w:lang w:val="en-US"/>
        </w:rPr>
      </w:pPr>
    </w:p>
    <w:p w14:paraId="2D990034" w14:textId="77777777" w:rsidR="005A78E3" w:rsidRDefault="005A78E3" w:rsidP="00D70407">
      <w:pPr>
        <w:pStyle w:val="CommentText"/>
        <w:rPr>
          <w:lang w:val="en-US"/>
        </w:rPr>
      </w:pPr>
      <w:r>
        <w:rPr>
          <w:lang w:val="en-US"/>
        </w:rPr>
        <w:t>For RNA/DNA we have to mention the possibility of correcting/scaling the MW estimates from protein methods!</w:t>
      </w:r>
    </w:p>
    <w:p w14:paraId="402AB942" w14:textId="77777777" w:rsidR="005A78E3" w:rsidRDefault="005A78E3" w:rsidP="00D70407">
      <w:pPr>
        <w:pStyle w:val="CommentText"/>
        <w:rPr>
          <w:lang w:val="en-US"/>
        </w:rPr>
      </w:pPr>
    </w:p>
    <w:p w14:paraId="49609BEA" w14:textId="07100032" w:rsidR="005A78E3" w:rsidRPr="00BE11AA" w:rsidRDefault="005A78E3" w:rsidP="00D70407">
      <w:pPr>
        <w:pStyle w:val="CommentText"/>
        <w:rPr>
          <w:lang w:val="en-US"/>
        </w:rPr>
      </w:pPr>
      <w:r>
        <w:rPr>
          <w:lang w:val="en-US"/>
        </w:rPr>
        <w:t>IDPs: not visible how exactly NNs performed for MW</w:t>
      </w:r>
    </w:p>
  </w:comment>
  <w:comment w:id="2165" w:author="AL" w:date="2021-07-21T18:53:00Z" w:initials="al">
    <w:p w14:paraId="78AEEC82" w14:textId="55C03727" w:rsidR="005A78E3" w:rsidRPr="000C3AA1" w:rsidRDefault="005A78E3" w:rsidP="00D70407">
      <w:pPr>
        <w:pStyle w:val="CommentText"/>
        <w:rPr>
          <w:lang w:val="en-US"/>
        </w:rPr>
      </w:pPr>
      <w:r>
        <w:rPr>
          <w:rStyle w:val="CommentReference"/>
        </w:rPr>
        <w:annotationRef/>
      </w:r>
      <w:r>
        <w:rPr>
          <w:lang w:val="en-US"/>
        </w:rPr>
        <w:t>Independent!</w:t>
      </w:r>
    </w:p>
  </w:comment>
  <w:comment w:id="2166" w:author="AL" w:date="2021-07-21T18:56:00Z" w:initials="al">
    <w:p w14:paraId="4A10BE17" w14:textId="4B040CA5" w:rsidR="005A78E3" w:rsidRPr="000C3AA1" w:rsidRDefault="005A78E3" w:rsidP="00D70407">
      <w:pPr>
        <w:pStyle w:val="CommentText"/>
        <w:rPr>
          <w:lang w:val="en-US"/>
        </w:rPr>
      </w:pPr>
      <w:r>
        <w:rPr>
          <w:rStyle w:val="CommentReference"/>
        </w:rPr>
        <w:annotationRef/>
      </w:r>
      <w:r>
        <w:rPr>
          <w:lang w:val="en-US"/>
        </w:rPr>
        <w:t>Skip this.</w:t>
      </w:r>
    </w:p>
  </w:comment>
  <w:comment w:id="2445" w:author="AL" w:date="2021-07-29T16:10:00Z" w:initials="al">
    <w:p w14:paraId="15C694A0" w14:textId="4A07E40A" w:rsidR="005A78E3" w:rsidRDefault="005A78E3">
      <w:pPr>
        <w:pStyle w:val="CommentText"/>
      </w:pPr>
      <w:r>
        <w:rPr>
          <w:rStyle w:val="CommentReference"/>
        </w:rPr>
        <w:annotationRef/>
      </w:r>
      <w:r>
        <w:rPr>
          <w:lang w:val="en-US"/>
        </w:rPr>
        <w:t>E.g. if the R</w:t>
      </w:r>
      <w:r w:rsidRPr="00A35A5E">
        <w:rPr>
          <w:vertAlign w:val="subscript"/>
          <w:lang w:val="en-US"/>
        </w:rPr>
        <w:t>g</w:t>
      </w:r>
      <w:r>
        <w:rPr>
          <w:lang w:val="en-US"/>
        </w:rPr>
        <w:t xml:space="preserve"> of a folded protein is 18 nm, one could still evaluate the D</w:t>
      </w:r>
      <w:r w:rsidRPr="00A35A5E">
        <w:rPr>
          <w:vertAlign w:val="subscript"/>
          <w:lang w:val="en-US"/>
        </w:rPr>
        <w:t>max</w:t>
      </w:r>
      <w:r>
        <w:rPr>
          <w:lang w:val="en-US"/>
        </w:rPr>
        <w:t xml:space="preserve"> (which is most likely beyond the upper limit of the training set D</w:t>
      </w:r>
      <w:r w:rsidRPr="00A35A5E">
        <w:rPr>
          <w:vertAlign w:val="subscript"/>
          <w:lang w:val="en-US"/>
        </w:rPr>
        <w:t>max</w:t>
      </w:r>
      <w:r>
        <w:rPr>
          <w:lang w:val="en-US"/>
        </w:rPr>
        <w:t xml:space="preserve">=51 nm) by multiplying the </w:t>
      </w:r>
      <w:r w:rsidRPr="00A35A5E">
        <w:rPr>
          <w:i/>
          <w:lang w:val="en-US"/>
        </w:rPr>
        <w:t>s</w:t>
      </w:r>
      <w:r>
        <w:rPr>
          <w:lang w:val="en-US"/>
        </w:rPr>
        <w:t xml:space="preserve"> values of the input data by e.g. 4 which would scale the data to the middle of the training set. To account for such scaling, the predicted </w:t>
      </w:r>
      <w:proofErr w:type="spellStart"/>
      <w:r>
        <w:rPr>
          <w:lang w:val="en-US"/>
        </w:rPr>
        <w:t>D</w:t>
      </w:r>
      <w:r w:rsidRPr="00A35A5E">
        <w:rPr>
          <w:vertAlign w:val="subscript"/>
          <w:lang w:val="en-US"/>
        </w:rPr>
        <w:t>max</w:t>
      </w:r>
      <w:proofErr w:type="spellEnd"/>
      <w:r>
        <w:rPr>
          <w:lang w:val="en-US"/>
        </w:rPr>
        <w:t xml:space="preserve"> should be </w:t>
      </w:r>
      <w:proofErr w:type="spellStart"/>
      <w:r>
        <w:rPr>
          <w:lang w:val="en-US"/>
        </w:rPr>
        <w:t>multiplyed</w:t>
      </w:r>
      <w:proofErr w:type="spellEnd"/>
      <w:r>
        <w:rPr>
          <w:lang w:val="en-US"/>
        </w:rPr>
        <w:t xml:space="preserve"> by the same value.</w:t>
      </w:r>
    </w:p>
  </w:comment>
  <w:comment w:id="2501" w:author="AL" w:date="2021-08-06T22:12:00Z" w:initials="al">
    <w:p w14:paraId="16CE4051" w14:textId="24330DE0" w:rsidR="007B7782" w:rsidRPr="007B7782" w:rsidRDefault="007B7782">
      <w:pPr>
        <w:pStyle w:val="CommentText"/>
        <w:rPr>
          <w:lang w:val="en-US"/>
        </w:rPr>
      </w:pPr>
      <w:r>
        <w:rPr>
          <w:rStyle w:val="CommentReference"/>
        </w:rPr>
        <w:annotationRef/>
      </w:r>
      <w:r>
        <w:rPr>
          <w:lang w:val="en-US"/>
        </w:rPr>
        <w:t>Fix automated Mendeley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9F644E" w15:done="0"/>
  <w15:commentEx w15:paraId="0619D522" w15:done="1"/>
  <w15:commentEx w15:paraId="71C4EC53" w15:done="0"/>
  <w15:commentEx w15:paraId="70904CAF" w15:done="0"/>
  <w15:commentEx w15:paraId="49B5E56C" w15:done="0"/>
  <w15:commentEx w15:paraId="43C1C81F" w15:done="0"/>
  <w15:commentEx w15:paraId="078FFD30" w15:done="0"/>
  <w15:commentEx w15:paraId="20494E5C" w15:done="0"/>
  <w15:commentEx w15:paraId="3734460E" w15:done="0"/>
  <w15:commentEx w15:paraId="4BBCA6AF" w15:done="0"/>
  <w15:commentEx w15:paraId="3521796E" w15:done="0"/>
  <w15:commentEx w15:paraId="1943E683" w15:done="0"/>
  <w15:commentEx w15:paraId="2FA3155B" w15:done="0"/>
  <w15:commentEx w15:paraId="2080EC1B" w15:done="0"/>
  <w15:commentEx w15:paraId="2F3F4F08" w15:done="0"/>
  <w15:commentEx w15:paraId="54325AC1" w15:done="0"/>
  <w15:commentEx w15:paraId="2AD09374" w15:done="0"/>
  <w15:commentEx w15:paraId="1EB58DDA" w15:done="0"/>
  <w15:commentEx w15:paraId="140B1721" w15:done="0"/>
  <w15:commentEx w15:paraId="0F5D2A1D" w15:done="0"/>
  <w15:commentEx w15:paraId="44B7B395" w15:done="0"/>
  <w15:commentEx w15:paraId="1BBDA7B5" w15:done="0"/>
  <w15:commentEx w15:paraId="7D8CDF08" w15:done="0"/>
  <w15:commentEx w15:paraId="195EF01F" w15:done="0"/>
  <w15:commentEx w15:paraId="5E1FC216" w15:done="0"/>
  <w15:commentEx w15:paraId="3A938972" w15:done="0"/>
  <w15:commentEx w15:paraId="3268B9C8" w15:done="0"/>
  <w15:commentEx w15:paraId="7F3DA7CA" w15:done="0"/>
  <w15:commentEx w15:paraId="2D26528A" w15:done="0"/>
  <w15:commentEx w15:paraId="68FA21D9" w15:done="0"/>
  <w15:commentEx w15:paraId="3E07C53C" w15:done="0"/>
  <w15:commentEx w15:paraId="19863C83" w15:done="0"/>
  <w15:commentEx w15:paraId="2C1996E6" w15:done="0"/>
  <w15:commentEx w15:paraId="6059CF2A" w15:done="0"/>
  <w15:commentEx w15:paraId="26D327AF" w15:done="0"/>
  <w15:commentEx w15:paraId="434EEE2F" w15:done="0"/>
  <w15:commentEx w15:paraId="33B18A15" w15:done="0"/>
  <w15:commentEx w15:paraId="28F65D74" w15:done="0"/>
  <w15:commentEx w15:paraId="6984D0D3" w15:done="0"/>
  <w15:commentEx w15:paraId="484F5E9B" w15:done="0"/>
  <w15:commentEx w15:paraId="5784EF5D" w15:done="0"/>
  <w15:commentEx w15:paraId="180C3A5A" w15:done="0"/>
  <w15:commentEx w15:paraId="4D5870BB" w15:done="0"/>
  <w15:commentEx w15:paraId="2C0FC9E0" w15:done="0"/>
  <w15:commentEx w15:paraId="49609BEA" w15:done="0"/>
  <w15:commentEx w15:paraId="78AEEC82" w15:done="0"/>
  <w15:commentEx w15:paraId="4A10BE17" w15:done="0"/>
  <w15:commentEx w15:paraId="15C694A0" w15:done="0"/>
  <w15:commentEx w15:paraId="16CE405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9F644E" w16cid:durableId="24A26AF7"/>
  <w16cid:commentId w16cid:paraId="0619D522" w16cid:durableId="24A26A06"/>
  <w16cid:commentId w16cid:paraId="71C4EC53" w16cid:durableId="24A2EA44"/>
  <w16cid:commentId w16cid:paraId="70904CAF" w16cid:durableId="24A3FB51"/>
  <w16cid:commentId w16cid:paraId="49B5E56C" w16cid:durableId="24A581A1"/>
  <w16cid:commentId w16cid:paraId="43C1C81F" w16cid:durableId="24A2A068"/>
  <w16cid:commentId w16cid:paraId="078FFD30" w16cid:durableId="24A26DFA"/>
  <w16cid:commentId w16cid:paraId="20494E5C" w16cid:durableId="24A2A0E9"/>
  <w16cid:commentId w16cid:paraId="3734460E" w16cid:durableId="24A2A1A8"/>
  <w16cid:commentId w16cid:paraId="4BBCA6AF" w16cid:durableId="24A2A1EF"/>
  <w16cid:commentId w16cid:paraId="3521796E" w16cid:durableId="24A2A225"/>
  <w16cid:commentId w16cid:paraId="1943E683" w16cid:durableId="24A2CB41"/>
  <w16cid:commentId w16cid:paraId="2FA3155B" w16cid:durableId="24A2D97D"/>
  <w16cid:commentId w16cid:paraId="2080EC1B" w16cid:durableId="24A2DDCD"/>
  <w16cid:commentId w16cid:paraId="2F3F4F08" w16cid:durableId="24A55979"/>
  <w16cid:commentId w16cid:paraId="54325AC1" w16cid:durableId="24A52534"/>
  <w16cid:commentId w16cid:paraId="2AD09374" w16cid:durableId="24A52533"/>
  <w16cid:commentId w16cid:paraId="1EB58DDA" w16cid:durableId="24A52532"/>
  <w16cid:commentId w16cid:paraId="140B1721" w16cid:durableId="24A2A2EE"/>
  <w16cid:commentId w16cid:paraId="0F5D2A1D" w16cid:durableId="24A2A3FD"/>
  <w16cid:commentId w16cid:paraId="44B7B395" w16cid:durableId="24A2A34D"/>
  <w16cid:commentId w16cid:paraId="1BBDA7B5" w16cid:durableId="24A2A4DC"/>
  <w16cid:commentId w16cid:paraId="7D8CDF08" w16cid:durableId="24A2A3B3"/>
  <w16cid:commentId w16cid:paraId="195EF01F" w16cid:durableId="24A2A43F"/>
  <w16cid:commentId w16cid:paraId="5E1FC216" w16cid:durableId="24A2A5D4"/>
  <w16cid:commentId w16cid:paraId="3A938972" w16cid:durableId="24A2A539"/>
  <w16cid:commentId w16cid:paraId="3268B9C8" w16cid:durableId="24A2A55E"/>
  <w16cid:commentId w16cid:paraId="7F3DA7CA" w16cid:durableId="24A2A5F2"/>
  <w16cid:commentId w16cid:paraId="2D26528A" w16cid:durableId="24A2A694"/>
  <w16cid:commentId w16cid:paraId="68FA21D9" w16cid:durableId="24A2E020"/>
  <w16cid:commentId w16cid:paraId="3E07C53C" w16cid:durableId="24918457"/>
  <w16cid:commentId w16cid:paraId="19863C83" w16cid:durableId="24A2E060"/>
  <w16cid:commentId w16cid:paraId="2C1996E6" w16cid:durableId="24A2E106"/>
  <w16cid:commentId w16cid:paraId="6059CF2A" w16cid:durableId="24A2E2D8"/>
  <w16cid:commentId w16cid:paraId="26D327AF" w16cid:durableId="24A2E30D"/>
  <w16cid:commentId w16cid:paraId="434EEE2F" w16cid:durableId="24A2E36D"/>
  <w16cid:commentId w16cid:paraId="33B18A15" w16cid:durableId="24A2E4F0"/>
  <w16cid:commentId w16cid:paraId="28F65D74" w16cid:durableId="24A2E3A0"/>
  <w16cid:commentId w16cid:paraId="6984D0D3" w16cid:durableId="24A2E3B6"/>
  <w16cid:commentId w16cid:paraId="484F5E9B" w16cid:durableId="24A2E3F6"/>
  <w16cid:commentId w16cid:paraId="5784EF5D" w16cid:durableId="24A2E459"/>
  <w16cid:commentId w16cid:paraId="180C3A5A" w16cid:durableId="24A2E54C"/>
  <w16cid:commentId w16cid:paraId="4D5870BB" w16cid:durableId="24A2E5B5"/>
  <w16cid:commentId w16cid:paraId="2C0FC9E0" w16cid:durableId="24A2E76F"/>
  <w16cid:commentId w16cid:paraId="49609BEA" w16cid:durableId="24A2E633"/>
  <w16cid:commentId w16cid:paraId="78AEEC82" w16cid:durableId="24A2EBA6"/>
  <w16cid:commentId w16cid:paraId="4A10BE17" w16cid:durableId="24A2EC4A"/>
  <w16cid:commentId w16cid:paraId="15C694A0" w16cid:durableId="24AD516B"/>
  <w16cid:commentId w16cid:paraId="16CE4051" w16cid:durableId="24B832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CF6EF6"/>
    <w:multiLevelType w:val="hybridMultilevel"/>
    <w:tmpl w:val="49021F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1F6621B"/>
    <w:multiLevelType w:val="hybridMultilevel"/>
    <w:tmpl w:val="DCE60A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Дмитрий Молоденский">
    <w15:presenceInfo w15:providerId="Windows Live" w15:userId="1232422df4f91055"/>
  </w15:person>
  <w15:person w15:author="AL">
    <w15:presenceInfo w15:providerId="Windows Live" w15:userId="59822cde62db0f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AyNDI3MTUyMjY3sDRU0lEKTi0uzszPAykwNK4FAHF9VnYtAAAA"/>
  </w:docVars>
  <w:rsids>
    <w:rsidRoot w:val="003B21EA"/>
    <w:rsid w:val="00002E80"/>
    <w:rsid w:val="000046D2"/>
    <w:rsid w:val="000060C4"/>
    <w:rsid w:val="00007903"/>
    <w:rsid w:val="0001316C"/>
    <w:rsid w:val="00015866"/>
    <w:rsid w:val="00016ED2"/>
    <w:rsid w:val="00022516"/>
    <w:rsid w:val="000244E3"/>
    <w:rsid w:val="00024DA4"/>
    <w:rsid w:val="000319A0"/>
    <w:rsid w:val="00032C15"/>
    <w:rsid w:val="0004309E"/>
    <w:rsid w:val="00043739"/>
    <w:rsid w:val="000451A5"/>
    <w:rsid w:val="00047814"/>
    <w:rsid w:val="00055D46"/>
    <w:rsid w:val="00063248"/>
    <w:rsid w:val="00064488"/>
    <w:rsid w:val="00067482"/>
    <w:rsid w:val="00074F4E"/>
    <w:rsid w:val="000752A0"/>
    <w:rsid w:val="00075B23"/>
    <w:rsid w:val="00077F33"/>
    <w:rsid w:val="000801B1"/>
    <w:rsid w:val="000843D3"/>
    <w:rsid w:val="00086500"/>
    <w:rsid w:val="00086C92"/>
    <w:rsid w:val="000949A1"/>
    <w:rsid w:val="00096D21"/>
    <w:rsid w:val="000A3BEF"/>
    <w:rsid w:val="000A7EB3"/>
    <w:rsid w:val="000B33B3"/>
    <w:rsid w:val="000B390C"/>
    <w:rsid w:val="000B4275"/>
    <w:rsid w:val="000B5162"/>
    <w:rsid w:val="000B5572"/>
    <w:rsid w:val="000B6344"/>
    <w:rsid w:val="000C3AA1"/>
    <w:rsid w:val="000C563D"/>
    <w:rsid w:val="000C5DD6"/>
    <w:rsid w:val="000C63E8"/>
    <w:rsid w:val="000C6D2A"/>
    <w:rsid w:val="000D13DC"/>
    <w:rsid w:val="000D172F"/>
    <w:rsid w:val="000D190C"/>
    <w:rsid w:val="000D2902"/>
    <w:rsid w:val="000D44A5"/>
    <w:rsid w:val="000D4A65"/>
    <w:rsid w:val="000E0F0E"/>
    <w:rsid w:val="000E1A74"/>
    <w:rsid w:val="000E282E"/>
    <w:rsid w:val="000E449F"/>
    <w:rsid w:val="000E49AC"/>
    <w:rsid w:val="000F6E72"/>
    <w:rsid w:val="000F7744"/>
    <w:rsid w:val="00100703"/>
    <w:rsid w:val="00100C9A"/>
    <w:rsid w:val="001030D8"/>
    <w:rsid w:val="001054A4"/>
    <w:rsid w:val="00110474"/>
    <w:rsid w:val="00114C73"/>
    <w:rsid w:val="00115BF8"/>
    <w:rsid w:val="00122381"/>
    <w:rsid w:val="00122AC4"/>
    <w:rsid w:val="001261CC"/>
    <w:rsid w:val="00130E73"/>
    <w:rsid w:val="0013160F"/>
    <w:rsid w:val="00131B18"/>
    <w:rsid w:val="00132F0F"/>
    <w:rsid w:val="00132FBD"/>
    <w:rsid w:val="00136B96"/>
    <w:rsid w:val="00137E8C"/>
    <w:rsid w:val="00141FAC"/>
    <w:rsid w:val="00141FBE"/>
    <w:rsid w:val="00142B7A"/>
    <w:rsid w:val="00144797"/>
    <w:rsid w:val="00146FCE"/>
    <w:rsid w:val="00147EDD"/>
    <w:rsid w:val="0015202E"/>
    <w:rsid w:val="001527BD"/>
    <w:rsid w:val="001543AD"/>
    <w:rsid w:val="001555E1"/>
    <w:rsid w:val="00155E43"/>
    <w:rsid w:val="001605BD"/>
    <w:rsid w:val="00161CE9"/>
    <w:rsid w:val="00162B24"/>
    <w:rsid w:val="00163184"/>
    <w:rsid w:val="00163B21"/>
    <w:rsid w:val="00165D8D"/>
    <w:rsid w:val="00165F21"/>
    <w:rsid w:val="001721E4"/>
    <w:rsid w:val="00172DB3"/>
    <w:rsid w:val="0018311F"/>
    <w:rsid w:val="00185F5A"/>
    <w:rsid w:val="001911F0"/>
    <w:rsid w:val="0019658C"/>
    <w:rsid w:val="001A030D"/>
    <w:rsid w:val="001A0C4B"/>
    <w:rsid w:val="001A2C98"/>
    <w:rsid w:val="001A412B"/>
    <w:rsid w:val="001A5F75"/>
    <w:rsid w:val="001B0C08"/>
    <w:rsid w:val="001B4873"/>
    <w:rsid w:val="001C35BD"/>
    <w:rsid w:val="001C7593"/>
    <w:rsid w:val="001D4807"/>
    <w:rsid w:val="001D74E3"/>
    <w:rsid w:val="001E120E"/>
    <w:rsid w:val="001E4525"/>
    <w:rsid w:val="001E492F"/>
    <w:rsid w:val="001E5109"/>
    <w:rsid w:val="001E579E"/>
    <w:rsid w:val="001E711C"/>
    <w:rsid w:val="001E72DC"/>
    <w:rsid w:val="001E79F7"/>
    <w:rsid w:val="001F0519"/>
    <w:rsid w:val="00201037"/>
    <w:rsid w:val="0020776E"/>
    <w:rsid w:val="0021070E"/>
    <w:rsid w:val="0021116F"/>
    <w:rsid w:val="00211BDA"/>
    <w:rsid w:val="00214DE1"/>
    <w:rsid w:val="00220D0F"/>
    <w:rsid w:val="002232C3"/>
    <w:rsid w:val="00223DC1"/>
    <w:rsid w:val="002244AF"/>
    <w:rsid w:val="00230003"/>
    <w:rsid w:val="002304B0"/>
    <w:rsid w:val="00231254"/>
    <w:rsid w:val="002313F9"/>
    <w:rsid w:val="00231B4A"/>
    <w:rsid w:val="002373AB"/>
    <w:rsid w:val="00237F4E"/>
    <w:rsid w:val="002503F0"/>
    <w:rsid w:val="00251A49"/>
    <w:rsid w:val="00253268"/>
    <w:rsid w:val="00253CFD"/>
    <w:rsid w:val="00253EF3"/>
    <w:rsid w:val="002607F1"/>
    <w:rsid w:val="0026163D"/>
    <w:rsid w:val="00264F8C"/>
    <w:rsid w:val="00267255"/>
    <w:rsid w:val="00267DA8"/>
    <w:rsid w:val="002714D2"/>
    <w:rsid w:val="00271BD5"/>
    <w:rsid w:val="0027728B"/>
    <w:rsid w:val="002804E0"/>
    <w:rsid w:val="00281494"/>
    <w:rsid w:val="00284D40"/>
    <w:rsid w:val="002875E7"/>
    <w:rsid w:val="0029009F"/>
    <w:rsid w:val="002A017E"/>
    <w:rsid w:val="002A3C18"/>
    <w:rsid w:val="002A3E4A"/>
    <w:rsid w:val="002A59A2"/>
    <w:rsid w:val="002A7978"/>
    <w:rsid w:val="002A7CC9"/>
    <w:rsid w:val="002B12DB"/>
    <w:rsid w:val="002B29C7"/>
    <w:rsid w:val="002C0646"/>
    <w:rsid w:val="002C102E"/>
    <w:rsid w:val="002C33F0"/>
    <w:rsid w:val="002C3A98"/>
    <w:rsid w:val="002C3D2B"/>
    <w:rsid w:val="002D4DDA"/>
    <w:rsid w:val="002D5774"/>
    <w:rsid w:val="002D69D6"/>
    <w:rsid w:val="002E26FF"/>
    <w:rsid w:val="002E2BD1"/>
    <w:rsid w:val="002E3C18"/>
    <w:rsid w:val="002E3D43"/>
    <w:rsid w:val="002E3E3F"/>
    <w:rsid w:val="002F013A"/>
    <w:rsid w:val="002F1D2A"/>
    <w:rsid w:val="002F3974"/>
    <w:rsid w:val="002F4EF3"/>
    <w:rsid w:val="002F7AF8"/>
    <w:rsid w:val="002F7F17"/>
    <w:rsid w:val="00300B1E"/>
    <w:rsid w:val="00300FAD"/>
    <w:rsid w:val="003015A1"/>
    <w:rsid w:val="00304594"/>
    <w:rsid w:val="00304761"/>
    <w:rsid w:val="0031340E"/>
    <w:rsid w:val="003135B4"/>
    <w:rsid w:val="0031488A"/>
    <w:rsid w:val="00314B60"/>
    <w:rsid w:val="00314E05"/>
    <w:rsid w:val="00316AE3"/>
    <w:rsid w:val="00325096"/>
    <w:rsid w:val="00325E4C"/>
    <w:rsid w:val="00326659"/>
    <w:rsid w:val="00330F29"/>
    <w:rsid w:val="0033236E"/>
    <w:rsid w:val="00332B3E"/>
    <w:rsid w:val="003374B5"/>
    <w:rsid w:val="00337EAE"/>
    <w:rsid w:val="003402EA"/>
    <w:rsid w:val="0035184B"/>
    <w:rsid w:val="00354A8C"/>
    <w:rsid w:val="00354E3B"/>
    <w:rsid w:val="00356136"/>
    <w:rsid w:val="003624C6"/>
    <w:rsid w:val="00364A67"/>
    <w:rsid w:val="00365736"/>
    <w:rsid w:val="003666C3"/>
    <w:rsid w:val="00367831"/>
    <w:rsid w:val="003679DF"/>
    <w:rsid w:val="00374118"/>
    <w:rsid w:val="00375DE9"/>
    <w:rsid w:val="00375F1D"/>
    <w:rsid w:val="00376685"/>
    <w:rsid w:val="00381397"/>
    <w:rsid w:val="00381C1F"/>
    <w:rsid w:val="003848DA"/>
    <w:rsid w:val="003941B3"/>
    <w:rsid w:val="003947D6"/>
    <w:rsid w:val="00395115"/>
    <w:rsid w:val="003A125D"/>
    <w:rsid w:val="003B21EA"/>
    <w:rsid w:val="003B3F3C"/>
    <w:rsid w:val="003C5129"/>
    <w:rsid w:val="003D3BE3"/>
    <w:rsid w:val="003E0B88"/>
    <w:rsid w:val="003E0D86"/>
    <w:rsid w:val="003E5BED"/>
    <w:rsid w:val="003E7AAB"/>
    <w:rsid w:val="003E7AB6"/>
    <w:rsid w:val="003F013A"/>
    <w:rsid w:val="003F11DB"/>
    <w:rsid w:val="003F7981"/>
    <w:rsid w:val="00416892"/>
    <w:rsid w:val="004168CD"/>
    <w:rsid w:val="00421D19"/>
    <w:rsid w:val="0042622C"/>
    <w:rsid w:val="00430687"/>
    <w:rsid w:val="0043355F"/>
    <w:rsid w:val="0043504B"/>
    <w:rsid w:val="00435EA4"/>
    <w:rsid w:val="004372F5"/>
    <w:rsid w:val="00437454"/>
    <w:rsid w:val="004379F6"/>
    <w:rsid w:val="00440D9A"/>
    <w:rsid w:val="00445FCE"/>
    <w:rsid w:val="00447045"/>
    <w:rsid w:val="00460461"/>
    <w:rsid w:val="00460D9B"/>
    <w:rsid w:val="004617B6"/>
    <w:rsid w:val="00461905"/>
    <w:rsid w:val="00462842"/>
    <w:rsid w:val="004653FD"/>
    <w:rsid w:val="00466770"/>
    <w:rsid w:val="00483C00"/>
    <w:rsid w:val="0049277D"/>
    <w:rsid w:val="00495F18"/>
    <w:rsid w:val="004A1A5F"/>
    <w:rsid w:val="004A4A07"/>
    <w:rsid w:val="004A791B"/>
    <w:rsid w:val="004B17A4"/>
    <w:rsid w:val="004B1D9A"/>
    <w:rsid w:val="004C06B9"/>
    <w:rsid w:val="004C161F"/>
    <w:rsid w:val="004C1CF2"/>
    <w:rsid w:val="004C3CC4"/>
    <w:rsid w:val="004D383F"/>
    <w:rsid w:val="004D7988"/>
    <w:rsid w:val="004E0DA8"/>
    <w:rsid w:val="004E40DB"/>
    <w:rsid w:val="004E5B32"/>
    <w:rsid w:val="004F1A76"/>
    <w:rsid w:val="004F2853"/>
    <w:rsid w:val="004F2EA5"/>
    <w:rsid w:val="004F4F4D"/>
    <w:rsid w:val="004F6AFB"/>
    <w:rsid w:val="005066D4"/>
    <w:rsid w:val="005072E0"/>
    <w:rsid w:val="005126DC"/>
    <w:rsid w:val="005208A3"/>
    <w:rsid w:val="005214EC"/>
    <w:rsid w:val="0052216C"/>
    <w:rsid w:val="00523A2A"/>
    <w:rsid w:val="00523D01"/>
    <w:rsid w:val="005334A0"/>
    <w:rsid w:val="005340E1"/>
    <w:rsid w:val="005344F0"/>
    <w:rsid w:val="00534A28"/>
    <w:rsid w:val="005409E5"/>
    <w:rsid w:val="00540FDF"/>
    <w:rsid w:val="00544300"/>
    <w:rsid w:val="0054449B"/>
    <w:rsid w:val="005460D7"/>
    <w:rsid w:val="005472E5"/>
    <w:rsid w:val="005513C0"/>
    <w:rsid w:val="0055355A"/>
    <w:rsid w:val="00555095"/>
    <w:rsid w:val="0055542C"/>
    <w:rsid w:val="00557F11"/>
    <w:rsid w:val="00566A06"/>
    <w:rsid w:val="00566C92"/>
    <w:rsid w:val="00571B9C"/>
    <w:rsid w:val="005724D0"/>
    <w:rsid w:val="005771CF"/>
    <w:rsid w:val="005800E6"/>
    <w:rsid w:val="00585CF2"/>
    <w:rsid w:val="00586878"/>
    <w:rsid w:val="00587CE2"/>
    <w:rsid w:val="00587E6E"/>
    <w:rsid w:val="00592FC9"/>
    <w:rsid w:val="00593655"/>
    <w:rsid w:val="00594EF3"/>
    <w:rsid w:val="005A384B"/>
    <w:rsid w:val="005A5342"/>
    <w:rsid w:val="005A6E74"/>
    <w:rsid w:val="005A78E3"/>
    <w:rsid w:val="005B2A10"/>
    <w:rsid w:val="005B2D26"/>
    <w:rsid w:val="005B3DD0"/>
    <w:rsid w:val="005B5AAE"/>
    <w:rsid w:val="005C00B3"/>
    <w:rsid w:val="005C2982"/>
    <w:rsid w:val="005C5BBB"/>
    <w:rsid w:val="005C7D6A"/>
    <w:rsid w:val="005E1CDC"/>
    <w:rsid w:val="005E2109"/>
    <w:rsid w:val="005E31F2"/>
    <w:rsid w:val="005E647D"/>
    <w:rsid w:val="005E7BBF"/>
    <w:rsid w:val="005F26B0"/>
    <w:rsid w:val="005F71A4"/>
    <w:rsid w:val="0060197A"/>
    <w:rsid w:val="0060438E"/>
    <w:rsid w:val="00607A07"/>
    <w:rsid w:val="006103E8"/>
    <w:rsid w:val="00610848"/>
    <w:rsid w:val="0061567A"/>
    <w:rsid w:val="00615996"/>
    <w:rsid w:val="00616D13"/>
    <w:rsid w:val="00620024"/>
    <w:rsid w:val="00621972"/>
    <w:rsid w:val="006252E4"/>
    <w:rsid w:val="00630C02"/>
    <w:rsid w:val="00634F10"/>
    <w:rsid w:val="00635D9C"/>
    <w:rsid w:val="00636F9C"/>
    <w:rsid w:val="00643E3F"/>
    <w:rsid w:val="00646621"/>
    <w:rsid w:val="006529DA"/>
    <w:rsid w:val="006537D2"/>
    <w:rsid w:val="006539C6"/>
    <w:rsid w:val="00655470"/>
    <w:rsid w:val="00660560"/>
    <w:rsid w:val="00662B69"/>
    <w:rsid w:val="00667C40"/>
    <w:rsid w:val="006731A2"/>
    <w:rsid w:val="006748A9"/>
    <w:rsid w:val="00682A38"/>
    <w:rsid w:val="00690F97"/>
    <w:rsid w:val="006944F6"/>
    <w:rsid w:val="00694C1E"/>
    <w:rsid w:val="006961D3"/>
    <w:rsid w:val="006961DD"/>
    <w:rsid w:val="00696471"/>
    <w:rsid w:val="006A2A39"/>
    <w:rsid w:val="006B0E65"/>
    <w:rsid w:val="006B33E3"/>
    <w:rsid w:val="006B3CF2"/>
    <w:rsid w:val="006B51F8"/>
    <w:rsid w:val="006C3333"/>
    <w:rsid w:val="006C6020"/>
    <w:rsid w:val="006C7DFA"/>
    <w:rsid w:val="006D1739"/>
    <w:rsid w:val="006D2FD6"/>
    <w:rsid w:val="006D3372"/>
    <w:rsid w:val="006D417C"/>
    <w:rsid w:val="006E0B6A"/>
    <w:rsid w:val="006E2D2A"/>
    <w:rsid w:val="006E31E3"/>
    <w:rsid w:val="006E7AF1"/>
    <w:rsid w:val="006F0337"/>
    <w:rsid w:val="006F1811"/>
    <w:rsid w:val="006F76EE"/>
    <w:rsid w:val="00700327"/>
    <w:rsid w:val="007016E8"/>
    <w:rsid w:val="00710AA1"/>
    <w:rsid w:val="00710ACD"/>
    <w:rsid w:val="00715D3C"/>
    <w:rsid w:val="0072005F"/>
    <w:rsid w:val="007222A8"/>
    <w:rsid w:val="00722C0B"/>
    <w:rsid w:val="00723A40"/>
    <w:rsid w:val="00726FF6"/>
    <w:rsid w:val="00731BD6"/>
    <w:rsid w:val="00735173"/>
    <w:rsid w:val="00740202"/>
    <w:rsid w:val="00740E73"/>
    <w:rsid w:val="00742400"/>
    <w:rsid w:val="00743B2D"/>
    <w:rsid w:val="0074511B"/>
    <w:rsid w:val="0074620D"/>
    <w:rsid w:val="00747046"/>
    <w:rsid w:val="007558D6"/>
    <w:rsid w:val="00757D29"/>
    <w:rsid w:val="007609B6"/>
    <w:rsid w:val="007626E4"/>
    <w:rsid w:val="007636CE"/>
    <w:rsid w:val="00764E2D"/>
    <w:rsid w:val="007671AD"/>
    <w:rsid w:val="00775752"/>
    <w:rsid w:val="00781910"/>
    <w:rsid w:val="007826B3"/>
    <w:rsid w:val="007862D8"/>
    <w:rsid w:val="0079015A"/>
    <w:rsid w:val="00790DB2"/>
    <w:rsid w:val="00791ADB"/>
    <w:rsid w:val="007925F2"/>
    <w:rsid w:val="00794186"/>
    <w:rsid w:val="00796E32"/>
    <w:rsid w:val="007A0136"/>
    <w:rsid w:val="007A02F7"/>
    <w:rsid w:val="007A32B7"/>
    <w:rsid w:val="007A550B"/>
    <w:rsid w:val="007A7B7C"/>
    <w:rsid w:val="007B7782"/>
    <w:rsid w:val="007B7A57"/>
    <w:rsid w:val="007C1A53"/>
    <w:rsid w:val="007C1A8C"/>
    <w:rsid w:val="007C5636"/>
    <w:rsid w:val="007C6627"/>
    <w:rsid w:val="007D21CC"/>
    <w:rsid w:val="007D21E4"/>
    <w:rsid w:val="007D2DF1"/>
    <w:rsid w:val="007D4B7C"/>
    <w:rsid w:val="007D5A0B"/>
    <w:rsid w:val="007D5C98"/>
    <w:rsid w:val="007E096E"/>
    <w:rsid w:val="007E283B"/>
    <w:rsid w:val="007E65E4"/>
    <w:rsid w:val="007E6706"/>
    <w:rsid w:val="007E7B95"/>
    <w:rsid w:val="007F0DF4"/>
    <w:rsid w:val="007F1DC5"/>
    <w:rsid w:val="007F24F4"/>
    <w:rsid w:val="007F4346"/>
    <w:rsid w:val="007F6083"/>
    <w:rsid w:val="007F7B16"/>
    <w:rsid w:val="00800396"/>
    <w:rsid w:val="0080175D"/>
    <w:rsid w:val="00801C1F"/>
    <w:rsid w:val="008076A8"/>
    <w:rsid w:val="008162C9"/>
    <w:rsid w:val="00816DA2"/>
    <w:rsid w:val="00817D80"/>
    <w:rsid w:val="00824426"/>
    <w:rsid w:val="0082750A"/>
    <w:rsid w:val="00833F8B"/>
    <w:rsid w:val="008355F0"/>
    <w:rsid w:val="00836CF5"/>
    <w:rsid w:val="008504A2"/>
    <w:rsid w:val="008570B4"/>
    <w:rsid w:val="008624BF"/>
    <w:rsid w:val="00864D52"/>
    <w:rsid w:val="00865286"/>
    <w:rsid w:val="0086533F"/>
    <w:rsid w:val="0087362A"/>
    <w:rsid w:val="00873B7C"/>
    <w:rsid w:val="00874B46"/>
    <w:rsid w:val="00874EE2"/>
    <w:rsid w:val="00877594"/>
    <w:rsid w:val="00877910"/>
    <w:rsid w:val="00877A2F"/>
    <w:rsid w:val="00880815"/>
    <w:rsid w:val="008819A7"/>
    <w:rsid w:val="00882BD1"/>
    <w:rsid w:val="00885884"/>
    <w:rsid w:val="00887262"/>
    <w:rsid w:val="00887991"/>
    <w:rsid w:val="00890C2A"/>
    <w:rsid w:val="008A115C"/>
    <w:rsid w:val="008A1717"/>
    <w:rsid w:val="008A1ED8"/>
    <w:rsid w:val="008A2C25"/>
    <w:rsid w:val="008A42D2"/>
    <w:rsid w:val="008B2AAA"/>
    <w:rsid w:val="008B5C19"/>
    <w:rsid w:val="008C01B2"/>
    <w:rsid w:val="008C79E7"/>
    <w:rsid w:val="008D0152"/>
    <w:rsid w:val="008D3F12"/>
    <w:rsid w:val="008E0A9F"/>
    <w:rsid w:val="008E2242"/>
    <w:rsid w:val="008F1A76"/>
    <w:rsid w:val="008F1D75"/>
    <w:rsid w:val="008F6548"/>
    <w:rsid w:val="008F6CA5"/>
    <w:rsid w:val="008F7649"/>
    <w:rsid w:val="00902697"/>
    <w:rsid w:val="00904B02"/>
    <w:rsid w:val="00910533"/>
    <w:rsid w:val="00912E7B"/>
    <w:rsid w:val="00914502"/>
    <w:rsid w:val="00922FA4"/>
    <w:rsid w:val="0092526D"/>
    <w:rsid w:val="00933660"/>
    <w:rsid w:val="00933B46"/>
    <w:rsid w:val="009378EB"/>
    <w:rsid w:val="00941914"/>
    <w:rsid w:val="009426AA"/>
    <w:rsid w:val="009464C8"/>
    <w:rsid w:val="009469F2"/>
    <w:rsid w:val="0094762D"/>
    <w:rsid w:val="00951C75"/>
    <w:rsid w:val="009536EA"/>
    <w:rsid w:val="0095539B"/>
    <w:rsid w:val="0096674E"/>
    <w:rsid w:val="00966790"/>
    <w:rsid w:val="009715A1"/>
    <w:rsid w:val="00973616"/>
    <w:rsid w:val="0097414E"/>
    <w:rsid w:val="00974310"/>
    <w:rsid w:val="0097580C"/>
    <w:rsid w:val="00976176"/>
    <w:rsid w:val="009807BD"/>
    <w:rsid w:val="00980AD1"/>
    <w:rsid w:val="0099018B"/>
    <w:rsid w:val="00991209"/>
    <w:rsid w:val="0099280A"/>
    <w:rsid w:val="00994732"/>
    <w:rsid w:val="009A67FA"/>
    <w:rsid w:val="009B34EB"/>
    <w:rsid w:val="009B3FC9"/>
    <w:rsid w:val="009C146E"/>
    <w:rsid w:val="009C2A38"/>
    <w:rsid w:val="009C46D5"/>
    <w:rsid w:val="009C599C"/>
    <w:rsid w:val="009D16C8"/>
    <w:rsid w:val="009D16DB"/>
    <w:rsid w:val="009D35FF"/>
    <w:rsid w:val="009D5975"/>
    <w:rsid w:val="009D7113"/>
    <w:rsid w:val="009D75C0"/>
    <w:rsid w:val="009E22E3"/>
    <w:rsid w:val="009F1653"/>
    <w:rsid w:val="009F79E1"/>
    <w:rsid w:val="00A0149F"/>
    <w:rsid w:val="00A109E9"/>
    <w:rsid w:val="00A10FC2"/>
    <w:rsid w:val="00A16037"/>
    <w:rsid w:val="00A169E9"/>
    <w:rsid w:val="00A17528"/>
    <w:rsid w:val="00A17BC8"/>
    <w:rsid w:val="00A20D1C"/>
    <w:rsid w:val="00A20D7D"/>
    <w:rsid w:val="00A24AED"/>
    <w:rsid w:val="00A26A50"/>
    <w:rsid w:val="00A26F09"/>
    <w:rsid w:val="00A32817"/>
    <w:rsid w:val="00A34AD2"/>
    <w:rsid w:val="00A409CC"/>
    <w:rsid w:val="00A40D94"/>
    <w:rsid w:val="00A4529F"/>
    <w:rsid w:val="00A452A1"/>
    <w:rsid w:val="00A45BE0"/>
    <w:rsid w:val="00A47891"/>
    <w:rsid w:val="00A516A4"/>
    <w:rsid w:val="00A51B4D"/>
    <w:rsid w:val="00A53422"/>
    <w:rsid w:val="00A5395B"/>
    <w:rsid w:val="00A55BB9"/>
    <w:rsid w:val="00A62721"/>
    <w:rsid w:val="00A70FB4"/>
    <w:rsid w:val="00A714B4"/>
    <w:rsid w:val="00A727C9"/>
    <w:rsid w:val="00A73427"/>
    <w:rsid w:val="00A75FAC"/>
    <w:rsid w:val="00A76677"/>
    <w:rsid w:val="00A779C4"/>
    <w:rsid w:val="00A77BAB"/>
    <w:rsid w:val="00A832BA"/>
    <w:rsid w:val="00A834CB"/>
    <w:rsid w:val="00A878FB"/>
    <w:rsid w:val="00A905A5"/>
    <w:rsid w:val="00A97EB7"/>
    <w:rsid w:val="00AA5A04"/>
    <w:rsid w:val="00AB136B"/>
    <w:rsid w:val="00AB271C"/>
    <w:rsid w:val="00AB68BB"/>
    <w:rsid w:val="00AB73E9"/>
    <w:rsid w:val="00AC1517"/>
    <w:rsid w:val="00AC37B1"/>
    <w:rsid w:val="00AD19A9"/>
    <w:rsid w:val="00AD38F7"/>
    <w:rsid w:val="00AD6ED1"/>
    <w:rsid w:val="00AD7EAB"/>
    <w:rsid w:val="00AE2B4B"/>
    <w:rsid w:val="00AE3C79"/>
    <w:rsid w:val="00AF2D5E"/>
    <w:rsid w:val="00AF68E7"/>
    <w:rsid w:val="00AF6EAE"/>
    <w:rsid w:val="00B018F8"/>
    <w:rsid w:val="00B02CAA"/>
    <w:rsid w:val="00B02FA3"/>
    <w:rsid w:val="00B05222"/>
    <w:rsid w:val="00B100AA"/>
    <w:rsid w:val="00B110C0"/>
    <w:rsid w:val="00B2166F"/>
    <w:rsid w:val="00B24341"/>
    <w:rsid w:val="00B269A6"/>
    <w:rsid w:val="00B271AB"/>
    <w:rsid w:val="00B27E1F"/>
    <w:rsid w:val="00B30522"/>
    <w:rsid w:val="00B34046"/>
    <w:rsid w:val="00B359C6"/>
    <w:rsid w:val="00B40FD7"/>
    <w:rsid w:val="00B4237B"/>
    <w:rsid w:val="00B435BB"/>
    <w:rsid w:val="00B43C49"/>
    <w:rsid w:val="00B5170E"/>
    <w:rsid w:val="00B55833"/>
    <w:rsid w:val="00B606D3"/>
    <w:rsid w:val="00B61C86"/>
    <w:rsid w:val="00B729EA"/>
    <w:rsid w:val="00B72FFC"/>
    <w:rsid w:val="00B73581"/>
    <w:rsid w:val="00B80021"/>
    <w:rsid w:val="00B80EC8"/>
    <w:rsid w:val="00B81DB0"/>
    <w:rsid w:val="00B831CA"/>
    <w:rsid w:val="00B84440"/>
    <w:rsid w:val="00B8612A"/>
    <w:rsid w:val="00B9008E"/>
    <w:rsid w:val="00B9372C"/>
    <w:rsid w:val="00B94309"/>
    <w:rsid w:val="00B97958"/>
    <w:rsid w:val="00BA366F"/>
    <w:rsid w:val="00BA3B89"/>
    <w:rsid w:val="00BB02BA"/>
    <w:rsid w:val="00BB0EC6"/>
    <w:rsid w:val="00BC0EEB"/>
    <w:rsid w:val="00BC11FE"/>
    <w:rsid w:val="00BC1E26"/>
    <w:rsid w:val="00BC462D"/>
    <w:rsid w:val="00BC7B65"/>
    <w:rsid w:val="00BD4686"/>
    <w:rsid w:val="00BD472E"/>
    <w:rsid w:val="00BD589F"/>
    <w:rsid w:val="00BE0B29"/>
    <w:rsid w:val="00BE11AA"/>
    <w:rsid w:val="00BE1B96"/>
    <w:rsid w:val="00BE2AE0"/>
    <w:rsid w:val="00BE3A72"/>
    <w:rsid w:val="00BE52EC"/>
    <w:rsid w:val="00BE7317"/>
    <w:rsid w:val="00BE7B2B"/>
    <w:rsid w:val="00BF1AED"/>
    <w:rsid w:val="00C000EF"/>
    <w:rsid w:val="00C011FB"/>
    <w:rsid w:val="00C05551"/>
    <w:rsid w:val="00C10DEF"/>
    <w:rsid w:val="00C12BAB"/>
    <w:rsid w:val="00C20B7D"/>
    <w:rsid w:val="00C22504"/>
    <w:rsid w:val="00C22D53"/>
    <w:rsid w:val="00C230BE"/>
    <w:rsid w:val="00C23573"/>
    <w:rsid w:val="00C25A7C"/>
    <w:rsid w:val="00C26256"/>
    <w:rsid w:val="00C34F6B"/>
    <w:rsid w:val="00C36BB5"/>
    <w:rsid w:val="00C413CA"/>
    <w:rsid w:val="00C42040"/>
    <w:rsid w:val="00C45A53"/>
    <w:rsid w:val="00C45B4D"/>
    <w:rsid w:val="00C45C9A"/>
    <w:rsid w:val="00C45E7D"/>
    <w:rsid w:val="00C6137E"/>
    <w:rsid w:val="00C628A5"/>
    <w:rsid w:val="00C63240"/>
    <w:rsid w:val="00C63365"/>
    <w:rsid w:val="00C64A50"/>
    <w:rsid w:val="00C65AC7"/>
    <w:rsid w:val="00C71AA0"/>
    <w:rsid w:val="00C7359D"/>
    <w:rsid w:val="00C771E4"/>
    <w:rsid w:val="00C814EA"/>
    <w:rsid w:val="00C85AD7"/>
    <w:rsid w:val="00C96A6C"/>
    <w:rsid w:val="00C96FBF"/>
    <w:rsid w:val="00CA0FC4"/>
    <w:rsid w:val="00CA2532"/>
    <w:rsid w:val="00CA3BD8"/>
    <w:rsid w:val="00CA3F88"/>
    <w:rsid w:val="00CB069B"/>
    <w:rsid w:val="00CB1A60"/>
    <w:rsid w:val="00CC69C1"/>
    <w:rsid w:val="00CC70AA"/>
    <w:rsid w:val="00CC7409"/>
    <w:rsid w:val="00CD61A4"/>
    <w:rsid w:val="00CE7D89"/>
    <w:rsid w:val="00CF1021"/>
    <w:rsid w:val="00CF180B"/>
    <w:rsid w:val="00CF1E62"/>
    <w:rsid w:val="00CF2A2C"/>
    <w:rsid w:val="00CF3897"/>
    <w:rsid w:val="00CF4B97"/>
    <w:rsid w:val="00CF54EA"/>
    <w:rsid w:val="00CF748F"/>
    <w:rsid w:val="00CF7D65"/>
    <w:rsid w:val="00CF7FDE"/>
    <w:rsid w:val="00D01685"/>
    <w:rsid w:val="00D07035"/>
    <w:rsid w:val="00D071D7"/>
    <w:rsid w:val="00D10AD6"/>
    <w:rsid w:val="00D11EDF"/>
    <w:rsid w:val="00D1691C"/>
    <w:rsid w:val="00D16E6A"/>
    <w:rsid w:val="00D17FFD"/>
    <w:rsid w:val="00D20849"/>
    <w:rsid w:val="00D30961"/>
    <w:rsid w:val="00D31A0E"/>
    <w:rsid w:val="00D32891"/>
    <w:rsid w:val="00D33496"/>
    <w:rsid w:val="00D33DE7"/>
    <w:rsid w:val="00D50857"/>
    <w:rsid w:val="00D56342"/>
    <w:rsid w:val="00D5788D"/>
    <w:rsid w:val="00D619AA"/>
    <w:rsid w:val="00D62E6C"/>
    <w:rsid w:val="00D64114"/>
    <w:rsid w:val="00D64A3F"/>
    <w:rsid w:val="00D70407"/>
    <w:rsid w:val="00D71062"/>
    <w:rsid w:val="00D746F4"/>
    <w:rsid w:val="00D74A2A"/>
    <w:rsid w:val="00D81BAE"/>
    <w:rsid w:val="00D828F3"/>
    <w:rsid w:val="00D85308"/>
    <w:rsid w:val="00D85E91"/>
    <w:rsid w:val="00D86A02"/>
    <w:rsid w:val="00D8778E"/>
    <w:rsid w:val="00D91490"/>
    <w:rsid w:val="00D918CA"/>
    <w:rsid w:val="00D918E2"/>
    <w:rsid w:val="00D95106"/>
    <w:rsid w:val="00D9532B"/>
    <w:rsid w:val="00D96A7E"/>
    <w:rsid w:val="00DA181D"/>
    <w:rsid w:val="00DA3AC0"/>
    <w:rsid w:val="00DA3C4F"/>
    <w:rsid w:val="00DA4538"/>
    <w:rsid w:val="00DA6FD1"/>
    <w:rsid w:val="00DB040C"/>
    <w:rsid w:val="00DB2CF4"/>
    <w:rsid w:val="00DB39A0"/>
    <w:rsid w:val="00DC059F"/>
    <w:rsid w:val="00DC3371"/>
    <w:rsid w:val="00DC4DC1"/>
    <w:rsid w:val="00DC7733"/>
    <w:rsid w:val="00DD041E"/>
    <w:rsid w:val="00DD14CA"/>
    <w:rsid w:val="00DD7C5E"/>
    <w:rsid w:val="00DE0ADC"/>
    <w:rsid w:val="00DE185F"/>
    <w:rsid w:val="00DE1A94"/>
    <w:rsid w:val="00DE27E4"/>
    <w:rsid w:val="00DE660C"/>
    <w:rsid w:val="00DE6E82"/>
    <w:rsid w:val="00DF3B87"/>
    <w:rsid w:val="00DF42B6"/>
    <w:rsid w:val="00DF68F4"/>
    <w:rsid w:val="00E0168F"/>
    <w:rsid w:val="00E01A52"/>
    <w:rsid w:val="00E0604F"/>
    <w:rsid w:val="00E138EC"/>
    <w:rsid w:val="00E15626"/>
    <w:rsid w:val="00E30039"/>
    <w:rsid w:val="00E40D4E"/>
    <w:rsid w:val="00E419CD"/>
    <w:rsid w:val="00E42B96"/>
    <w:rsid w:val="00E42FFB"/>
    <w:rsid w:val="00E46DF7"/>
    <w:rsid w:val="00E516BF"/>
    <w:rsid w:val="00E51F83"/>
    <w:rsid w:val="00E52191"/>
    <w:rsid w:val="00E52B67"/>
    <w:rsid w:val="00E539A6"/>
    <w:rsid w:val="00E547E7"/>
    <w:rsid w:val="00E571C5"/>
    <w:rsid w:val="00E618D8"/>
    <w:rsid w:val="00E6655C"/>
    <w:rsid w:val="00E75224"/>
    <w:rsid w:val="00E76F33"/>
    <w:rsid w:val="00E775B2"/>
    <w:rsid w:val="00E8267B"/>
    <w:rsid w:val="00E82EF7"/>
    <w:rsid w:val="00E850FA"/>
    <w:rsid w:val="00E86109"/>
    <w:rsid w:val="00E869C3"/>
    <w:rsid w:val="00E87280"/>
    <w:rsid w:val="00E91CB8"/>
    <w:rsid w:val="00E91D7A"/>
    <w:rsid w:val="00E970ED"/>
    <w:rsid w:val="00EA13C9"/>
    <w:rsid w:val="00EA5388"/>
    <w:rsid w:val="00EA7A42"/>
    <w:rsid w:val="00EC0B46"/>
    <w:rsid w:val="00EC0DC9"/>
    <w:rsid w:val="00EC6A48"/>
    <w:rsid w:val="00ED2795"/>
    <w:rsid w:val="00ED2F7B"/>
    <w:rsid w:val="00ED407A"/>
    <w:rsid w:val="00ED46F0"/>
    <w:rsid w:val="00ED55D3"/>
    <w:rsid w:val="00ED78C0"/>
    <w:rsid w:val="00EE535E"/>
    <w:rsid w:val="00EE747F"/>
    <w:rsid w:val="00EF1834"/>
    <w:rsid w:val="00EF1C02"/>
    <w:rsid w:val="00EF60E3"/>
    <w:rsid w:val="00EF7950"/>
    <w:rsid w:val="00F005CE"/>
    <w:rsid w:val="00F0242B"/>
    <w:rsid w:val="00F105BA"/>
    <w:rsid w:val="00F13351"/>
    <w:rsid w:val="00F13B1F"/>
    <w:rsid w:val="00F16B53"/>
    <w:rsid w:val="00F175AF"/>
    <w:rsid w:val="00F2100A"/>
    <w:rsid w:val="00F21C69"/>
    <w:rsid w:val="00F223B3"/>
    <w:rsid w:val="00F252E9"/>
    <w:rsid w:val="00F25D42"/>
    <w:rsid w:val="00F2784D"/>
    <w:rsid w:val="00F324EE"/>
    <w:rsid w:val="00F32A05"/>
    <w:rsid w:val="00F333C6"/>
    <w:rsid w:val="00F341ED"/>
    <w:rsid w:val="00F341FD"/>
    <w:rsid w:val="00F34742"/>
    <w:rsid w:val="00F44AD3"/>
    <w:rsid w:val="00F543EA"/>
    <w:rsid w:val="00F54C07"/>
    <w:rsid w:val="00F553BE"/>
    <w:rsid w:val="00F652E2"/>
    <w:rsid w:val="00F65FAB"/>
    <w:rsid w:val="00F71686"/>
    <w:rsid w:val="00F754BB"/>
    <w:rsid w:val="00F77270"/>
    <w:rsid w:val="00F77F05"/>
    <w:rsid w:val="00F81717"/>
    <w:rsid w:val="00F81B5B"/>
    <w:rsid w:val="00F82C17"/>
    <w:rsid w:val="00F846BB"/>
    <w:rsid w:val="00F85837"/>
    <w:rsid w:val="00F91481"/>
    <w:rsid w:val="00F92892"/>
    <w:rsid w:val="00FA1D59"/>
    <w:rsid w:val="00FA20DE"/>
    <w:rsid w:val="00FA4324"/>
    <w:rsid w:val="00FA52FF"/>
    <w:rsid w:val="00FA7443"/>
    <w:rsid w:val="00FA7701"/>
    <w:rsid w:val="00FB38C6"/>
    <w:rsid w:val="00FB70A4"/>
    <w:rsid w:val="00FB759B"/>
    <w:rsid w:val="00FB7C5B"/>
    <w:rsid w:val="00FC0CE5"/>
    <w:rsid w:val="00FC116B"/>
    <w:rsid w:val="00FC13FB"/>
    <w:rsid w:val="00FC2A61"/>
    <w:rsid w:val="00FC67F5"/>
    <w:rsid w:val="00FC6BB9"/>
    <w:rsid w:val="00FC798E"/>
    <w:rsid w:val="00FD02B4"/>
    <w:rsid w:val="00FD7098"/>
    <w:rsid w:val="00FE0C09"/>
    <w:rsid w:val="00FE2AE4"/>
    <w:rsid w:val="00FF21C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B527C96"/>
  <w15:chartTrackingRefBased/>
  <w15:docId w15:val="{8512161A-28AA-4703-B07B-E8B4F6266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0407"/>
    <w:pPr>
      <w:spacing w:before="100" w:beforeAutospacing="1" w:after="100" w:afterAutospacing="1"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C10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10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7F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1EA"/>
  </w:style>
  <w:style w:type="character" w:styleId="Strong">
    <w:name w:val="Strong"/>
    <w:basedOn w:val="DefaultParagraphFont"/>
    <w:uiPriority w:val="22"/>
    <w:qFormat/>
    <w:rsid w:val="003B21EA"/>
    <w:rPr>
      <w:b/>
      <w:bCs/>
    </w:rPr>
  </w:style>
  <w:style w:type="character" w:styleId="Emphasis">
    <w:name w:val="Emphasis"/>
    <w:basedOn w:val="DefaultParagraphFont"/>
    <w:uiPriority w:val="20"/>
    <w:qFormat/>
    <w:rsid w:val="003B21EA"/>
    <w:rPr>
      <w:i/>
      <w:iCs/>
    </w:rPr>
  </w:style>
  <w:style w:type="character" w:styleId="Hyperlink">
    <w:name w:val="Hyperlink"/>
    <w:basedOn w:val="DefaultParagraphFont"/>
    <w:uiPriority w:val="99"/>
    <w:unhideWhenUsed/>
    <w:rsid w:val="003B21EA"/>
    <w:rPr>
      <w:color w:val="0000FF"/>
      <w:u w:val="single"/>
    </w:rPr>
  </w:style>
  <w:style w:type="character" w:styleId="PlaceholderText">
    <w:name w:val="Placeholder Text"/>
    <w:basedOn w:val="DefaultParagraphFont"/>
    <w:uiPriority w:val="99"/>
    <w:semiHidden/>
    <w:rsid w:val="001E579E"/>
    <w:rPr>
      <w:color w:val="808080"/>
    </w:rPr>
  </w:style>
  <w:style w:type="character" w:styleId="UnresolvedMention">
    <w:name w:val="Unresolved Mention"/>
    <w:basedOn w:val="DefaultParagraphFont"/>
    <w:uiPriority w:val="99"/>
    <w:semiHidden/>
    <w:unhideWhenUsed/>
    <w:rsid w:val="00BE7317"/>
    <w:rPr>
      <w:color w:val="605E5C"/>
      <w:shd w:val="clear" w:color="auto" w:fill="E1DFDD"/>
    </w:rPr>
  </w:style>
  <w:style w:type="paragraph" w:customStyle="1" w:styleId="xparagraph">
    <w:name w:val="x_paragraph"/>
    <w:basedOn w:val="Normal"/>
    <w:rsid w:val="00A20D1C"/>
  </w:style>
  <w:style w:type="character" w:customStyle="1" w:styleId="xnormaltextrun">
    <w:name w:val="x_normaltextrun"/>
    <w:basedOn w:val="DefaultParagraphFont"/>
    <w:rsid w:val="00A20D1C"/>
  </w:style>
  <w:style w:type="character" w:customStyle="1" w:styleId="xeop">
    <w:name w:val="x_eop"/>
    <w:basedOn w:val="DefaultParagraphFont"/>
    <w:rsid w:val="00A20D1C"/>
  </w:style>
  <w:style w:type="paragraph" w:styleId="Title">
    <w:name w:val="Title"/>
    <w:basedOn w:val="Normal"/>
    <w:next w:val="Normal"/>
    <w:link w:val="TitleChar"/>
    <w:uiPriority w:val="10"/>
    <w:qFormat/>
    <w:rsid w:val="002C102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10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C10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10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67F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A834CB"/>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264F8C"/>
    <w:rPr>
      <w:sz w:val="16"/>
      <w:szCs w:val="16"/>
    </w:rPr>
  </w:style>
  <w:style w:type="paragraph" w:styleId="CommentText">
    <w:name w:val="annotation text"/>
    <w:basedOn w:val="Normal"/>
    <w:link w:val="CommentTextChar"/>
    <w:uiPriority w:val="99"/>
    <w:unhideWhenUsed/>
    <w:rsid w:val="00264F8C"/>
    <w:rPr>
      <w:sz w:val="20"/>
      <w:szCs w:val="20"/>
    </w:rPr>
  </w:style>
  <w:style w:type="character" w:customStyle="1" w:styleId="CommentTextChar">
    <w:name w:val="Comment Text Char"/>
    <w:basedOn w:val="DefaultParagraphFont"/>
    <w:link w:val="CommentText"/>
    <w:uiPriority w:val="99"/>
    <w:rsid w:val="00264F8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4F8C"/>
    <w:rPr>
      <w:b/>
      <w:bCs/>
    </w:rPr>
  </w:style>
  <w:style w:type="character" w:customStyle="1" w:styleId="CommentSubjectChar">
    <w:name w:val="Comment Subject Char"/>
    <w:basedOn w:val="CommentTextChar"/>
    <w:link w:val="CommentSubject"/>
    <w:uiPriority w:val="99"/>
    <w:semiHidden/>
    <w:rsid w:val="00264F8C"/>
    <w:rPr>
      <w:rFonts w:ascii="Times New Roman" w:hAnsi="Times New Roman"/>
      <w:b/>
      <w:bCs/>
      <w:sz w:val="20"/>
      <w:szCs w:val="20"/>
    </w:rPr>
  </w:style>
  <w:style w:type="paragraph" w:styleId="BalloonText">
    <w:name w:val="Balloon Text"/>
    <w:basedOn w:val="Normal"/>
    <w:link w:val="BalloonTextChar"/>
    <w:uiPriority w:val="99"/>
    <w:semiHidden/>
    <w:unhideWhenUsed/>
    <w:rsid w:val="00264F8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4F8C"/>
    <w:rPr>
      <w:rFonts w:ascii="Segoe UI" w:hAnsi="Segoe UI" w:cs="Segoe UI"/>
      <w:sz w:val="18"/>
      <w:szCs w:val="18"/>
    </w:rPr>
  </w:style>
  <w:style w:type="table" w:styleId="TableGrid">
    <w:name w:val="Table Grid"/>
    <w:basedOn w:val="TableNormal"/>
    <w:uiPriority w:val="39"/>
    <w:rsid w:val="006156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A384B"/>
    <w:rPr>
      <w:color w:val="954F72" w:themeColor="followedHyperlink"/>
      <w:u w:val="single"/>
    </w:rPr>
  </w:style>
  <w:style w:type="paragraph" w:styleId="Caption">
    <w:name w:val="caption"/>
    <w:basedOn w:val="Normal"/>
    <w:next w:val="Normal"/>
    <w:uiPriority w:val="35"/>
    <w:unhideWhenUsed/>
    <w:qFormat/>
    <w:rsid w:val="00F252E9"/>
    <w:pPr>
      <w:spacing w:before="0" w:after="200"/>
    </w:pPr>
    <w:rPr>
      <w:i/>
      <w:iCs/>
      <w:color w:val="44546A" w:themeColor="text2"/>
      <w:sz w:val="18"/>
      <w:szCs w:val="18"/>
    </w:rPr>
  </w:style>
  <w:style w:type="paragraph" w:styleId="Revision">
    <w:name w:val="Revision"/>
    <w:hidden/>
    <w:uiPriority w:val="99"/>
    <w:semiHidden/>
    <w:rsid w:val="00AB68BB"/>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025381">
      <w:bodyDiv w:val="1"/>
      <w:marLeft w:val="0"/>
      <w:marRight w:val="0"/>
      <w:marTop w:val="0"/>
      <w:marBottom w:val="0"/>
      <w:divBdr>
        <w:top w:val="none" w:sz="0" w:space="0" w:color="auto"/>
        <w:left w:val="none" w:sz="0" w:space="0" w:color="auto"/>
        <w:bottom w:val="none" w:sz="0" w:space="0" w:color="auto"/>
        <w:right w:val="none" w:sz="0" w:space="0" w:color="auto"/>
      </w:divBdr>
    </w:div>
    <w:div w:id="509297934">
      <w:bodyDiv w:val="1"/>
      <w:marLeft w:val="0"/>
      <w:marRight w:val="0"/>
      <w:marTop w:val="0"/>
      <w:marBottom w:val="0"/>
      <w:divBdr>
        <w:top w:val="none" w:sz="0" w:space="0" w:color="auto"/>
        <w:left w:val="none" w:sz="0" w:space="0" w:color="auto"/>
        <w:bottom w:val="none" w:sz="0" w:space="0" w:color="auto"/>
        <w:right w:val="none" w:sz="0" w:space="0" w:color="auto"/>
      </w:divBdr>
    </w:div>
    <w:div w:id="1671523961">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hyperlink" Target="mailto:a.kikhney@embl-hamburg.de"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mailto:svergun@embl-hamburg.de"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chart" Target="charts/chart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hart" Target="charts/chart1.xml"/><Relationship Id="rId35" Type="http://schemas.openxmlformats.org/officeDocument/2006/relationships/image" Target="media/image24.png"/><Relationship Id="rId8" Type="http://schemas.openxmlformats.org/officeDocument/2006/relationships/comments" Target="comments.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image" Target="../media/image20.png"/><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admin\Documents\EMBL\Manuscripts\Dima-NN-2021\fig-7.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cuments\EMBL\Manuscripts\Dima-NN-2021\mw-trained-on-abs-vs-nois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1777440166318072E-2"/>
          <c:y val="1.2536162799019153E-2"/>
          <c:w val="0.890520796070988"/>
          <c:h val="0.90556452627864337"/>
        </c:manualLayout>
      </c:layout>
      <c:scatterChart>
        <c:scatterStyle val="lineMarker"/>
        <c:varyColors val="0"/>
        <c:ser>
          <c:idx val="0"/>
          <c:order val="0"/>
          <c:tx>
            <c:v>mw</c:v>
          </c:tx>
          <c:spPr>
            <a:ln w="19050" cap="rnd">
              <a:solidFill>
                <a:schemeClr val="accent6">
                  <a:lumMod val="75000"/>
                </a:schemeClr>
              </a:solidFill>
              <a:round/>
            </a:ln>
            <a:effectLst/>
          </c:spPr>
          <c:marker>
            <c:symbol val="circle"/>
            <c:size val="7"/>
            <c:spPr>
              <a:solidFill>
                <a:schemeClr val="accent6">
                  <a:lumMod val="75000"/>
                </a:schemeClr>
              </a:solidFill>
              <a:ln w="9525">
                <a:solidFill>
                  <a:srgbClr val="2C421A"/>
                </a:solidFill>
              </a:ln>
              <a:effectLst/>
            </c:spPr>
          </c:marker>
          <c:xVal>
            <c:numRef>
              <c:f>mw!$A$2:$A$10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mw!$B$2:$B$10</c:f>
              <c:numCache>
                <c:formatCode>0.00%</c:formatCode>
                <c:ptCount val="9"/>
                <c:pt idx="0">
                  <c:v>2.7400000000000001E-2</c:v>
                </c:pt>
                <c:pt idx="1">
                  <c:v>2.7699999999999999E-2</c:v>
                </c:pt>
                <c:pt idx="2">
                  <c:v>2.7699999999999999E-2</c:v>
                </c:pt>
                <c:pt idx="3">
                  <c:v>3.32E-2</c:v>
                </c:pt>
                <c:pt idx="4">
                  <c:v>3.6299999999999999E-2</c:v>
                </c:pt>
                <c:pt idx="5">
                  <c:v>4.02E-2</c:v>
                </c:pt>
                <c:pt idx="6">
                  <c:v>7.9600000000000004E-2</c:v>
                </c:pt>
                <c:pt idx="7">
                  <c:v>0.1169</c:v>
                </c:pt>
                <c:pt idx="8">
                  <c:v>0.18809999999999999</c:v>
                </c:pt>
              </c:numCache>
            </c:numRef>
          </c:yVal>
          <c:smooth val="0"/>
          <c:extLst>
            <c:ext xmlns:c16="http://schemas.microsoft.com/office/drawing/2014/chart" uri="{C3380CC4-5D6E-409C-BE32-E72D297353CC}">
              <c16:uniqueId val="{00000000-6C79-4111-AC35-E8CC098A3621}"/>
            </c:ext>
          </c:extLst>
        </c:ser>
        <c:ser>
          <c:idx val="1"/>
          <c:order val="1"/>
          <c:tx>
            <c:v>dmax</c:v>
          </c:tx>
          <c:spPr>
            <a:ln w="19050" cap="rnd">
              <a:solidFill>
                <a:srgbClr val="542B72"/>
              </a:solidFill>
              <a:round/>
            </a:ln>
            <a:effectLst/>
          </c:spPr>
          <c:marker>
            <c:symbol val="circle"/>
            <c:size val="7"/>
            <c:spPr>
              <a:solidFill>
                <a:srgbClr val="8545B5"/>
              </a:solidFill>
              <a:ln w="9525">
                <a:solidFill>
                  <a:srgbClr val="542B72"/>
                </a:solidFill>
              </a:ln>
              <a:effectLst/>
            </c:spPr>
          </c:marker>
          <c:xVal>
            <c:numRef>
              <c:f>dmax!$A$2:$A$10</c:f>
              <c:numCache>
                <c:formatCode>General</c:formatCode>
                <c:ptCount val="9"/>
                <c:pt idx="0">
                  <c:v>1</c:v>
                </c:pt>
                <c:pt idx="1">
                  <c:v>0.8</c:v>
                </c:pt>
                <c:pt idx="2">
                  <c:v>0.6</c:v>
                </c:pt>
                <c:pt idx="3">
                  <c:v>0.4</c:v>
                </c:pt>
                <c:pt idx="4">
                  <c:v>0.3</c:v>
                </c:pt>
                <c:pt idx="5">
                  <c:v>0.2</c:v>
                </c:pt>
                <c:pt idx="6">
                  <c:v>0.1</c:v>
                </c:pt>
                <c:pt idx="7">
                  <c:v>0.05</c:v>
                </c:pt>
                <c:pt idx="8">
                  <c:v>2.5000000000000001E-2</c:v>
                </c:pt>
              </c:numCache>
            </c:numRef>
          </c:xVal>
          <c:yVal>
            <c:numRef>
              <c:f>dmax!$B$2:$B$10</c:f>
              <c:numCache>
                <c:formatCode>0.00%</c:formatCode>
                <c:ptCount val="9"/>
                <c:pt idx="0">
                  <c:v>2.7799999999999998E-2</c:v>
                </c:pt>
                <c:pt idx="1">
                  <c:v>2.52E-2</c:v>
                </c:pt>
                <c:pt idx="2">
                  <c:v>2.87E-2</c:v>
                </c:pt>
                <c:pt idx="3">
                  <c:v>2.7199999999999998E-2</c:v>
                </c:pt>
                <c:pt idx="4">
                  <c:v>3.1899999999999998E-2</c:v>
                </c:pt>
                <c:pt idx="5">
                  <c:v>3.2300000000000002E-2</c:v>
                </c:pt>
                <c:pt idx="6">
                  <c:v>3.3000000000000002E-2</c:v>
                </c:pt>
                <c:pt idx="7">
                  <c:v>4.3900000000000002E-2</c:v>
                </c:pt>
                <c:pt idx="8">
                  <c:v>9.11E-2</c:v>
                </c:pt>
              </c:numCache>
            </c:numRef>
          </c:yVal>
          <c:smooth val="0"/>
          <c:extLst>
            <c:ext xmlns:c16="http://schemas.microsoft.com/office/drawing/2014/chart" uri="{C3380CC4-5D6E-409C-BE32-E72D297353CC}">
              <c16:uniqueId val="{00000001-6C79-4111-AC35-E8CC098A3621}"/>
            </c:ext>
          </c:extLst>
        </c:ser>
        <c:dLbls>
          <c:showLegendKey val="0"/>
          <c:showVal val="0"/>
          <c:showCatName val="0"/>
          <c:showSerName val="0"/>
          <c:showPercent val="0"/>
          <c:showBubbleSize val="0"/>
        </c:dLbls>
        <c:axId val="1010786912"/>
        <c:axId val="785309088"/>
      </c:scatterChart>
      <c:valAx>
        <c:axId val="101078691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t>
                </a:r>
                <a:r>
                  <a:rPr lang="en-GB" baseline="-25000"/>
                  <a:t>max</a:t>
                </a:r>
                <a:r>
                  <a:rPr lang="en-GB" baseline="0"/>
                  <a:t>, Å</a:t>
                </a:r>
                <a:r>
                  <a:rPr lang="en-GB" baseline="30000"/>
                  <a:t>-1</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785309088"/>
        <c:crosses val="autoZero"/>
        <c:crossBetween val="midCat"/>
      </c:valAx>
      <c:valAx>
        <c:axId val="785309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average</a:t>
                </a:r>
                <a:r>
                  <a:rPr lang="en-GB" baseline="0"/>
                  <a:t>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1010786912"/>
        <c:crosses val="autoZero"/>
        <c:crossBetween val="midCat"/>
      </c:valAx>
      <c:spPr>
        <a:blipFill dpi="0" rotWithShape="1">
          <a:blip xmlns:r="http://schemas.openxmlformats.org/officeDocument/2006/relationships" r:embed="rId3">
            <a:alphaModFix amt="78000"/>
          </a:blip>
          <a:srcRect/>
          <a:stretch>
            <a:fillRect/>
          </a:stretch>
        </a:blip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'mw-trained-on-abs-vs-noisy'!$C$2</c:f>
              <c:strCache>
                <c:ptCount val="1"/>
                <c:pt idx="0">
                  <c:v> median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'mw-trained-on-abs-vs-noisy'!$A$3:$A$9</c:f>
              <c:numCache>
                <c:formatCode>General</c:formatCode>
                <c:ptCount val="7"/>
                <c:pt idx="0">
                  <c:v>0.25</c:v>
                </c:pt>
                <c:pt idx="1">
                  <c:v>0.5</c:v>
                </c:pt>
                <c:pt idx="2">
                  <c:v>1</c:v>
                </c:pt>
                <c:pt idx="3">
                  <c:v>2</c:v>
                </c:pt>
                <c:pt idx="4">
                  <c:v>4</c:v>
                </c:pt>
                <c:pt idx="5">
                  <c:v>8</c:v>
                </c:pt>
                <c:pt idx="6">
                  <c:v>16</c:v>
                </c:pt>
              </c:numCache>
            </c:numRef>
          </c:xVal>
          <c:yVal>
            <c:numRef>
              <c:f>'mw-trained-on-abs-vs-noisy'!$J$3:$J$9</c:f>
              <c:numCache>
                <c:formatCode>0.00%</c:formatCode>
                <c:ptCount val="7"/>
                <c:pt idx="0">
                  <c:v>0.17730000000000001</c:v>
                </c:pt>
                <c:pt idx="1">
                  <c:v>9.5200000000000007E-2</c:v>
                </c:pt>
                <c:pt idx="2">
                  <c:v>5.3999999999999999E-2</c:v>
                </c:pt>
                <c:pt idx="3">
                  <c:v>3.9199999999999999E-2</c:v>
                </c:pt>
                <c:pt idx="4">
                  <c:v>2.9499999999999998E-2</c:v>
                </c:pt>
                <c:pt idx="5">
                  <c:v>2.6100000000000002E-2</c:v>
                </c:pt>
                <c:pt idx="6">
                  <c:v>2.5600000000000001E-2</c:v>
                </c:pt>
              </c:numCache>
            </c:numRef>
          </c:yVal>
          <c:smooth val="0"/>
          <c:extLst>
            <c:ext xmlns:c16="http://schemas.microsoft.com/office/drawing/2014/chart" uri="{C3380CC4-5D6E-409C-BE32-E72D297353CC}">
              <c16:uniqueId val="{00000000-BEE5-444E-99DE-60AF25D687F0}"/>
            </c:ext>
          </c:extLst>
        </c:ser>
        <c:ser>
          <c:idx val="1"/>
          <c:order val="1"/>
          <c:tx>
            <c:strRef>
              <c:f>'mw-trained-on-abs-vs-noisy'!$E$1:$H$1</c:f>
              <c:strCache>
                <c:ptCount val="1"/>
                <c:pt idx="0">
                  <c:v>Trained on noisy (augmented)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'mw-trained-on-abs-vs-noisy'!$E$3:$E$9</c:f>
              <c:numCache>
                <c:formatCode>General</c:formatCode>
                <c:ptCount val="7"/>
                <c:pt idx="0">
                  <c:v>0.25</c:v>
                </c:pt>
                <c:pt idx="1">
                  <c:v>0.5</c:v>
                </c:pt>
                <c:pt idx="2">
                  <c:v>1</c:v>
                </c:pt>
                <c:pt idx="3">
                  <c:v>2</c:v>
                </c:pt>
                <c:pt idx="4">
                  <c:v>4</c:v>
                </c:pt>
                <c:pt idx="5">
                  <c:v>8</c:v>
                </c:pt>
                <c:pt idx="6">
                  <c:v>16</c:v>
                </c:pt>
              </c:numCache>
            </c:numRef>
          </c:xVal>
          <c:yVal>
            <c:numRef>
              <c:f>'mw-trained-on-abs-vs-noisy'!$F$3:$F$9</c:f>
              <c:numCache>
                <c:formatCode>0.00%</c:formatCode>
                <c:ptCount val="7"/>
                <c:pt idx="0">
                  <c:v>5.4300000000000001E-2</c:v>
                </c:pt>
                <c:pt idx="1">
                  <c:v>3.6499999999999998E-2</c:v>
                </c:pt>
                <c:pt idx="2">
                  <c:v>2.9499999999999998E-2</c:v>
                </c:pt>
                <c:pt idx="3">
                  <c:v>2.75E-2</c:v>
                </c:pt>
                <c:pt idx="4">
                  <c:v>2.6499999999999999E-2</c:v>
                </c:pt>
                <c:pt idx="5">
                  <c:v>2.6700000000000002E-2</c:v>
                </c:pt>
                <c:pt idx="6">
                  <c:v>2.6800000000000001E-2</c:v>
                </c:pt>
              </c:numCache>
            </c:numRef>
          </c:yVal>
          <c:smooth val="0"/>
          <c:extLst>
            <c:ext xmlns:c16="http://schemas.microsoft.com/office/drawing/2014/chart" uri="{C3380CC4-5D6E-409C-BE32-E72D297353CC}">
              <c16:uniqueId val="{00000001-BEE5-444E-99DE-60AF25D687F0}"/>
            </c:ext>
          </c:extLst>
        </c:ser>
        <c:dLbls>
          <c:showLegendKey val="0"/>
          <c:showVal val="0"/>
          <c:showCatName val="0"/>
          <c:showSerName val="0"/>
          <c:showPercent val="0"/>
          <c:showBubbleSize val="0"/>
        </c:dLbls>
        <c:axId val="497441951"/>
        <c:axId val="443804975"/>
      </c:scatterChart>
      <c:valAx>
        <c:axId val="497441951"/>
        <c:scaling>
          <c:logBase val="2"/>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Simulated</a:t>
                </a:r>
                <a:r>
                  <a:rPr lang="en-GB" baseline="0"/>
                  <a:t> concentration, mg/ml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443804975"/>
        <c:crosses val="autoZero"/>
        <c:crossBetween val="midCat"/>
      </c:valAx>
      <c:valAx>
        <c:axId val="4438049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relative MW error</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497441951"/>
        <c:crossesAt val="2.5000000000000005E-2"/>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C1D80-5829-436B-9714-C6490911C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29800</TotalTime>
  <Pages>17</Pages>
  <Words>27768</Words>
  <Characters>158278</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Молоденский</dc:creator>
  <cp:keywords/>
  <dc:description/>
  <cp:lastModifiedBy>AL</cp:lastModifiedBy>
  <cp:revision>63</cp:revision>
  <dcterms:created xsi:type="dcterms:W3CDTF">2020-05-05T09:54:00Z</dcterms:created>
  <dcterms:modified xsi:type="dcterms:W3CDTF">2021-08-06T20:35:00Z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http://www.zotero.org/styles/structure</vt:lpwstr>
  </property>
  <property fmtid="{D5CDD505-2E9C-101B-9397-08002B2CF9AE}" pid="21" name="Mendeley Recent Style Name 9_1">
    <vt:lpwstr>Structure</vt:lpwstr>
  </property>
  <property fmtid="{D5CDD505-2E9C-101B-9397-08002B2CF9AE}" pid="22" name="Mendeley Document_1">
    <vt:lpwstr>True</vt:lpwstr>
  </property>
  <property fmtid="{D5CDD505-2E9C-101B-9397-08002B2CF9AE}" pid="23" name="Mendeley Unique User Id_1">
    <vt:lpwstr>ebc18bba-8e07-3b07-95df-61dfd2271e8c</vt:lpwstr>
  </property>
  <property fmtid="{D5CDD505-2E9C-101B-9397-08002B2CF9AE}" pid="24" name="Mendeley Citation Style_1">
    <vt:lpwstr>http://www.zotero.org/styles/structure</vt:lpwstr>
  </property>
</Properties>
</file>