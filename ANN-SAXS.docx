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E95DB" w14:textId="315BB0F4" w:rsidR="003B21EA" w:rsidRDefault="00A20D1C" w:rsidP="00951C75">
      <w:pPr>
        <w:pStyle w:val="Title"/>
      </w:pPr>
      <w:bookmarkStart w:id="0" w:name="_GoBack"/>
      <w:bookmarkEnd w:id="0"/>
      <w:r w:rsidRPr="00A20D1C">
        <w:t>Artificial neural networks for solution scattering data analysis</w:t>
      </w:r>
      <w:r w:rsidR="003B21EA" w:rsidRPr="00A20D1C">
        <w:t xml:space="preserve"> </w:t>
      </w:r>
    </w:p>
    <w:p w14:paraId="25A05769" w14:textId="02EAB7E6" w:rsidR="000A7EB3" w:rsidRPr="005F11A9" w:rsidRDefault="000A7EB3" w:rsidP="00951C75">
      <w:r w:rsidRPr="005F11A9">
        <w:t>D.</w:t>
      </w:r>
      <w:r w:rsidR="00C45B4D" w:rsidRPr="005F11A9">
        <w:t>S.</w:t>
      </w:r>
      <w:r w:rsidRPr="005F11A9">
        <w:t xml:space="preserve"> Molodenskiy</w:t>
      </w:r>
      <w:r w:rsidR="0060197A" w:rsidRPr="005F11A9">
        <w:rPr>
          <w:vertAlign w:val="superscript"/>
        </w:rPr>
        <w:t>1</w:t>
      </w:r>
      <w:r w:rsidRPr="005F11A9">
        <w:t>, D.</w:t>
      </w:r>
      <w:r w:rsidR="00C45B4D" w:rsidRPr="005F11A9">
        <w:t>I.</w:t>
      </w:r>
      <w:r w:rsidRPr="005F11A9">
        <w:t xml:space="preserve"> Svergun</w:t>
      </w:r>
      <w:r w:rsidR="0060197A" w:rsidRPr="005F11A9">
        <w:rPr>
          <w:vertAlign w:val="superscript"/>
        </w:rPr>
        <w:t>1</w:t>
      </w:r>
      <w:r w:rsidRPr="005F11A9">
        <w:t>* and A.</w:t>
      </w:r>
      <w:r w:rsidR="00C45B4D" w:rsidRPr="005F11A9">
        <w:t>G.</w:t>
      </w:r>
      <w:r w:rsidRPr="005F11A9">
        <w:t xml:space="preserve"> Kikhney</w:t>
      </w:r>
      <w:r w:rsidR="0060197A" w:rsidRPr="005F11A9">
        <w:rPr>
          <w:vertAlign w:val="superscript"/>
        </w:rPr>
        <w:t>1</w:t>
      </w:r>
      <w:r w:rsidRPr="005F11A9">
        <w:t>*</w:t>
      </w:r>
    </w:p>
    <w:p w14:paraId="70CFDCC4" w14:textId="504089FE" w:rsidR="000A7EB3" w:rsidRDefault="0060197A">
      <w:r w:rsidRPr="0060197A">
        <w:rPr>
          <w:vertAlign w:val="superscript"/>
          <w:lang w:val="en-US"/>
        </w:rPr>
        <w:t>1</w:t>
      </w:r>
      <w:r w:rsidR="000A7EB3" w:rsidRPr="000A7EB3">
        <w:rPr>
          <w:lang w:val="en-US"/>
        </w:rPr>
        <w:t xml:space="preserve"> </w:t>
      </w:r>
      <w:r w:rsidR="000A7EB3">
        <w:t>European Molecular Biology Laboratory, Hamburg Outstation, EMBL c/o DESY, Notkestrasse 85, D-22607 Hamburg, Germany</w:t>
      </w:r>
    </w:p>
    <w:p w14:paraId="56FAB4A8" w14:textId="1AB9147E" w:rsidR="0060197A" w:rsidRDefault="0060197A">
      <w:pPr>
        <w:rPr>
          <w:color w:val="737373"/>
          <w:lang w:val="en-US"/>
        </w:rPr>
      </w:pPr>
      <w:r>
        <w:rPr>
          <w:color w:val="737373"/>
          <w:lang w:val="en-US"/>
        </w:rPr>
        <w:t xml:space="preserve">Corresponding authors:  </w:t>
      </w:r>
      <w:hyperlink r:id="rId6" w:history="1">
        <w:r w:rsidRPr="0046564D">
          <w:rPr>
            <w:rStyle w:val="Hyperlink"/>
            <w:rFonts w:ascii="Arial" w:hAnsi="Arial" w:cs="Arial"/>
            <w:sz w:val="21"/>
            <w:szCs w:val="21"/>
            <w:lang w:val="en-US"/>
          </w:rPr>
          <w:t>svergun@embl-hamburg.de</w:t>
        </w:r>
      </w:hyperlink>
    </w:p>
    <w:p w14:paraId="2E039122" w14:textId="3C92D625" w:rsidR="0060197A" w:rsidRDefault="0060197A">
      <w:pPr>
        <w:rPr>
          <w:color w:val="737373"/>
          <w:lang w:val="en-US"/>
        </w:rPr>
      </w:pPr>
      <w:r>
        <w:rPr>
          <w:color w:val="737373"/>
          <w:lang w:val="en-US"/>
        </w:rPr>
        <w:t xml:space="preserve">                                        </w:t>
      </w:r>
      <w:hyperlink r:id="rId7" w:history="1">
        <w:r w:rsidR="002607F1" w:rsidRPr="0046564D">
          <w:rPr>
            <w:rStyle w:val="Hyperlink"/>
            <w:rFonts w:ascii="Arial" w:hAnsi="Arial" w:cs="Arial"/>
            <w:sz w:val="21"/>
            <w:szCs w:val="21"/>
            <w:lang w:val="en-US"/>
          </w:rPr>
          <w:t>a.kikhney@embl-hamburg.de</w:t>
        </w:r>
      </w:hyperlink>
    </w:p>
    <w:p w14:paraId="4DDC6606" w14:textId="77777777" w:rsidR="0060197A" w:rsidRPr="0060197A" w:rsidRDefault="0060197A">
      <w:pPr>
        <w:rPr>
          <w:lang w:val="en-US"/>
        </w:rPr>
      </w:pPr>
    </w:p>
    <w:p w14:paraId="42A7BBD7" w14:textId="77777777" w:rsidR="003B21EA" w:rsidRDefault="003B21EA">
      <w:pPr>
        <w:pStyle w:val="Heading1"/>
      </w:pPr>
      <w:r>
        <w:rPr>
          <w:rStyle w:val="Emphasis"/>
        </w:rPr>
        <w:t>Abstract</w:t>
      </w:r>
      <w:r>
        <w:t xml:space="preserve"> </w:t>
      </w:r>
    </w:p>
    <w:p w14:paraId="37DDF34F" w14:textId="761C985F" w:rsidR="003B21EA" w:rsidRDefault="00FC13FB">
      <w:pPr>
        <w:pStyle w:val="NormalWeb"/>
      </w:pPr>
      <w:r>
        <w:rPr>
          <w:lang w:val="en-US"/>
        </w:rPr>
        <w:t>Small</w:t>
      </w:r>
      <w:r w:rsidR="00C45E7D">
        <w:rPr>
          <w:lang w:val="en-US"/>
        </w:rPr>
        <w:t>-</w:t>
      </w:r>
      <w:r>
        <w:rPr>
          <w:lang w:val="en-US"/>
        </w:rPr>
        <w:t>angle</w:t>
      </w:r>
      <w:r w:rsidR="009D75C0">
        <w:rPr>
          <w:lang w:val="en-US"/>
        </w:rPr>
        <w:t xml:space="preserve"> X-ray</w:t>
      </w:r>
      <w:r>
        <w:rPr>
          <w:lang w:val="en-US"/>
        </w:rPr>
        <w:t xml:space="preserve"> scattering (</w:t>
      </w:r>
      <w:r w:rsidR="009D75C0">
        <w:rPr>
          <w:lang w:val="en-US"/>
        </w:rPr>
        <w:t>SAXS</w:t>
      </w:r>
      <w:commentRangeStart w:id="1"/>
      <w:commentRangeEnd w:id="1"/>
      <w:r w:rsidR="00326659">
        <w:rPr>
          <w:rStyle w:val="CommentReference"/>
          <w:rFonts w:eastAsiaTheme="minorHAnsi" w:cstheme="minorBidi"/>
        </w:rPr>
        <w:commentReference w:id="1"/>
      </w:r>
      <w:r>
        <w:rPr>
          <w:lang w:val="en-US"/>
        </w:rPr>
        <w:t xml:space="preserve">) experiments are widely used for </w:t>
      </w:r>
      <w:r w:rsidR="004D383F">
        <w:rPr>
          <w:lang w:val="en-US"/>
        </w:rPr>
        <w:t xml:space="preserve">the </w:t>
      </w:r>
      <w:r>
        <w:rPr>
          <w:lang w:val="en-US"/>
        </w:rPr>
        <w:t xml:space="preserve">characterization of biological macromolecules in solution. </w:t>
      </w:r>
      <w:r w:rsidR="009D75C0">
        <w:rPr>
          <w:lang w:val="en-US"/>
        </w:rPr>
        <w:t>SAXS</w:t>
      </w:r>
      <w:r w:rsidR="00C45E7D">
        <w:rPr>
          <w:lang w:val="en-US"/>
        </w:rPr>
        <w:t xml:space="preserve"> patterns contain information on the size and shape of dissolved particles in </w:t>
      </w:r>
      <w:r w:rsidR="00593655">
        <w:rPr>
          <w:lang w:val="en-US"/>
        </w:rPr>
        <w:t xml:space="preserve">nanometer </w:t>
      </w:r>
      <w:r w:rsidR="00C45E7D">
        <w:rPr>
          <w:lang w:val="en-US"/>
        </w:rPr>
        <w:t>resolution. Here w</w:t>
      </w:r>
      <w:r w:rsidR="003B21EA">
        <w:t xml:space="preserve">e propose a novel method </w:t>
      </w:r>
      <w:r w:rsidR="005771CF">
        <w:rPr>
          <w:lang w:val="en-US"/>
        </w:rPr>
        <w:t>for primary</w:t>
      </w:r>
      <w:r w:rsidR="003B21EA">
        <w:t xml:space="preserve"> SAXS data analysis based on </w:t>
      </w:r>
      <w:r w:rsidR="004D383F">
        <w:t xml:space="preserve">the </w:t>
      </w:r>
      <w:r w:rsidR="003B21EA">
        <w:t xml:space="preserve">application </w:t>
      </w:r>
      <w:commentRangeStart w:id="2"/>
      <w:r w:rsidR="003B21EA">
        <w:t>of</w:t>
      </w:r>
      <w:commentRangeEnd w:id="2"/>
      <w:r w:rsidR="00326659">
        <w:rPr>
          <w:rStyle w:val="CommentReference"/>
          <w:rFonts w:eastAsiaTheme="minorHAnsi" w:cstheme="minorBidi"/>
        </w:rPr>
        <w:commentReference w:id="2"/>
      </w:r>
      <w:r w:rsidR="003B21EA">
        <w:t xml:space="preserve"> </w:t>
      </w:r>
      <w:r w:rsidR="005771CF">
        <w:rPr>
          <w:lang w:val="en-US"/>
        </w:rPr>
        <w:t xml:space="preserve">artificial </w:t>
      </w:r>
      <w:r w:rsidR="003B21EA">
        <w:t>neural networks</w:t>
      </w:r>
      <w:ins w:id="3" w:author="dmitri" w:date="2021-08-07T18:13:00Z">
        <w:r w:rsidR="00802834">
          <w:rPr>
            <w:lang w:val="en-US"/>
          </w:rPr>
          <w:t xml:space="preserve"> (</w:t>
        </w:r>
        <w:r w:rsidR="00E078E1">
          <w:rPr>
            <w:lang w:val="en-US"/>
          </w:rPr>
          <w:t>NN)</w:t>
        </w:r>
      </w:ins>
      <w:r w:rsidR="003B21EA">
        <w:t xml:space="preserve">. </w:t>
      </w:r>
      <w:r w:rsidR="00D16E6A">
        <w:rPr>
          <w:lang w:val="en-US"/>
        </w:rPr>
        <w:t xml:space="preserve">Trained on synthetic </w:t>
      </w:r>
      <w:r w:rsidR="009D75C0">
        <w:rPr>
          <w:lang w:val="en-US"/>
        </w:rPr>
        <w:t>SAXS</w:t>
      </w:r>
      <w:r w:rsidR="00D16E6A">
        <w:rPr>
          <w:lang w:val="en-US"/>
        </w:rPr>
        <w:t xml:space="preserve"> data</w:t>
      </w:r>
      <w:r w:rsidR="004E0DA8">
        <w:rPr>
          <w:lang w:val="en-US"/>
        </w:rPr>
        <w:t xml:space="preserve">, </w:t>
      </w:r>
      <w:r w:rsidR="00566C92">
        <w:rPr>
          <w:lang w:val="en-US"/>
        </w:rPr>
        <w:t>the</w:t>
      </w:r>
      <w:r w:rsidR="00326659">
        <w:rPr>
          <w:lang w:val="en-US"/>
        </w:rPr>
        <w:t xml:space="preserve"> f</w:t>
      </w:r>
      <w:r w:rsidR="00326659" w:rsidRPr="00326659">
        <w:rPr>
          <w:lang w:val="en-US"/>
        </w:rPr>
        <w:t>eedforward</w:t>
      </w:r>
      <w:r w:rsidR="00566C92">
        <w:rPr>
          <w:lang w:val="en-US"/>
        </w:rPr>
        <w:t xml:space="preserve"> neural networks</w:t>
      </w:r>
      <w:r w:rsidR="00D16E6A">
        <w:rPr>
          <w:lang w:val="en-US"/>
        </w:rPr>
        <w:t xml:space="preserve"> are able to </w:t>
      </w:r>
      <w:r w:rsidR="002304B0">
        <w:rPr>
          <w:lang w:val="en-US"/>
        </w:rPr>
        <w:t xml:space="preserve">reliably </w:t>
      </w:r>
      <w:r w:rsidR="00D16E6A">
        <w:rPr>
          <w:lang w:val="en-US"/>
        </w:rPr>
        <w:t>predict molecular weight and maximum intraparticle distance (</w:t>
      </w:r>
      <w:r w:rsidR="00D16E6A" w:rsidRPr="000D19E3">
        <w:rPr>
          <w:lang w:val="en-US"/>
          <w:rPrChange w:id="4" w:author="Дмитрий Молоденский" w:date="2021-08-10T10:41:00Z">
            <w:rPr>
              <w:i/>
              <w:iCs/>
              <w:lang w:val="en-US"/>
            </w:rPr>
          </w:rPrChange>
        </w:rPr>
        <w:t>D</w:t>
      </w:r>
      <w:r w:rsidR="00D16E6A" w:rsidRPr="000D19E3">
        <w:rPr>
          <w:vertAlign w:val="subscript"/>
          <w:lang w:val="en-US"/>
          <w:rPrChange w:id="5" w:author="Дмитрий Молоденский" w:date="2021-08-10T10:41:00Z">
            <w:rPr>
              <w:i/>
              <w:iCs/>
              <w:vertAlign w:val="subscript"/>
              <w:lang w:val="en-US"/>
            </w:rPr>
          </w:rPrChange>
        </w:rPr>
        <w:t>max</w:t>
      </w:r>
      <w:r w:rsidR="00D16E6A">
        <w:rPr>
          <w:lang w:val="en-US"/>
        </w:rPr>
        <w:t xml:space="preserve">) </w:t>
      </w:r>
      <w:r w:rsidR="002304B0">
        <w:rPr>
          <w:lang w:val="en-US"/>
        </w:rPr>
        <w:t>directly from</w:t>
      </w:r>
      <w:r w:rsidR="004E0DA8">
        <w:rPr>
          <w:lang w:val="en-US"/>
        </w:rPr>
        <w:t xml:space="preserve"> </w:t>
      </w:r>
      <w:ins w:id="6" w:author="dmitri" w:date="2021-08-07T18:08:00Z">
        <w:r w:rsidR="00E078E1">
          <w:rPr>
            <w:lang w:val="en-US"/>
          </w:rPr>
          <w:t xml:space="preserve">the </w:t>
        </w:r>
      </w:ins>
      <w:r w:rsidR="004E0DA8">
        <w:rPr>
          <w:lang w:val="en-US"/>
        </w:rPr>
        <w:t>experimental data</w:t>
      </w:r>
      <w:r w:rsidR="007A7B7C">
        <w:rPr>
          <w:lang w:val="en-US"/>
        </w:rPr>
        <w:t xml:space="preserve">. </w:t>
      </w:r>
      <w:del w:id="7" w:author="dmitri" w:date="2021-08-07T18:08:00Z">
        <w:r w:rsidR="002304B0" w:rsidDel="00E078E1">
          <w:rPr>
            <w:lang w:val="en-US"/>
          </w:rPr>
          <w:delText xml:space="preserve">Our </w:delText>
        </w:r>
      </w:del>
      <w:ins w:id="8" w:author="dmitri" w:date="2021-08-07T18:08:00Z">
        <w:r w:rsidR="00E078E1">
          <w:rPr>
            <w:lang w:val="en-US"/>
          </w:rPr>
          <w:t xml:space="preserve">The </w:t>
        </w:r>
      </w:ins>
      <w:r w:rsidR="00E869C3">
        <w:rPr>
          <w:lang w:val="en-US"/>
        </w:rPr>
        <w:t>method is applicable to data from monodisperse solutions of folded proteins, intrinsically disordered proteins and</w:t>
      </w:r>
      <w:r w:rsidR="006B0E65">
        <w:rPr>
          <w:lang w:val="en-US"/>
        </w:rPr>
        <w:t xml:space="preserve"> nucleic acids</w:t>
      </w:r>
      <w:r w:rsidR="00D16E6A">
        <w:rPr>
          <w:lang w:val="en-US"/>
        </w:rPr>
        <w:t>.</w:t>
      </w:r>
      <w:r w:rsidR="00DA3AC0">
        <w:rPr>
          <w:lang w:val="en-US"/>
        </w:rPr>
        <w:t xml:space="preserve"> </w:t>
      </w:r>
      <w:ins w:id="9" w:author="dmitri" w:date="2021-08-07T18:09:00Z">
        <w:r w:rsidR="00E078E1">
          <w:rPr>
            <w:lang w:val="en-US"/>
          </w:rPr>
          <w:t>E</w:t>
        </w:r>
      </w:ins>
      <w:ins w:id="10" w:author="dmitri" w:date="2021-08-07T18:10:00Z">
        <w:r w:rsidR="00E078E1">
          <w:rPr>
            <w:lang w:val="en-US"/>
          </w:rPr>
          <w:t xml:space="preserve">xtensive </w:t>
        </w:r>
      </w:ins>
      <w:del w:id="11" w:author="dmitri" w:date="2021-08-07T18:10:00Z">
        <w:r w:rsidR="005771CF" w:rsidDel="00E078E1">
          <w:rPr>
            <w:lang w:val="en-US"/>
          </w:rPr>
          <w:delText xml:space="preserve">The method was rigorously </w:delText>
        </w:r>
      </w:del>
      <w:r w:rsidR="005771CF">
        <w:rPr>
          <w:lang w:val="en-US"/>
        </w:rPr>
        <w:t>test</w:t>
      </w:r>
      <w:del w:id="12" w:author="dmitri" w:date="2021-08-07T18:10:00Z">
        <w:r w:rsidR="005771CF" w:rsidDel="00E078E1">
          <w:rPr>
            <w:lang w:val="en-US"/>
          </w:rPr>
          <w:delText>ed</w:delText>
        </w:r>
      </w:del>
      <w:ins w:id="13" w:author="dmitri" w:date="2021-08-07T18:10:00Z">
        <w:r w:rsidR="00E078E1">
          <w:rPr>
            <w:lang w:val="en-US"/>
          </w:rPr>
          <w:t>s</w:t>
        </w:r>
      </w:ins>
      <w:r w:rsidR="005771CF">
        <w:rPr>
          <w:lang w:val="en-US"/>
        </w:rPr>
        <w:t xml:space="preserve"> </w:t>
      </w:r>
      <w:ins w:id="14" w:author="dmitri" w:date="2021-08-07T18:10:00Z">
        <w:r w:rsidR="00E078E1">
          <w:rPr>
            <w:lang w:val="en-US"/>
          </w:rPr>
          <w:t xml:space="preserve">on </w:t>
        </w:r>
      </w:ins>
      <w:del w:id="15" w:author="dmitri" w:date="2021-08-07T18:10:00Z">
        <w:r w:rsidR="005771CF" w:rsidDel="00E078E1">
          <w:rPr>
            <w:lang w:val="en-US"/>
          </w:rPr>
          <w:delText xml:space="preserve">against </w:delText>
        </w:r>
      </w:del>
      <w:r w:rsidR="005771CF">
        <w:rPr>
          <w:lang w:val="en-US"/>
        </w:rPr>
        <w:t>synthetic</w:t>
      </w:r>
      <w:r w:rsidR="002304B0">
        <w:rPr>
          <w:lang w:val="en-US"/>
        </w:rPr>
        <w:t xml:space="preserve"> </w:t>
      </w:r>
      <w:r w:rsidR="005771CF">
        <w:rPr>
          <w:lang w:val="en-US"/>
        </w:rPr>
        <w:t>SAXS data</w:t>
      </w:r>
      <w:r w:rsidR="002304B0">
        <w:rPr>
          <w:lang w:val="en-US"/>
        </w:rPr>
        <w:t xml:space="preserve"> </w:t>
      </w:r>
      <w:ins w:id="16" w:author="dmitri" w:date="2021-08-07T18:10:00Z">
        <w:r w:rsidR="00E078E1">
          <w:rPr>
            <w:lang w:val="en-US"/>
          </w:rPr>
          <w:t xml:space="preserve">generated in </w:t>
        </w:r>
      </w:ins>
      <w:del w:id="17" w:author="dmitri" w:date="2021-08-07T18:10:00Z">
        <w:r w:rsidR="002304B0" w:rsidDel="00E078E1">
          <w:rPr>
            <w:lang w:val="en-US"/>
          </w:rPr>
          <w:delText xml:space="preserve">on </w:delText>
        </w:r>
      </w:del>
      <w:r w:rsidR="002304B0">
        <w:rPr>
          <w:lang w:val="en-US"/>
        </w:rPr>
        <w:t xml:space="preserve">various angular ranges </w:t>
      </w:r>
      <w:ins w:id="18" w:author="dmitri" w:date="2021-08-07T18:11:00Z">
        <w:r w:rsidR="00E078E1">
          <w:rPr>
            <w:lang w:val="en-US"/>
          </w:rPr>
          <w:t>with varying</w:t>
        </w:r>
      </w:ins>
      <w:del w:id="19" w:author="dmitri" w:date="2021-08-07T18:11:00Z">
        <w:r w:rsidR="002304B0" w:rsidDel="00E078E1">
          <w:rPr>
            <w:lang w:val="en-US"/>
          </w:rPr>
          <w:delText xml:space="preserve">and </w:delText>
        </w:r>
      </w:del>
      <w:ins w:id="20" w:author="dmitri" w:date="2021-08-07T18:11:00Z">
        <w:r w:rsidR="00E078E1">
          <w:rPr>
            <w:lang w:val="en-US"/>
          </w:rPr>
          <w:t xml:space="preserve"> </w:t>
        </w:r>
      </w:ins>
      <w:r w:rsidR="002304B0">
        <w:rPr>
          <w:lang w:val="en-US"/>
        </w:rPr>
        <w:t>levels of noise</w:t>
      </w:r>
      <w:r w:rsidR="005771CF">
        <w:rPr>
          <w:lang w:val="en-US"/>
        </w:rPr>
        <w:t xml:space="preserve"> </w:t>
      </w:r>
      <w:del w:id="21" w:author="dmitri" w:date="2021-08-07T18:11:00Z">
        <w:r w:rsidR="005771CF" w:rsidDel="00E078E1">
          <w:rPr>
            <w:lang w:val="en-US"/>
          </w:rPr>
          <w:delText xml:space="preserve">and </w:delText>
        </w:r>
      </w:del>
      <w:r w:rsidR="00D16E6A">
        <w:rPr>
          <w:lang w:val="en-US"/>
        </w:rPr>
        <w:t xml:space="preserve">demonstrated </w:t>
      </w:r>
      <w:ins w:id="22" w:author="dmitri" w:date="2021-08-07T18:13:00Z">
        <w:r w:rsidR="00E078E1">
          <w:rPr>
            <w:lang w:val="en-US"/>
          </w:rPr>
          <w:t>a</w:t>
        </w:r>
      </w:ins>
      <w:ins w:id="23" w:author="dmitri" w:date="2021-08-07T18:11:00Z">
        <w:r w:rsidR="00E078E1">
          <w:rPr>
            <w:lang w:val="en-US"/>
          </w:rPr>
          <w:t xml:space="preserve"> </w:t>
        </w:r>
      </w:ins>
      <w:r w:rsidR="00D16E6A">
        <w:rPr>
          <w:lang w:val="en-US"/>
        </w:rPr>
        <w:t xml:space="preserve">higher accuracy and </w:t>
      </w:r>
      <w:r w:rsidR="009D7113">
        <w:rPr>
          <w:lang w:val="en-US"/>
        </w:rPr>
        <w:t xml:space="preserve">better </w:t>
      </w:r>
      <w:r w:rsidR="00D16E6A">
        <w:rPr>
          <w:lang w:val="en-US"/>
        </w:rPr>
        <w:t xml:space="preserve">robustness </w:t>
      </w:r>
      <w:ins w:id="24" w:author="dmitri" w:date="2021-08-07T18:13:00Z">
        <w:r w:rsidR="00802834">
          <w:rPr>
            <w:lang w:val="en-US"/>
          </w:rPr>
          <w:t xml:space="preserve">of the </w:t>
        </w:r>
        <w:r w:rsidR="00E078E1">
          <w:rPr>
            <w:lang w:val="en-US"/>
          </w:rPr>
          <w:t xml:space="preserve">NN approach </w:t>
        </w:r>
      </w:ins>
      <w:del w:id="25" w:author="dmitri" w:date="2021-08-07T18:13:00Z">
        <w:r w:rsidR="007A7B7C" w:rsidDel="00E078E1">
          <w:rPr>
            <w:lang w:val="en-US"/>
          </w:rPr>
          <w:delText>against</w:delText>
        </w:r>
        <w:r w:rsidR="00D16E6A" w:rsidDel="00E078E1">
          <w:rPr>
            <w:lang w:val="en-US"/>
          </w:rPr>
          <w:delText xml:space="preserve"> </w:delText>
        </w:r>
        <w:r w:rsidR="009D7113" w:rsidDel="00E078E1">
          <w:rPr>
            <w:lang w:val="en-US"/>
          </w:rPr>
          <w:delText xml:space="preserve">simulated </w:delText>
        </w:r>
        <w:r w:rsidR="00D16E6A" w:rsidDel="00E078E1">
          <w:rPr>
            <w:lang w:val="en-US"/>
          </w:rPr>
          <w:delText xml:space="preserve">experimental noise </w:delText>
        </w:r>
      </w:del>
      <w:r w:rsidR="00D16E6A">
        <w:rPr>
          <w:lang w:val="en-US"/>
        </w:rPr>
        <w:t xml:space="preserve">compared to </w:t>
      </w:r>
      <w:del w:id="26" w:author="dmitri" w:date="2021-08-07T18:14:00Z">
        <w:r w:rsidR="002304B0" w:rsidDel="00E078E1">
          <w:rPr>
            <w:lang w:val="en-US"/>
          </w:rPr>
          <w:delText>other</w:delText>
        </w:r>
        <w:r w:rsidR="00D16E6A" w:rsidDel="00E078E1">
          <w:rPr>
            <w:lang w:val="en-US"/>
          </w:rPr>
          <w:delText xml:space="preserve"> </w:delText>
        </w:r>
      </w:del>
      <w:ins w:id="27" w:author="dmitri" w:date="2021-08-07T18:14:00Z">
        <w:r w:rsidR="00E078E1">
          <w:rPr>
            <w:lang w:val="en-US"/>
          </w:rPr>
          <w:t xml:space="preserve">the existing </w:t>
        </w:r>
      </w:ins>
      <w:r w:rsidR="00D16E6A">
        <w:rPr>
          <w:lang w:val="en-US"/>
        </w:rPr>
        <w:t>methods.</w:t>
      </w:r>
      <w:r w:rsidR="003B21EA">
        <w:t xml:space="preserve"> </w:t>
      </w:r>
    </w:p>
    <w:p w14:paraId="58CBED1F" w14:textId="77777777" w:rsidR="003B21EA" w:rsidRDefault="003B21EA">
      <w:pPr>
        <w:pStyle w:val="Heading1"/>
      </w:pPr>
      <w:r>
        <w:rPr>
          <w:rStyle w:val="Emphasis"/>
        </w:rPr>
        <w:t>Introduction</w:t>
      </w:r>
      <w:r>
        <w:t xml:space="preserve"> </w:t>
      </w:r>
    </w:p>
    <w:p w14:paraId="04B95B5C" w14:textId="1ACE5AB3" w:rsidR="0074511B" w:rsidRDefault="003B21EA">
      <w:pPr>
        <w:pStyle w:val="NormalWeb"/>
      </w:pPr>
      <w:r>
        <w:t>Small</w:t>
      </w:r>
      <w:r w:rsidR="009D75C0">
        <w:rPr>
          <w:lang w:val="en-US"/>
        </w:rPr>
        <w:t xml:space="preserve"> </w:t>
      </w:r>
      <w:r>
        <w:t>angle</w:t>
      </w:r>
      <w:r w:rsidR="009D75C0">
        <w:rPr>
          <w:lang w:val="en-US"/>
        </w:rPr>
        <w:t xml:space="preserve"> X-ray</w:t>
      </w:r>
      <w:r>
        <w:t xml:space="preserve"> scattering </w:t>
      </w:r>
      <w:r w:rsidR="0074511B">
        <w:rPr>
          <w:lang w:val="en-US"/>
        </w:rPr>
        <w:t xml:space="preserve">(SAXS) </w:t>
      </w:r>
      <w:r>
        <w:t xml:space="preserve">from biological macromolecules in solution is a powerful </w:t>
      </w:r>
      <w:del w:id="28" w:author="dmitri" w:date="2021-08-08T17:11:00Z">
        <w:r w:rsidDel="00935FAF">
          <w:delText>tool</w:delText>
        </w:r>
      </w:del>
      <w:ins w:id="29" w:author="dmitri" w:date="2021-08-08T17:12:00Z">
        <w:r w:rsidR="00935FAF">
          <w:rPr>
            <w:lang w:val="en-US"/>
          </w:rPr>
          <w:t>technique</w:t>
        </w:r>
      </w:ins>
      <w:del w:id="30" w:author="dmitri" w:date="2021-08-08T17:11:00Z">
        <w:r w:rsidDel="00935FAF">
          <w:delText>,</w:delText>
        </w:r>
      </w:del>
      <w:r>
        <w:t xml:space="preserve"> providing information on </w:t>
      </w:r>
      <w:r w:rsidR="00EF7950">
        <w:rPr>
          <w:lang w:val="en-US"/>
        </w:rPr>
        <w:t>super</w:t>
      </w:r>
      <w:r>
        <w:t>molecular structures and dynamics under a wide range of conditions</w:t>
      </w:r>
      <w:r w:rsidR="006E2D2A">
        <w:rPr>
          <w:lang w:val="en-US"/>
        </w:rPr>
        <w:t xml:space="preserve"> </w:t>
      </w:r>
      <w:ins w:id="31" w:author="Дмитрий Молоденский" w:date="2021-08-10T09:45:00Z">
        <w:r w:rsidR="003A480F">
          <w:rPr>
            <w:lang w:val="en-US"/>
          </w:rPr>
          <w:fldChar w:fldCharType="begin" w:fldLock="1"/>
        </w:r>
      </w:ins>
      <w:r w:rsidR="003A480F">
        <w:rPr>
          <w:lang w:val="en-US"/>
        </w:rPr>
        <w:instrText>ADDIN CSL_CITATION {"citationItems":[{"id":"ITEM-1","itemData":{"author":[{"dropping-particle":"","family":"Svergun","given":"DI","non-dropping-particle":"","parse-names":false,"suffix":""},{"dropping-particle":"","family":"Koch","given":"MHJ","non-dropping-particle":"","parse-names":false,"suffix":""},{"dropping-particle":"","family":"Timmins","given":"PA","non-dropping-particle":"","parse-names":false,"suffix":""},{"dropping-particle":"","family":"May","given":"RP","non-dropping-particle":"","parse-names":false,"suffix":""}],"id":"ITEM-1","issued":{"date-parts":[["2013"]]},"title":"Small angle X-ray and neutron scattering from solutions of biological macromolecules","type":"book"},"uris":["http://www.mendeley.com/documents/?uuid=700be056-2baa-31d6-9d86-2a45b6ad7c5a"]},{"id":"ITEM-2","itemData":{"DOI":"10.1016/j.jmb.2020.01.030","ISSN":"10898638","PMID":"32035901","abstract":"Small-angle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Biology","id":"ITEM-2","issue":"9","issued":{"date-parts":[["2020","4","17"]]},"page":"3078-3092","publisher":"Academic Press","title":"Structural Modeling Using Solution Small-Angle X-ray Scattering (SAXS)","type":"article-journal","volume":"432"},"uris":["http://www.mendeley.com/documents/?uuid=16660934-fdf1-3e26-a8d3-039df9cd35e2"]},{"id":"ITEM-3","itemData":{"ISBN":"0598669930","author":[{"dropping-particle":"","family":"Guinier","given":"Andre","non-dropping-particle":"","parse-names":false,"suffix":""},{"dropping-particle":"","family":"Fournet","given":"Gerard","non-dropping-particle":"","parse-names":false,"suffix":""}],"container-title":"New York: Wiley; London: Chapman and Hall","id":"ITEM-3","issued":{"date-parts":[["1955"]]},"title":"Small-angle scattering of X-rays (Translation by C. B. Walker)","type":"book"},"uris":["http://www.mendeley.com/documents/?uuid=e0a452a3-5a89-313e-bb0c-daf7a0331a42"]}],"mendeley":{"formattedCitation":"(Gräwert and Svergun, 2020; Guinier and Fournet, 1955; Svergun et al., 2013)","plainTextFormattedCitation":"(Gräwert and Svergun, 2020; Guinier and Fournet, 1955; Svergun et al., 2013)","previouslyFormattedCitation":"(Gräwert and Svergun, 2020; Guinier and Fournet, 1955; Svergun et al., 2013)"},"properties":{"noteIndex":0},"schema":"https://github.com/citation-style-language/schema/raw/master/csl-citation.json"}</w:instrText>
      </w:r>
      <w:r w:rsidR="003A480F">
        <w:rPr>
          <w:lang w:val="en-US"/>
        </w:rPr>
        <w:fldChar w:fldCharType="separate"/>
      </w:r>
      <w:r w:rsidR="003A480F" w:rsidRPr="003A480F">
        <w:rPr>
          <w:noProof/>
          <w:lang w:val="en-US"/>
        </w:rPr>
        <w:t>(Gräwert and Svergun, 2020; Guinier and Fournet, 1955; Svergun et al., 2013)</w:t>
      </w:r>
      <w:ins w:id="32" w:author="Дмитрий Молоденский" w:date="2021-08-10T09:45:00Z">
        <w:r w:rsidR="003A480F">
          <w:rPr>
            <w:lang w:val="en-US"/>
          </w:rPr>
          <w:fldChar w:fldCharType="end"/>
        </w:r>
      </w:ins>
      <w:commentRangeStart w:id="33"/>
      <w:del w:id="34" w:author="Дмитрий Молоденский" w:date="2021-08-10T09:46:00Z">
        <w:r w:rsidR="006E2D2A" w:rsidDel="003A480F">
          <w:fldChar w:fldCharType="begin" w:fldLock="1"/>
        </w:r>
        <w:r w:rsidR="006E2D2A" w:rsidDel="003A480F">
          <w:del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delInstrText>
        </w:r>
        <w:r w:rsidR="006E2D2A" w:rsidDel="003A480F">
          <w:fldChar w:fldCharType="separate"/>
        </w:r>
        <w:r w:rsidR="006E2D2A" w:rsidRPr="006E2D2A" w:rsidDel="003A480F">
          <w:rPr>
            <w:noProof/>
          </w:rPr>
          <w:delText>(Feigin et al., 1987; Gräwert and Svergun, 2020; Guinier and Fournet, 1955)</w:delText>
        </w:r>
        <w:r w:rsidR="006E2D2A" w:rsidDel="003A480F">
          <w:fldChar w:fldCharType="end"/>
        </w:r>
      </w:del>
      <w:r>
        <w:t xml:space="preserve">. </w:t>
      </w:r>
      <w:commentRangeEnd w:id="33"/>
      <w:r w:rsidR="009D75C0">
        <w:rPr>
          <w:rStyle w:val="CommentReference"/>
          <w:rFonts w:eastAsiaTheme="minorHAnsi" w:cstheme="minorBidi"/>
        </w:rPr>
        <w:commentReference w:id="33"/>
      </w:r>
      <w:r>
        <w:t>Due to</w:t>
      </w:r>
      <w:ins w:id="35" w:author="dmitri" w:date="2021-08-08T17:12:00Z">
        <w:r w:rsidR="00087EEC">
          <w:rPr>
            <w:lang w:val="en-US"/>
          </w:rPr>
          <w:t xml:space="preserve"> non-restrictive</w:t>
        </w:r>
      </w:ins>
      <w:r>
        <w:t xml:space="preserve"> </w:t>
      </w:r>
      <w:del w:id="36" w:author="dmitri" w:date="2021-08-08T17:02:00Z">
        <w:r w:rsidDel="00935FAF">
          <w:delText xml:space="preserve">relatively </w:delText>
        </w:r>
        <w:r w:rsidRPr="00951C75" w:rsidDel="00935FAF">
          <w:delText>soft</w:delText>
        </w:r>
      </w:del>
      <w:r>
        <w:t xml:space="preserve"> requirements to sample preparation for </w:t>
      </w:r>
      <w:r w:rsidR="009D75C0">
        <w:t>SAXS</w:t>
      </w:r>
      <w:r>
        <w:t xml:space="preserve"> experiment</w:t>
      </w:r>
      <w:r w:rsidR="009D7113">
        <w:t>s</w:t>
      </w:r>
      <w:r>
        <w:t xml:space="preserve"> and </w:t>
      </w:r>
      <w:r w:rsidR="00131B18">
        <w:rPr>
          <w:lang w:val="en-US"/>
        </w:rPr>
        <w:t xml:space="preserve">recent </w:t>
      </w:r>
      <w:r w:rsidR="006E2D2A">
        <w:rPr>
          <w:lang w:val="en-US"/>
        </w:rPr>
        <w:t>progress</w:t>
      </w:r>
      <w:r w:rsidR="006E2D2A">
        <w:t xml:space="preserve"> in the </w:t>
      </w:r>
      <w:ins w:id="37" w:author="dmitri" w:date="2021-08-07T18:16:00Z">
        <w:r w:rsidR="00802834">
          <w:rPr>
            <w:lang w:val="en-US"/>
          </w:rPr>
          <w:t xml:space="preserve">instrumentation and </w:t>
        </w:r>
      </w:ins>
      <w:del w:id="38" w:author="dmitri" w:date="2021-08-07T18:16:00Z">
        <w:r w:rsidR="006E2D2A" w:rsidDel="00802834">
          <w:delText xml:space="preserve">development </w:delText>
        </w:r>
      </w:del>
      <w:r w:rsidR="006E2D2A">
        <w:t xml:space="preserve">of data analysis </w:t>
      </w:r>
      <w:del w:id="39" w:author="dmitri" w:date="2021-08-07T18:17:00Z">
        <w:r w:rsidR="006E2D2A" w:rsidDel="00802834">
          <w:delText>software</w:delText>
        </w:r>
        <w:r w:rsidR="006E2D2A" w:rsidDel="00802834">
          <w:rPr>
            <w:lang w:val="en-US"/>
          </w:rPr>
          <w:delText xml:space="preserve"> </w:delText>
        </w:r>
      </w:del>
      <w:ins w:id="40" w:author="dmitri" w:date="2021-08-07T18:17:00Z">
        <w:r w:rsidR="00802834">
          <w:rPr>
            <w:lang w:val="en-US"/>
          </w:rPr>
          <w:t xml:space="preserve">methods </w:t>
        </w:r>
      </w:ins>
      <w:r w:rsidR="006E2D2A">
        <w:rPr>
          <w:lang w:val="en-US"/>
        </w:rPr>
        <w:fldChar w:fldCharType="begin" w:fldLock="1"/>
      </w:r>
      <w:r w:rsidR="000A7EB3">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rPr>
          <w:lang w:val="en-US"/>
        </w:rPr>
        <w:fldChar w:fldCharType="separate"/>
      </w:r>
      <w:r w:rsidR="006E2D2A" w:rsidRPr="006E2D2A">
        <w:rPr>
          <w:noProof/>
          <w:lang w:val="en-US"/>
        </w:rPr>
        <w:t>(Hopkins et al., 2017; Liu et al., 2012; Manalastas-Cantos et al., 2021)</w:t>
      </w:r>
      <w:r w:rsidR="006E2D2A">
        <w:rPr>
          <w:lang w:val="en-US"/>
        </w:rPr>
        <w:fldChar w:fldCharType="end"/>
      </w:r>
      <w:r>
        <w:t xml:space="preserve">, the </w:t>
      </w:r>
      <w:del w:id="41" w:author="dmitri" w:date="2021-08-08T17:12:00Z">
        <w:r w:rsidDel="00087EEC">
          <w:delText xml:space="preserve">technique </w:delText>
        </w:r>
      </w:del>
      <w:ins w:id="42" w:author="dmitri" w:date="2021-08-08T17:12:00Z">
        <w:r w:rsidR="00087EEC">
          <w:rPr>
            <w:lang w:val="en-US"/>
          </w:rPr>
          <w:t>method</w:t>
        </w:r>
        <w:r w:rsidR="00087EEC">
          <w:t xml:space="preserve"> </w:t>
        </w:r>
      </w:ins>
      <w:del w:id="43" w:author="dmitri" w:date="2021-08-08T17:12:00Z">
        <w:r w:rsidDel="00087EEC">
          <w:delText>became</w:delText>
        </w:r>
      </w:del>
      <w:ins w:id="44" w:author="dmitri" w:date="2021-08-08T17:12:00Z">
        <w:r w:rsidR="00087EEC">
          <w:rPr>
            <w:lang w:val="en-US"/>
          </w:rPr>
          <w:t>is</w:t>
        </w:r>
      </w:ins>
      <w:ins w:id="45" w:author="dmitri" w:date="2021-08-07T18:16:00Z">
        <w:r w:rsidR="00802834">
          <w:rPr>
            <w:lang w:val="en-US"/>
          </w:rPr>
          <w:t xml:space="preserve"> widely</w:t>
        </w:r>
        <w:r w:rsidR="00802834">
          <w:t xml:space="preserve"> </w:t>
        </w:r>
      </w:ins>
      <w:ins w:id="46" w:author="dmitri" w:date="2021-08-08T17:13:00Z">
        <w:r w:rsidR="00087EEC">
          <w:rPr>
            <w:lang w:val="en-US"/>
          </w:rPr>
          <w:t xml:space="preserve">utilized </w:t>
        </w:r>
      </w:ins>
      <w:ins w:id="47" w:author="dmitri" w:date="2021-08-07T18:16:00Z">
        <w:r w:rsidR="00802834">
          <w:rPr>
            <w:lang w:val="en-US"/>
          </w:rPr>
          <w:t>also in</w:t>
        </w:r>
      </w:ins>
      <w:r>
        <w:t xml:space="preserve"> high throughput</w:t>
      </w:r>
      <w:ins w:id="48" w:author="dmitri" w:date="2021-08-07T18:16:00Z">
        <w:r w:rsidR="00802834">
          <w:rPr>
            <w:lang w:val="en-US"/>
          </w:rPr>
          <w:t xml:space="preserve"> studies</w:t>
        </w:r>
      </w:ins>
      <w:del w:id="49" w:author="dmitri" w:date="2021-08-07T18:16:00Z">
        <w:r w:rsidDel="00802834">
          <w:delText xml:space="preserve"> and</w:delText>
        </w:r>
        <w:r w:rsidR="009D75C0" w:rsidDel="00802834">
          <w:rPr>
            <w:lang w:val="en-US"/>
          </w:rPr>
          <w:delText xml:space="preserve"> widely</w:delText>
        </w:r>
        <w:r w:rsidDel="00802834">
          <w:delText xml:space="preserve"> available</w:delText>
        </w:r>
      </w:del>
      <w:r>
        <w:t>.</w:t>
      </w:r>
    </w:p>
    <w:p w14:paraId="765FFBBC" w14:textId="41A6541A" w:rsidR="00B4237B" w:rsidRPr="00AB68BB" w:rsidRDefault="00087EEC" w:rsidP="00D70407">
      <w:pPr>
        <w:pStyle w:val="NormalWeb"/>
      </w:pPr>
      <w:ins w:id="50" w:author="dmitri" w:date="2021-08-08T17:13:00Z">
        <w:r>
          <w:rPr>
            <w:lang w:val="en-US"/>
          </w:rPr>
          <w:t xml:space="preserve">The </w:t>
        </w:r>
      </w:ins>
      <w:r w:rsidR="00211BDA">
        <w:rPr>
          <w:lang w:val="en-US"/>
        </w:rPr>
        <w:t xml:space="preserve">SAXS data are obtained by illuminating a dilute, typically monodisperse solution of macromolecules with a monochromatic X-ray beam </w:t>
      </w:r>
      <w:r w:rsidR="00C230BE">
        <w:rPr>
          <w:lang w:val="en-US"/>
        </w:rPr>
        <w:t xml:space="preserve">which results in an isotropic </w:t>
      </w:r>
      <w:ins w:id="51" w:author="dmitri" w:date="2021-08-07T18:17:00Z">
        <w:r w:rsidR="00802834">
          <w:rPr>
            <w:lang w:val="en-US"/>
          </w:rPr>
          <w:t>two-dimensional (</w:t>
        </w:r>
      </w:ins>
      <w:r w:rsidR="00C230BE">
        <w:rPr>
          <w:lang w:val="en-US"/>
        </w:rPr>
        <w:t>2D</w:t>
      </w:r>
      <w:ins w:id="52" w:author="dmitri" w:date="2021-08-07T18:17:00Z">
        <w:r w:rsidR="00802834">
          <w:rPr>
            <w:lang w:val="en-US"/>
          </w:rPr>
          <w:t>)</w:t>
        </w:r>
      </w:ins>
      <w:r w:rsidR="00C230BE">
        <w:rPr>
          <w:lang w:val="en-US"/>
        </w:rPr>
        <w:t xml:space="preserve"> scattering pattern. The </w:t>
      </w:r>
      <w:ins w:id="53" w:author="dmitri" w:date="2021-08-07T18:17:00Z">
        <w:r w:rsidR="00802834">
          <w:rPr>
            <w:lang w:val="en-US"/>
          </w:rPr>
          <w:t>latter</w:t>
        </w:r>
      </w:ins>
      <w:del w:id="54" w:author="dmitri" w:date="2021-08-07T18:18:00Z">
        <w:r w:rsidR="00C230BE" w:rsidDel="00802834">
          <w:rPr>
            <w:lang w:val="en-US"/>
          </w:rPr>
          <w:delText xml:space="preserve">2D </w:delText>
        </w:r>
      </w:del>
      <w:ins w:id="55" w:author="dmitri" w:date="2021-08-07T18:18:00Z">
        <w:r w:rsidR="00802834">
          <w:rPr>
            <w:lang w:val="en-US"/>
          </w:rPr>
          <w:t xml:space="preserve"> </w:t>
        </w:r>
      </w:ins>
      <w:ins w:id="56" w:author="dmitri" w:date="2021-08-07T18:17:00Z">
        <w:r w:rsidR="00802834">
          <w:rPr>
            <w:lang w:val="en-US"/>
          </w:rPr>
          <w:t xml:space="preserve">is </w:t>
        </w:r>
      </w:ins>
      <w:del w:id="57" w:author="dmitri" w:date="2021-08-07T18:17:00Z">
        <w:r w:rsidR="00C230BE" w:rsidDel="00802834">
          <w:rPr>
            <w:lang w:val="en-US"/>
          </w:rPr>
          <w:delText xml:space="preserve">pattern can be </w:delText>
        </w:r>
      </w:del>
      <w:r w:rsidR="00C230BE">
        <w:rPr>
          <w:lang w:val="en-US"/>
        </w:rPr>
        <w:t xml:space="preserve">azimuthally integrated into </w:t>
      </w:r>
      <w:ins w:id="58" w:author="dmitri" w:date="2021-08-07T18:17:00Z">
        <w:r w:rsidR="00802834">
          <w:rPr>
            <w:lang w:val="en-US"/>
          </w:rPr>
          <w:t xml:space="preserve">a </w:t>
        </w:r>
      </w:ins>
      <w:r w:rsidR="00C230BE">
        <w:rPr>
          <w:lang w:val="en-US"/>
        </w:rPr>
        <w:t xml:space="preserve">1D </w:t>
      </w:r>
      <w:r w:rsidR="0074511B">
        <w:rPr>
          <w:lang w:val="en-US"/>
        </w:rPr>
        <w:t>scattering profile</w:t>
      </w:r>
      <w:r w:rsidR="00C230BE">
        <w:rPr>
          <w:lang w:val="en-US"/>
        </w:rPr>
        <w:t xml:space="preserve"> which</w:t>
      </w:r>
      <w:r w:rsidR="0074511B">
        <w:rPr>
          <w:lang w:val="en-US"/>
        </w:rPr>
        <w:t xml:space="preserve"> represents the scattering intensity I(s) as a function of the scattering vector s = 4πsinθ/λ, where θ is the half of the </w:t>
      </w:r>
      <w:del w:id="59" w:author="dmitri" w:date="2021-08-07T18:18:00Z">
        <w:r w:rsidR="0074511B" w:rsidDel="00802834">
          <w:rPr>
            <w:lang w:val="en-US"/>
          </w:rPr>
          <w:delText xml:space="preserve">scattering </w:delText>
        </w:r>
      </w:del>
      <w:r w:rsidR="0074511B">
        <w:rPr>
          <w:lang w:val="en-US"/>
        </w:rPr>
        <w:t xml:space="preserve">angle between incoming and diffracted beams, and λ </w:t>
      </w:r>
      <w:r w:rsidR="00C230BE">
        <w:rPr>
          <w:lang w:val="en-US"/>
        </w:rPr>
        <w:t>is</w:t>
      </w:r>
      <w:r w:rsidR="0074511B">
        <w:rPr>
          <w:lang w:val="en-US"/>
        </w:rPr>
        <w:t xml:space="preserve"> the </w:t>
      </w:r>
      <w:r w:rsidR="00C230BE">
        <w:rPr>
          <w:lang w:val="en-US"/>
        </w:rPr>
        <w:t xml:space="preserve">X-ray </w:t>
      </w:r>
      <w:r w:rsidR="0074511B">
        <w:rPr>
          <w:lang w:val="en-US"/>
        </w:rPr>
        <w:t>wavelength.</w:t>
      </w:r>
      <w:r w:rsidR="00C230BE">
        <w:rPr>
          <w:lang w:val="en-US"/>
        </w:rPr>
        <w:t xml:space="preserve"> The “background” scattering from the pure solvent is </w:t>
      </w:r>
      <w:r w:rsidR="00B4237B">
        <w:rPr>
          <w:lang w:val="en-US"/>
        </w:rPr>
        <w:t xml:space="preserve">independently </w:t>
      </w:r>
      <w:r w:rsidR="00C230BE">
        <w:rPr>
          <w:lang w:val="en-US"/>
        </w:rPr>
        <w:t>measured and subtracted from th</w:t>
      </w:r>
      <w:ins w:id="60" w:author="dmitri" w:date="2021-08-07T18:18:00Z">
        <w:r w:rsidR="00802834">
          <w:rPr>
            <w:lang w:val="en-US"/>
          </w:rPr>
          <w:t xml:space="preserve">at of the </w:t>
        </w:r>
      </w:ins>
      <w:del w:id="61" w:author="dmitri" w:date="2021-08-07T18:18:00Z">
        <w:r w:rsidR="00C230BE" w:rsidDel="00802834">
          <w:rPr>
            <w:lang w:val="en-US"/>
          </w:rPr>
          <w:delText xml:space="preserve">e </w:delText>
        </w:r>
      </w:del>
      <w:r w:rsidR="00C230BE">
        <w:rPr>
          <w:lang w:val="en-US"/>
        </w:rPr>
        <w:t>solution</w:t>
      </w:r>
      <w:del w:id="62" w:author="dmitri" w:date="2021-08-07T18:18:00Z">
        <w:r w:rsidR="00C230BE" w:rsidDel="00802834">
          <w:rPr>
            <w:lang w:val="en-US"/>
          </w:rPr>
          <w:delText xml:space="preserve"> scattering</w:delText>
        </w:r>
      </w:del>
      <w:r w:rsidR="00C230BE">
        <w:rPr>
          <w:lang w:val="en-US"/>
        </w:rPr>
        <w:t xml:space="preserve">. From the background-subtracted scattering profile, one can </w:t>
      </w:r>
      <w:ins w:id="63" w:author="dmitri" w:date="2021-08-07T18:19:00Z">
        <w:r w:rsidR="00802834">
          <w:rPr>
            <w:lang w:val="en-US"/>
          </w:rPr>
          <w:t xml:space="preserve">directly </w:t>
        </w:r>
      </w:ins>
      <w:del w:id="64" w:author="dmitri" w:date="2021-08-07T18:19:00Z">
        <w:r w:rsidR="00C230BE" w:rsidDel="00802834">
          <w:rPr>
            <w:lang w:val="en-US"/>
          </w:rPr>
          <w:delText xml:space="preserve">estimate </w:delText>
        </w:r>
      </w:del>
      <w:ins w:id="65" w:author="dmitri" w:date="2021-08-07T18:19:00Z">
        <w:r w:rsidR="00802834">
          <w:rPr>
            <w:lang w:val="en-US"/>
          </w:rPr>
          <w:t xml:space="preserve">evaluate </w:t>
        </w:r>
      </w:ins>
      <w:r w:rsidR="00C230BE">
        <w:rPr>
          <w:lang w:val="en-US"/>
        </w:rPr>
        <w:t>structural characteristics</w:t>
      </w:r>
      <w:r w:rsidR="00B4237B" w:rsidRPr="00B4237B">
        <w:rPr>
          <w:lang w:val="en-US"/>
        </w:rPr>
        <w:t xml:space="preserve"> </w:t>
      </w:r>
      <w:r w:rsidR="00B4237B">
        <w:rPr>
          <w:lang w:val="en-US"/>
        </w:rPr>
        <w:t>of the scattering particle</w:t>
      </w:r>
      <w:r w:rsidR="00C230BE">
        <w:rPr>
          <w:lang w:val="en-US"/>
        </w:rPr>
        <w:t>: radius of gyration (R</w:t>
      </w:r>
      <w:r w:rsidR="00C230BE" w:rsidRPr="005F11A9">
        <w:rPr>
          <w:vertAlign w:val="subscript"/>
          <w:lang w:val="en-US"/>
        </w:rPr>
        <w:t>g</w:t>
      </w:r>
      <w:r w:rsidR="00C230BE">
        <w:rPr>
          <w:lang w:val="en-US"/>
        </w:rPr>
        <w:t xml:space="preserve">), maximum intraparticle distance </w:t>
      </w:r>
      <w:r w:rsidR="00C230BE">
        <w:rPr>
          <w:lang w:val="en-US"/>
        </w:rPr>
        <w:lastRenderedPageBreak/>
        <w:t>(</w:t>
      </w:r>
      <w:r w:rsidR="00C230BE" w:rsidRPr="00AB68BB">
        <w:rPr>
          <w:lang w:val="en-US"/>
        </w:rPr>
        <w:t>D</w:t>
      </w:r>
      <w:r w:rsidR="00C230BE" w:rsidRPr="005F11A9">
        <w:rPr>
          <w:vertAlign w:val="subscript"/>
          <w:lang w:val="en-US"/>
        </w:rPr>
        <w:t>max</w:t>
      </w:r>
      <w:r w:rsidR="00C230BE" w:rsidRPr="00AB68BB">
        <w:rPr>
          <w:lang w:val="en-US"/>
        </w:rPr>
        <w:t xml:space="preserve">), </w:t>
      </w:r>
      <w:r w:rsidR="00B4237B" w:rsidRPr="00AB68BB">
        <w:rPr>
          <w:lang w:val="en-US"/>
        </w:rPr>
        <w:t>pair-distance distribution function (p(r)), molecular weight</w:t>
      </w:r>
      <w:r w:rsidR="00C230BE" w:rsidRPr="00AB68BB">
        <w:rPr>
          <w:lang w:val="en-US"/>
        </w:rPr>
        <w:t xml:space="preserve"> </w:t>
      </w:r>
      <w:r w:rsidR="00B4237B" w:rsidRPr="00AB68BB">
        <w:rPr>
          <w:lang w:val="en-US"/>
        </w:rPr>
        <w:t>(</w:t>
      </w:r>
      <w:r w:rsidR="00C230BE" w:rsidRPr="00AB68BB">
        <w:rPr>
          <w:lang w:val="en-US"/>
        </w:rPr>
        <w:t>MW</w:t>
      </w:r>
      <w:r w:rsidR="00B4237B" w:rsidRPr="00AB68BB">
        <w:rPr>
          <w:lang w:val="en-US"/>
        </w:rPr>
        <w:t xml:space="preserve">). </w:t>
      </w:r>
      <w:del w:id="66" w:author="dmitri" w:date="2021-08-07T18:19:00Z">
        <w:r w:rsidR="00B4237B" w:rsidRPr="00AB68BB" w:rsidDel="00802834">
          <w:rPr>
            <w:lang w:val="en-US"/>
          </w:rPr>
          <w:delText>Given these parameters, it</w:delText>
        </w:r>
      </w:del>
      <w:ins w:id="67" w:author="dmitri" w:date="2021-08-07T18:19:00Z">
        <w:r w:rsidR="00802834">
          <w:rPr>
            <w:lang w:val="en-US"/>
          </w:rPr>
          <w:t>It</w:t>
        </w:r>
      </w:ins>
      <w:r w:rsidR="00B4237B" w:rsidRPr="00AB68BB">
        <w:rPr>
          <w:lang w:val="en-US"/>
        </w:rPr>
        <w:t xml:space="preserve"> is </w:t>
      </w:r>
      <w:ins w:id="68" w:author="dmitri" w:date="2021-08-07T18:19:00Z">
        <w:r w:rsidR="00802834">
          <w:rPr>
            <w:lang w:val="en-US"/>
          </w:rPr>
          <w:t xml:space="preserve">further </w:t>
        </w:r>
      </w:ins>
      <w:r w:rsidR="00B4237B" w:rsidRPr="00AB68BB">
        <w:rPr>
          <w:lang w:val="en-US"/>
        </w:rPr>
        <w:t xml:space="preserve">possible to reconstruct the overall shape </w:t>
      </w:r>
      <w:r w:rsidR="00B4237B" w:rsidRPr="005F11A9">
        <w:rPr>
          <w:i/>
        </w:rPr>
        <w:t>ab initio</w:t>
      </w:r>
      <w:r w:rsidR="00B4237B" w:rsidRPr="00AB68BB">
        <w:rPr>
          <w:lang w:val="en-US"/>
        </w:rPr>
        <w:t xml:space="preserve"> or obtain a </w:t>
      </w:r>
      <w:r w:rsidR="00951C75" w:rsidRPr="00AB68BB">
        <w:t>hybrid</w:t>
      </w:r>
      <w:r w:rsidR="00B4237B" w:rsidRPr="00AB68BB">
        <w:t xml:space="preserve"> </w:t>
      </w:r>
      <w:r w:rsidR="00131B18" w:rsidRPr="00AB68BB">
        <w:rPr>
          <w:lang w:val="en-US"/>
        </w:rPr>
        <w:t>mo</w:t>
      </w:r>
      <w:r w:rsidR="00B4237B" w:rsidRPr="00AB68BB">
        <w:rPr>
          <w:lang w:val="en-US"/>
        </w:rPr>
        <w:t xml:space="preserve">del employing structural information from the </w:t>
      </w:r>
      <w:r w:rsidR="00B4237B" w:rsidRPr="00AB68BB">
        <w:t xml:space="preserve">high-resolution </w:t>
      </w:r>
      <w:r w:rsidR="00131B18" w:rsidRPr="00AB68BB">
        <w:rPr>
          <w:lang w:val="en-US"/>
        </w:rPr>
        <w:t>me</w:t>
      </w:r>
      <w:r w:rsidR="00B4237B" w:rsidRPr="00AB68BB">
        <w:rPr>
          <w:lang w:val="en-US"/>
        </w:rPr>
        <w:t>thods</w:t>
      </w:r>
      <w:r w:rsidR="00B4237B" w:rsidRPr="00AB68BB">
        <w:t>.</w:t>
      </w:r>
    </w:p>
    <w:p w14:paraId="377057E5" w14:textId="1CA68E0F" w:rsidR="008A115C" w:rsidRPr="005F11A9" w:rsidRDefault="008A115C" w:rsidP="00D70407">
      <w:pPr>
        <w:pStyle w:val="NormalWeb"/>
        <w:rPr>
          <w:lang w:val="en-US"/>
        </w:rPr>
      </w:pPr>
    </w:p>
    <w:p w14:paraId="7C1C6D33" w14:textId="53FF3DC5" w:rsidR="00C230BE" w:rsidRDefault="00131B18">
      <w:pPr>
        <w:pStyle w:val="NormalWeb"/>
        <w:rPr>
          <w:lang w:val="en-US"/>
        </w:rPr>
      </w:pPr>
      <w:r>
        <w:rPr>
          <w:lang w:val="en-US"/>
        </w:rPr>
        <w:t>There is a number of</w:t>
      </w:r>
      <w:r w:rsidRPr="005F11A9">
        <w:rPr>
          <w:lang w:val="en-US"/>
        </w:rPr>
        <w:t xml:space="preserve"> </w:t>
      </w:r>
      <w:del w:id="69" w:author="dmitri" w:date="2021-08-07T18:20:00Z">
        <w:r w:rsidRPr="00AB68BB" w:rsidDel="00802834">
          <w:rPr>
            <w:lang w:val="en-US"/>
          </w:rPr>
          <w:delText>w</w:delText>
        </w:r>
        <w:r w:rsidR="00B4237B" w:rsidRPr="00AB68BB" w:rsidDel="00802834">
          <w:rPr>
            <w:lang w:val="en-US"/>
          </w:rPr>
          <w:delText>ell-</w:delText>
        </w:r>
      </w:del>
      <w:r w:rsidR="00B4237B" w:rsidRPr="00AB68BB">
        <w:rPr>
          <w:lang w:val="en-US"/>
        </w:rPr>
        <w:t xml:space="preserve">established methods for the estimation of MW </w:t>
      </w:r>
      <w:r w:rsidR="00B269A6">
        <w:rPr>
          <w:lang w:val="en-US"/>
        </w:rPr>
        <w:t xml:space="preserve">from SAXS data on a relative scale (i.e. </w:t>
      </w:r>
      <w:del w:id="70" w:author="dmitri" w:date="2021-08-07T18:21:00Z">
        <w:r w:rsidR="00B269A6" w:rsidDel="00802834">
          <w:rPr>
            <w:lang w:val="en-US"/>
          </w:rPr>
          <w:delText xml:space="preserve">not </w:delText>
        </w:r>
      </w:del>
      <w:ins w:id="71" w:author="dmitri" w:date="2021-08-07T18:21:00Z">
        <w:r w:rsidR="00802834">
          <w:rPr>
            <w:lang w:val="en-US"/>
          </w:rPr>
          <w:t xml:space="preserve">without </w:t>
        </w:r>
      </w:ins>
      <w:r w:rsidR="00B269A6">
        <w:rPr>
          <w:lang w:val="en-US"/>
        </w:rPr>
        <w:t>relying on scattering from calibrants)</w:t>
      </w:r>
      <w:r>
        <w:rPr>
          <w:lang w:val="en-US"/>
        </w:rPr>
        <w:t xml:space="preserve">. </w:t>
      </w:r>
      <w:ins w:id="72" w:author="dmitri" w:date="2021-08-07T18:21:00Z">
        <w:r w:rsidR="00802834">
          <w:rPr>
            <w:lang w:val="en-US"/>
          </w:rPr>
          <w:t>The accuracy of these estimates is limited (</w:t>
        </w:r>
      </w:ins>
      <w:del w:id="73" w:author="dmitri" w:date="2021-08-07T18:20:00Z">
        <w:r w:rsidR="00B269A6" w:rsidDel="00802834">
          <w:rPr>
            <w:lang w:val="en-US"/>
          </w:rPr>
          <w:delText xml:space="preserve">The </w:delText>
        </w:r>
      </w:del>
      <w:ins w:id="74" w:author="dmitri" w:date="2021-08-07T18:21:00Z">
        <w:r w:rsidR="00802834">
          <w:rPr>
            <w:lang w:val="en-US"/>
          </w:rPr>
          <w:t>a</w:t>
        </w:r>
      </w:ins>
      <w:ins w:id="75" w:author="dmitri" w:date="2021-08-07T18:20:00Z">
        <w:r w:rsidR="00802834">
          <w:rPr>
            <w:lang w:val="en-US"/>
          </w:rPr>
          <w:t xml:space="preserve">n </w:t>
        </w:r>
      </w:ins>
      <w:r w:rsidR="00B269A6">
        <w:rPr>
          <w:lang w:val="en-US"/>
        </w:rPr>
        <w:t xml:space="preserve">optimistic estimate </w:t>
      </w:r>
      <w:del w:id="76" w:author="dmitri" w:date="2021-08-07T18:21:00Z">
        <w:r w:rsidR="00B269A6" w:rsidDel="00802834">
          <w:rPr>
            <w:lang w:val="en-US"/>
          </w:rPr>
          <w:delText>of</w:delText>
        </w:r>
      </w:del>
      <w:del w:id="77" w:author="dmitri" w:date="2021-08-07T18:20:00Z">
        <w:r w:rsidR="00B269A6" w:rsidDel="00802834">
          <w:rPr>
            <w:lang w:val="en-US"/>
          </w:rPr>
          <w:delText xml:space="preserve"> </w:delText>
        </w:r>
      </w:del>
      <w:del w:id="78" w:author="dmitri" w:date="2021-08-07T18:21:00Z">
        <w:r w:rsidR="00B269A6" w:rsidDel="00802834">
          <w:rPr>
            <w:lang w:val="en-US"/>
          </w:rPr>
          <w:delText xml:space="preserve"> the accuracy of these methods </w:delText>
        </w:r>
      </w:del>
      <w:r w:rsidR="00B269A6">
        <w:rPr>
          <w:lang w:val="en-US"/>
        </w:rPr>
        <w:t xml:space="preserve">is </w:t>
      </w:r>
      <w:ins w:id="79" w:author="dmitri" w:date="2021-08-07T18:22:00Z">
        <w:r w:rsidR="00802834">
          <w:rPr>
            <w:lang w:val="en-US"/>
          </w:rPr>
          <w:t xml:space="preserve">about </w:t>
        </w:r>
      </w:ins>
      <w:r w:rsidR="00B269A6">
        <w:rPr>
          <w:lang w:val="en-US"/>
        </w:rPr>
        <w:t xml:space="preserve">10% </w:t>
      </w:r>
      <w:ins w:id="80" w:author="Дмитрий Молоденский" w:date="2021-08-10T09:46:00Z">
        <w:r w:rsidR="003A480F">
          <w:rPr>
            <w:lang w:val="en-US"/>
          </w:rPr>
          <w:fldChar w:fldCharType="begin" w:fldLock="1"/>
        </w:r>
      </w:ins>
      <w:r w:rsidR="003A480F">
        <w:rPr>
          <w:lang w:val="en-US"/>
        </w:rPr>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A480F">
        <w:rPr>
          <w:lang w:val="en-US"/>
        </w:rPr>
        <w:fldChar w:fldCharType="separate"/>
      </w:r>
      <w:r w:rsidR="003A480F" w:rsidRPr="003A480F">
        <w:rPr>
          <w:noProof/>
          <w:lang w:val="en-US"/>
        </w:rPr>
        <w:t>(Hajizadeh et al., 2018)</w:t>
      </w:r>
      <w:ins w:id="81" w:author="Дмитрий Молоденский" w:date="2021-08-10T09:46:00Z">
        <w:r w:rsidR="003A480F">
          <w:rPr>
            <w:lang w:val="en-US"/>
          </w:rPr>
          <w:fldChar w:fldCharType="end"/>
        </w:r>
      </w:ins>
      <w:del w:id="82" w:author="Дмитрий Молоденский" w:date="2021-08-10T09:47:00Z">
        <w:r w:rsidR="00B269A6" w:rsidDel="003A480F">
          <w:rPr>
            <w:lang w:val="en-US"/>
          </w:rPr>
          <w:delText>[</w:delText>
        </w:r>
        <w:r w:rsidR="00B269A6" w:rsidRPr="00804F46" w:rsidDel="003A480F">
          <w:rPr>
            <w:highlight w:val="yellow"/>
            <w:lang w:val="en-US"/>
          </w:rPr>
          <w:delText>Nelly, 2018</w:delText>
        </w:r>
        <w:r w:rsidR="00B269A6" w:rsidDel="003A480F">
          <w:rPr>
            <w:lang w:val="en-US"/>
          </w:rPr>
          <w:delText>]</w:delText>
        </w:r>
      </w:del>
      <w:ins w:id="83" w:author="dmitri" w:date="2021-08-07T18:22:00Z">
        <w:del w:id="84" w:author="Дмитрий Молоденский" w:date="2021-08-10T09:47:00Z">
          <w:r w:rsidR="00802834" w:rsidDel="003A480F">
            <w:rPr>
              <w:lang w:val="en-US"/>
            </w:rPr>
            <w:delText>)</w:delText>
          </w:r>
        </w:del>
      </w:ins>
      <w:r w:rsidR="00B269A6">
        <w:rPr>
          <w:lang w:val="en-US"/>
        </w:rPr>
        <w:t xml:space="preserve">. These methods </w:t>
      </w:r>
      <w:r w:rsidR="00B4237B" w:rsidRPr="00AB68BB">
        <w:rPr>
          <w:lang w:val="en-US"/>
        </w:rPr>
        <w:t xml:space="preserve">have been </w:t>
      </w:r>
      <w:r w:rsidRPr="00AB68BB">
        <w:rPr>
          <w:lang w:val="en-US"/>
        </w:rPr>
        <w:t xml:space="preserve">developed </w:t>
      </w:r>
      <w:r w:rsidR="00B4237B" w:rsidRPr="00AB68BB">
        <w:rPr>
          <w:lang w:val="en-US"/>
        </w:rPr>
        <w:t>primarily for globular</w:t>
      </w:r>
      <w:r w:rsidR="00B4237B">
        <w:rPr>
          <w:lang w:val="en-US"/>
        </w:rPr>
        <w:t xml:space="preserve"> proteins and their applicability to SAXS data from disordered proteins and nucleic acids is </w:t>
      </w:r>
      <w:ins w:id="85" w:author="dmitri" w:date="2021-08-07T18:22:00Z">
        <w:r w:rsidR="00802834">
          <w:rPr>
            <w:lang w:val="en-US"/>
          </w:rPr>
          <w:t>not straightforward</w:t>
        </w:r>
      </w:ins>
      <w:del w:id="86" w:author="dmitri" w:date="2021-08-07T18:22:00Z">
        <w:r w:rsidR="00B4237B" w:rsidDel="00802834">
          <w:rPr>
            <w:lang w:val="en-US"/>
          </w:rPr>
          <w:delText>questionable</w:delText>
        </w:r>
      </w:del>
      <w:r w:rsidR="00B4237B">
        <w:rPr>
          <w:lang w:val="en-US"/>
        </w:rPr>
        <w:t xml:space="preserve">. Here, we explore the </w:t>
      </w:r>
      <w:del w:id="87" w:author="dmitri" w:date="2021-08-07T18:27:00Z">
        <w:r w:rsidR="00B4237B" w:rsidDel="00EB05B8">
          <w:rPr>
            <w:lang w:val="en-US"/>
          </w:rPr>
          <w:delText xml:space="preserve">applicability </w:delText>
        </w:r>
      </w:del>
      <w:ins w:id="88" w:author="dmitri" w:date="2021-08-07T18:27:00Z">
        <w:r w:rsidR="00EB05B8">
          <w:rPr>
            <w:lang w:val="en-US"/>
          </w:rPr>
          <w:t xml:space="preserve">use </w:t>
        </w:r>
      </w:ins>
      <w:r w:rsidR="00B4237B">
        <w:rPr>
          <w:lang w:val="en-US"/>
        </w:rPr>
        <w:t xml:space="preserve">of artificial neural networks (NN) </w:t>
      </w:r>
      <w:ins w:id="89" w:author="dmitri" w:date="2021-08-07T18:25:00Z">
        <w:r w:rsidR="00EB05B8">
          <w:rPr>
            <w:lang w:val="en-US"/>
          </w:rPr>
          <w:t xml:space="preserve">for the </w:t>
        </w:r>
      </w:ins>
      <w:del w:id="90" w:author="dmitri" w:date="2021-08-07T18:25:00Z">
        <w:r w:rsidR="00B4237B" w:rsidDel="00EB05B8">
          <w:rPr>
            <w:lang w:val="en-US"/>
          </w:rPr>
          <w:delText xml:space="preserve">to </w:delText>
        </w:r>
      </w:del>
      <w:r w:rsidR="00B4237B">
        <w:rPr>
          <w:lang w:val="en-US"/>
        </w:rPr>
        <w:t>primary SAXS data analysis</w:t>
      </w:r>
      <w:ins w:id="91" w:author="dmitri" w:date="2021-08-07T18:25:00Z">
        <w:r w:rsidR="00EB05B8">
          <w:rPr>
            <w:lang w:val="en-US"/>
          </w:rPr>
          <w:t xml:space="preserve"> to assess</w:t>
        </w:r>
      </w:ins>
      <w:del w:id="92" w:author="dmitri" w:date="2021-08-07T18:25:00Z">
        <w:r w:rsidR="00B4237B" w:rsidDel="00EB05B8">
          <w:rPr>
            <w:lang w:val="en-US"/>
          </w:rPr>
          <w:delText>:</w:delText>
        </w:r>
      </w:del>
      <w:r w:rsidR="00B4237B">
        <w:rPr>
          <w:lang w:val="en-US"/>
        </w:rPr>
        <w:t xml:space="preserve"> </w:t>
      </w:r>
      <w:del w:id="93" w:author="dmitri" w:date="2021-08-07T18:27:00Z">
        <w:r w:rsidR="00B4237B" w:rsidDel="00EB05B8">
          <w:rPr>
            <w:lang w:val="en-US"/>
          </w:rPr>
          <w:delText xml:space="preserve">estimation of </w:delText>
        </w:r>
      </w:del>
      <w:ins w:id="94" w:author="dmitri" w:date="2021-08-07T18:27:00Z">
        <w:r w:rsidR="00EB05B8">
          <w:rPr>
            <w:lang w:val="en-US"/>
          </w:rPr>
          <w:t xml:space="preserve">the </w:t>
        </w:r>
      </w:ins>
      <w:r w:rsidR="00B4237B">
        <w:rPr>
          <w:lang w:val="en-US"/>
        </w:rPr>
        <w:t>MW and D</w:t>
      </w:r>
      <w:r w:rsidR="00B4237B" w:rsidRPr="005F11A9">
        <w:rPr>
          <w:vertAlign w:val="subscript"/>
          <w:lang w:val="en-US"/>
        </w:rPr>
        <w:t>max</w:t>
      </w:r>
      <w:r w:rsidR="00B4237B">
        <w:rPr>
          <w:lang w:val="en-US"/>
        </w:rPr>
        <w:t xml:space="preserve"> </w:t>
      </w:r>
      <w:ins w:id="95" w:author="dmitri" w:date="2021-08-07T18:28:00Z">
        <w:r w:rsidR="00EB05B8">
          <w:rPr>
            <w:lang w:val="en-US"/>
          </w:rPr>
          <w:t>directly from the</w:t>
        </w:r>
      </w:ins>
      <w:del w:id="96" w:author="dmitri" w:date="2021-08-07T18:27:00Z">
        <w:r w:rsidR="00B4237B" w:rsidDel="00EB05B8">
          <w:rPr>
            <w:lang w:val="en-US"/>
          </w:rPr>
          <w:delText>for</w:delText>
        </w:r>
      </w:del>
      <w:r w:rsidR="00B4237B">
        <w:rPr>
          <w:lang w:val="en-US"/>
        </w:rPr>
        <w:t xml:space="preserve"> </w:t>
      </w:r>
      <w:ins w:id="97" w:author="dmitri" w:date="2021-08-07T18:28:00Z">
        <w:r w:rsidR="00EB05B8">
          <w:rPr>
            <w:lang w:val="en-US"/>
          </w:rPr>
          <w:t xml:space="preserve">scattering </w:t>
        </w:r>
      </w:ins>
      <w:r w:rsidR="00B4237B">
        <w:rPr>
          <w:lang w:val="en-US"/>
        </w:rPr>
        <w:t>data from folded</w:t>
      </w:r>
      <w:r w:rsidR="00B269A6" w:rsidRPr="00E078E1">
        <w:rPr>
          <w:lang w:val="en-US"/>
          <w:rPrChange w:id="98" w:author="dmitri" w:date="2021-08-07T18:04:00Z">
            <w:rPr>
              <w:lang w:val="ru-RU"/>
            </w:rPr>
          </w:rPrChange>
        </w:rPr>
        <w:t xml:space="preserve"> </w:t>
      </w:r>
      <w:r w:rsidR="00B269A6">
        <w:rPr>
          <w:lang w:val="en-US"/>
        </w:rPr>
        <w:t>proteins</w:t>
      </w:r>
      <w:r w:rsidR="00B4237B">
        <w:rPr>
          <w:lang w:val="en-US"/>
        </w:rPr>
        <w:t>, intrinsically disordered proteins</w:t>
      </w:r>
      <w:r w:rsidR="00B269A6">
        <w:rPr>
          <w:lang w:val="en-US"/>
        </w:rPr>
        <w:t xml:space="preserve"> (IDP)</w:t>
      </w:r>
      <w:r w:rsidR="00B4237B">
        <w:rPr>
          <w:lang w:val="en-US"/>
        </w:rPr>
        <w:t xml:space="preserve"> and nucleic acids.   </w:t>
      </w:r>
    </w:p>
    <w:p w14:paraId="6F9E9FE4" w14:textId="570E748E" w:rsidR="00B4237B" w:rsidRPr="00B4237B" w:rsidRDefault="00C36BB5">
      <w:pPr>
        <w:pStyle w:val="NormalWeb"/>
      </w:pPr>
      <w:r>
        <w:rPr>
          <w:lang w:val="en-US"/>
        </w:rPr>
        <w:t xml:space="preserve">  </w:t>
      </w:r>
      <w:r>
        <w:t>Recently</w:t>
      </w:r>
      <w:r w:rsidR="007A7B7C">
        <w:rPr>
          <w:lang w:val="en-US"/>
        </w:rPr>
        <w:t>, the application of</w:t>
      </w:r>
      <w:r>
        <w:t xml:space="preserve"> </w:t>
      </w:r>
      <w:del w:id="99" w:author="dmitri" w:date="2021-08-07T18:28:00Z">
        <w:r w:rsidDel="00EB05B8">
          <w:rPr>
            <w:lang w:val="en-US"/>
          </w:rPr>
          <w:delText>neural network</w:delText>
        </w:r>
      </w:del>
      <w:ins w:id="100" w:author="dmitri" w:date="2021-08-07T18:28:00Z">
        <w:r w:rsidR="00EB05B8">
          <w:rPr>
            <w:lang w:val="en-US"/>
          </w:rPr>
          <w:t>NN</w:t>
        </w:r>
      </w:ins>
      <w:r>
        <w:rPr>
          <w:lang w:val="en-US"/>
        </w:rPr>
        <w:t>s</w:t>
      </w:r>
      <w:r>
        <w:t xml:space="preserve"> ha</w:t>
      </w:r>
      <w:r w:rsidR="007A7B7C">
        <w:rPr>
          <w:lang w:val="en-US"/>
        </w:rPr>
        <w:t>s</w:t>
      </w:r>
      <w:r>
        <w:t xml:space="preserve"> experienced a sudden leap </w:t>
      </w:r>
      <w:r w:rsidR="007A7B7C">
        <w:rPr>
          <w:lang w:val="en-US"/>
        </w:rPr>
        <w:t xml:space="preserve">in </w:t>
      </w:r>
      <w:r w:rsidR="00BC7B65">
        <w:rPr>
          <w:lang w:val="en-US"/>
        </w:rPr>
        <w:t xml:space="preserve">almost </w:t>
      </w:r>
      <w:r w:rsidR="007A7B7C">
        <w:rPr>
          <w:lang w:val="en-US"/>
        </w:rPr>
        <w:t xml:space="preserve">all areas of </w:t>
      </w:r>
      <w:r w:rsidR="00BC7B65">
        <w:rPr>
          <w:lang w:val="en-US"/>
        </w:rPr>
        <w:t>everyday</w:t>
      </w:r>
      <w:r w:rsidR="00445FCE">
        <w:rPr>
          <w:lang w:val="en-US"/>
        </w:rPr>
        <w:t xml:space="preserve"> </w:t>
      </w:r>
      <w:r w:rsidR="007A7B7C">
        <w:rPr>
          <w:lang w:val="en-US"/>
        </w:rPr>
        <w:t xml:space="preserve">life, </w:t>
      </w:r>
      <w:ins w:id="101" w:author="dmitri" w:date="2021-08-07T18:29:00Z">
        <w:r w:rsidR="00EB05B8">
          <w:rPr>
            <w:lang w:val="en-US"/>
          </w:rPr>
          <w:t xml:space="preserve">also thanks </w:t>
        </w:r>
      </w:ins>
      <w:del w:id="102" w:author="dmitri" w:date="2021-08-07T18:29:00Z">
        <w:r w:rsidR="007A7B7C" w:rsidDel="00EB05B8">
          <w:rPr>
            <w:lang w:val="en-US"/>
          </w:rPr>
          <w:delText xml:space="preserve">due in no small part </w:delText>
        </w:r>
      </w:del>
      <w:r w:rsidR="007A7B7C">
        <w:rPr>
          <w:lang w:val="en-US"/>
        </w:rPr>
        <w:t xml:space="preserve">to the development of deep learning technologies </w:t>
      </w:r>
      <w:r w:rsidR="007A7B7C">
        <w:rPr>
          <w:lang w:val="en-US"/>
        </w:rPr>
        <w:fldChar w:fldCharType="begin" w:fldLock="1"/>
      </w:r>
      <w:r w:rsidR="007A7B7C">
        <w:rPr>
          <w:lang w:val="en-US"/>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rPr>
          <w:lang w:val="en-US"/>
        </w:rPr>
        <w:fldChar w:fldCharType="separate"/>
      </w:r>
      <w:r w:rsidR="007A7B7C" w:rsidRPr="007A7B7C">
        <w:rPr>
          <w:noProof/>
          <w:lang w:val="en-US"/>
        </w:rPr>
        <w:t>(Schmidhuber, 2015)</w:t>
      </w:r>
      <w:r w:rsidR="007A7B7C">
        <w:rPr>
          <w:lang w:val="en-US"/>
        </w:rPr>
        <w:fldChar w:fldCharType="end"/>
      </w:r>
      <w:r w:rsidR="007A7B7C">
        <w:rPr>
          <w:lang w:val="en-US"/>
        </w:rPr>
        <w:t xml:space="preserve">. </w:t>
      </w:r>
      <w:r w:rsidR="00B269A6">
        <w:rPr>
          <w:lang w:val="en-US"/>
        </w:rPr>
        <w:t>Massive</w:t>
      </w:r>
      <w:r w:rsidR="007A7B7C">
        <w:rPr>
          <w:lang w:val="en-US"/>
        </w:rPr>
        <w:t xml:space="preserve"> progress has happened </w:t>
      </w:r>
      <w:r w:rsidR="00CA0FC4">
        <w:rPr>
          <w:lang w:val="en-US"/>
        </w:rPr>
        <w:t>in</w:t>
      </w:r>
      <w:r>
        <w:t xml:space="preserve"> </w:t>
      </w:r>
      <w:r w:rsidR="00CA0FC4">
        <w:rPr>
          <w:lang w:val="en-US"/>
        </w:rPr>
        <w:t>many</w:t>
      </w:r>
      <w:r>
        <w:t xml:space="preserve"> </w:t>
      </w:r>
      <w:r w:rsidR="007A7B7C">
        <w:rPr>
          <w:lang w:val="en-US"/>
        </w:rPr>
        <w:t xml:space="preserve">biological </w:t>
      </w:r>
      <w:r>
        <w:t xml:space="preserve">applications </w:t>
      </w:r>
      <w:r w:rsidR="007A7B7C">
        <w:rPr>
          <w:lang w:val="en-US"/>
        </w:rPr>
        <w:t xml:space="preserve">as well, </w:t>
      </w:r>
      <w:r w:rsidR="00CA0FC4">
        <w:rPr>
          <w:lang w:val="en-US"/>
        </w:rPr>
        <w:t>including bioinformatic</w:t>
      </w:r>
      <w:r w:rsidR="007A7B7C">
        <w:rPr>
          <w:lang w:val="en-US"/>
        </w:rPr>
        <w:t>s</w:t>
      </w:r>
      <w:r w:rsidR="00CA0FC4">
        <w:rPr>
          <w:lang w:val="en-US"/>
        </w:rPr>
        <w:t xml:space="preserve"> </w:t>
      </w:r>
      <w:r w:rsidR="00CA0FC4">
        <w:rPr>
          <w:lang w:val="en-US"/>
        </w:rPr>
        <w:fldChar w:fldCharType="begin" w:fldLock="1"/>
      </w:r>
      <w:r w:rsidR="00CA0FC4">
        <w:rPr>
          <w:lang w:val="en-US"/>
        </w:rPr>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rPr>
          <w:lang w:val="en-US"/>
        </w:rPr>
        <w:fldChar w:fldCharType="separate"/>
      </w:r>
      <w:r w:rsidR="007A7B7C" w:rsidRPr="007A7B7C">
        <w:rPr>
          <w:noProof/>
          <w:lang w:val="en-US"/>
        </w:rPr>
        <w:t>(Armenteros et al., 2019)</w:t>
      </w:r>
      <w:r w:rsidR="00CA0FC4">
        <w:rPr>
          <w:lang w:val="en-US"/>
        </w:rPr>
        <w:fldChar w:fldCharType="end"/>
      </w:r>
      <w:r w:rsidR="00CA0FC4">
        <w:rPr>
          <w:lang w:val="en-US"/>
        </w:rPr>
        <w:t xml:space="preserve">, </w:t>
      </w:r>
      <w:r w:rsidR="00DF3B87">
        <w:rPr>
          <w:lang w:val="en-US"/>
        </w:rPr>
        <w:t xml:space="preserve">a </w:t>
      </w:r>
      <w:r w:rsidR="00CA0FC4">
        <w:rPr>
          <w:lang w:val="en-US"/>
        </w:rPr>
        <w:t xml:space="preserve">recent breakthrough in </w:t>
      </w:r>
      <w:r w:rsidR="007A7B7C" w:rsidRPr="007A7B7C">
        <w:rPr>
          <w:i/>
          <w:iCs/>
          <w:lang w:val="en-US"/>
        </w:rPr>
        <w:t>in silico</w:t>
      </w:r>
      <w:r w:rsidR="007A7B7C">
        <w:rPr>
          <w:lang w:val="en-US"/>
        </w:rPr>
        <w:t xml:space="preserve"> </w:t>
      </w:r>
      <w:r w:rsidR="00CA0FC4">
        <w:rPr>
          <w:lang w:val="en-US"/>
        </w:rPr>
        <w:t xml:space="preserve">protein </w:t>
      </w:r>
      <w:r w:rsidR="00CA0FC4" w:rsidRPr="00B4237B">
        <w:rPr>
          <w:lang w:val="en-US"/>
        </w:rPr>
        <w:t xml:space="preserve">folding </w:t>
      </w:r>
      <w:r w:rsidR="00BC7B65" w:rsidRPr="00B4237B">
        <w:rPr>
          <w:lang w:val="en-US"/>
        </w:rPr>
        <w:t xml:space="preserve">by AlphaFold </w:t>
      </w:r>
      <w:ins w:id="103" w:author="Дмитрий Молоденский" w:date="2021-08-10T09:50:00Z">
        <w:r w:rsidR="003A480F">
          <w:rPr>
            <w:lang w:val="en-US"/>
          </w:rPr>
          <w:fldChar w:fldCharType="begin" w:fldLock="1"/>
        </w:r>
      </w:ins>
      <w:r w:rsidR="003A480F">
        <w:rPr>
          <w:lang w:val="en-US"/>
        </w:rPr>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3A480F">
        <w:rPr>
          <w:lang w:val="en-US"/>
        </w:rPr>
        <w:fldChar w:fldCharType="separate"/>
      </w:r>
      <w:r w:rsidR="003A480F" w:rsidRPr="003A480F">
        <w:rPr>
          <w:noProof/>
          <w:lang w:val="en-US"/>
        </w:rPr>
        <w:t>(Jumper et al.)</w:t>
      </w:r>
      <w:ins w:id="104" w:author="Дмитрий Молоденский" w:date="2021-08-10T09:50:00Z">
        <w:r w:rsidR="003A480F">
          <w:rPr>
            <w:lang w:val="en-US"/>
          </w:rPr>
          <w:fldChar w:fldCharType="end"/>
        </w:r>
      </w:ins>
      <w:del w:id="105" w:author="Дмитрий Молоденский" w:date="2021-08-10T09:50:00Z">
        <w:r w:rsidR="00CA0FC4" w:rsidRPr="008F6CA5" w:rsidDel="003A480F">
          <w:rPr>
            <w:lang w:val="en-US"/>
          </w:rPr>
          <w:fldChar w:fldCharType="begin" w:fldLock="1"/>
        </w:r>
        <w:r w:rsidR="00CA0FC4" w:rsidRPr="00B4237B" w:rsidDel="003A480F">
          <w:rPr>
            <w:lang w:val="en-US"/>
          </w:rPr>
          <w:del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delInstrText>
        </w:r>
        <w:r w:rsidR="00CA0FC4" w:rsidRPr="008F6CA5" w:rsidDel="003A480F">
          <w:rPr>
            <w:lang w:val="en-US"/>
          </w:rPr>
          <w:fldChar w:fldCharType="separate"/>
        </w:r>
        <w:r w:rsidR="00CA0FC4" w:rsidRPr="00B4237B" w:rsidDel="003A480F">
          <w:rPr>
            <w:noProof/>
            <w:lang w:val="en-US"/>
          </w:rPr>
          <w:delText>(Senior et al.)</w:delText>
        </w:r>
        <w:r w:rsidR="00CA0FC4" w:rsidRPr="008F6CA5" w:rsidDel="003A480F">
          <w:rPr>
            <w:lang w:val="en-US"/>
          </w:rPr>
          <w:fldChar w:fldCharType="end"/>
        </w:r>
      </w:del>
      <w:r w:rsidR="00CA0FC4" w:rsidRPr="00B4237B">
        <w:rPr>
          <w:lang w:val="en-US"/>
        </w:rPr>
        <w:t>, a</w:t>
      </w:r>
      <w:r w:rsidR="007A7B7C" w:rsidRPr="00B4237B">
        <w:rPr>
          <w:lang w:val="en-US"/>
        </w:rPr>
        <w:t>nd even</w:t>
      </w:r>
      <w:r w:rsidR="00CA0FC4" w:rsidRPr="00B4237B">
        <w:rPr>
          <w:lang w:val="en-US"/>
        </w:rPr>
        <w:t xml:space="preserve"> </w:t>
      </w:r>
      <w:r w:rsidR="007A7B7C" w:rsidRPr="00B4237B">
        <w:rPr>
          <w:lang w:val="en-US"/>
        </w:rPr>
        <w:t xml:space="preserve">in </w:t>
      </w:r>
      <w:r w:rsidR="00CA0FC4" w:rsidRPr="00B4237B">
        <w:rPr>
          <w:lang w:val="en-US"/>
        </w:rPr>
        <w:t xml:space="preserve">the </w:t>
      </w:r>
      <w:r w:rsidR="00BC7B65" w:rsidRPr="00B4237B">
        <w:rPr>
          <w:lang w:val="en-US"/>
        </w:rPr>
        <w:t xml:space="preserve">area of </w:t>
      </w:r>
      <w:r w:rsidR="00CA0FC4" w:rsidRPr="00B4237B">
        <w:rPr>
          <w:lang w:val="en-US"/>
        </w:rPr>
        <w:t>SAXS</w:t>
      </w:r>
      <w:r w:rsidR="00B269A6">
        <w:rPr>
          <w:lang w:val="en-US"/>
        </w:rPr>
        <w:t xml:space="preserve"> shape reconstruction</w:t>
      </w:r>
      <w:r w:rsidR="00CA0FC4"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8F6CA5">
        <w:rPr>
          <w:lang w:val="en-US"/>
        </w:rPr>
        <w:fldChar w:fldCharType="separate"/>
      </w:r>
      <w:r w:rsidR="00CA0FC4" w:rsidRPr="00B4237B">
        <w:rPr>
          <w:noProof/>
          <w:lang w:val="en-US"/>
        </w:rPr>
        <w:t>(He et al., 2020)</w:t>
      </w:r>
      <w:r w:rsidR="00CA0FC4" w:rsidRPr="008F6CA5">
        <w:rPr>
          <w:lang w:val="en-US"/>
        </w:rPr>
        <w:fldChar w:fldCharType="end"/>
      </w:r>
      <w:r w:rsidRPr="00B4237B">
        <w:t xml:space="preserve">. </w:t>
      </w:r>
    </w:p>
    <w:p w14:paraId="571D44F9" w14:textId="3BF20E62" w:rsidR="00791ADB" w:rsidRDefault="00B4237B">
      <w:pPr>
        <w:pStyle w:val="NormalWeb"/>
        <w:rPr>
          <w:shd w:val="clear" w:color="auto" w:fill="FFFFFF"/>
          <w:lang w:val="en-US"/>
        </w:rPr>
      </w:pPr>
      <w:r>
        <w:rPr>
          <w:lang w:val="en-US"/>
        </w:rPr>
        <w:t>N</w:t>
      </w:r>
      <w:del w:id="106" w:author="dmitri" w:date="2021-08-07T20:31:00Z">
        <w:r w:rsidRPr="00B4237B" w:rsidDel="00D11D90">
          <w:rPr>
            <w:lang w:val="en-US"/>
          </w:rPr>
          <w:delText>eural network</w:delText>
        </w:r>
      </w:del>
      <w:ins w:id="107" w:author="dmitri" w:date="2021-08-07T20:31:00Z">
        <w:r w:rsidR="00D11D90">
          <w:rPr>
            <w:lang w:val="en-US"/>
          </w:rPr>
          <w:t>N</w:t>
        </w:r>
      </w:ins>
      <w:r w:rsidRPr="00B4237B">
        <w:rPr>
          <w:lang w:val="en-US"/>
        </w:rPr>
        <w:t xml:space="preserve">s are </w:t>
      </w:r>
      <w:r>
        <w:rPr>
          <w:lang w:val="en-US"/>
        </w:rPr>
        <w:t xml:space="preserve">excellent tools for </w:t>
      </w:r>
      <w:r w:rsidRPr="00B4237B">
        <w:rPr>
          <w:lang w:val="en-US"/>
        </w:rPr>
        <w:t>supervised learning</w:t>
      </w:r>
      <w:r>
        <w:rPr>
          <w:lang w:val="en-US"/>
        </w:rPr>
        <w:t>; the task</w:t>
      </w:r>
      <w:r>
        <w:rPr>
          <w:b/>
          <w:bCs/>
          <w:shd w:val="clear" w:color="auto" w:fill="FFFFFF"/>
          <w:lang w:val="en-US"/>
        </w:rPr>
        <w:t xml:space="preserve"> </w:t>
      </w:r>
      <w:r w:rsidRPr="005F11A9">
        <w:rPr>
          <w:shd w:val="clear" w:color="auto" w:fill="FFFFFF"/>
        </w:rPr>
        <w:t xml:space="preserve">of learning </w:t>
      </w:r>
      <w:ins w:id="108" w:author="dmitri" w:date="2021-08-07T20:32:00Z">
        <w:r w:rsidR="00D11D90">
          <w:rPr>
            <w:shd w:val="clear" w:color="auto" w:fill="FFFFFF"/>
            <w:lang w:val="en-US"/>
          </w:rPr>
          <w:t xml:space="preserve">is to find </w:t>
        </w:r>
      </w:ins>
      <w:r w:rsidRPr="005F11A9">
        <w:rPr>
          <w:shd w:val="clear" w:color="auto" w:fill="FFFFFF"/>
        </w:rPr>
        <w:t>a function that</w:t>
      </w:r>
      <w:r>
        <w:rPr>
          <w:shd w:val="clear" w:color="auto" w:fill="FFFFFF"/>
          <w:lang w:val="en-US"/>
        </w:rPr>
        <w:t xml:space="preserve"> maps </w:t>
      </w:r>
      <w:r w:rsidRPr="005F11A9">
        <w:rPr>
          <w:shd w:val="clear" w:color="auto" w:fill="FFFFFF"/>
        </w:rPr>
        <w:t xml:space="preserve">an input to </w:t>
      </w:r>
      <w:r>
        <w:rPr>
          <w:shd w:val="clear" w:color="auto" w:fill="FFFFFF"/>
          <w:lang w:val="en-US"/>
        </w:rPr>
        <w:t>the</w:t>
      </w:r>
      <w:r w:rsidRPr="005F11A9">
        <w:rPr>
          <w:shd w:val="clear" w:color="auto" w:fill="FFFFFF"/>
        </w:rPr>
        <w:t xml:space="preserve"> </w:t>
      </w:r>
      <w:r>
        <w:rPr>
          <w:shd w:val="clear" w:color="auto" w:fill="FFFFFF"/>
          <w:lang w:val="en-US"/>
        </w:rPr>
        <w:t xml:space="preserve">desired </w:t>
      </w:r>
      <w:r w:rsidRPr="005F11A9">
        <w:rPr>
          <w:shd w:val="clear" w:color="auto" w:fill="FFFFFF"/>
        </w:rPr>
        <w:t xml:space="preserve">output based on </w:t>
      </w:r>
      <w:r w:rsidR="00791ADB">
        <w:rPr>
          <w:shd w:val="clear" w:color="auto" w:fill="FFFFFF"/>
          <w:lang w:val="en-US"/>
        </w:rPr>
        <w:t>a training</w:t>
      </w:r>
      <w:r w:rsidRPr="005F11A9">
        <w:rPr>
          <w:shd w:val="clear" w:color="auto" w:fill="FFFFFF"/>
        </w:rPr>
        <w:t xml:space="preserve"> </w:t>
      </w:r>
      <w:r>
        <w:rPr>
          <w:shd w:val="clear" w:color="auto" w:fill="FFFFFF"/>
          <w:lang w:val="en-US"/>
        </w:rPr>
        <w:t xml:space="preserve">data set. In </w:t>
      </w:r>
      <w:r w:rsidR="00791ADB">
        <w:rPr>
          <w:shd w:val="clear" w:color="auto" w:fill="FFFFFF"/>
          <w:lang w:val="en-US"/>
        </w:rPr>
        <w:t>our case</w:t>
      </w:r>
      <w:r>
        <w:rPr>
          <w:shd w:val="clear" w:color="auto" w:fill="FFFFFF"/>
          <w:lang w:val="en-US"/>
        </w:rPr>
        <w:t>, the input is a vector of experimental intensities</w:t>
      </w:r>
      <w:r w:rsidR="00B269A6">
        <w:rPr>
          <w:shd w:val="clear" w:color="auto" w:fill="FFFFFF"/>
          <w:lang w:val="en-US"/>
        </w:rPr>
        <w:t xml:space="preserve"> </w:t>
      </w:r>
      <w:r w:rsidR="00791ADB">
        <w:rPr>
          <w:shd w:val="clear" w:color="auto" w:fill="FFFFFF"/>
          <w:lang w:val="en-US"/>
        </w:rPr>
        <w:t xml:space="preserve">I(s) on a relative scale </w:t>
      </w:r>
      <w:r>
        <w:rPr>
          <w:shd w:val="clear" w:color="auto" w:fill="FFFFFF"/>
          <w:lang w:val="en-US"/>
        </w:rPr>
        <w:t xml:space="preserve">and the output </w:t>
      </w:r>
      <w:r w:rsidR="00791ADB">
        <w:rPr>
          <w:shd w:val="clear" w:color="auto" w:fill="FFFFFF"/>
          <w:lang w:val="en-US"/>
        </w:rPr>
        <w:t xml:space="preserve">could be a </w:t>
      </w:r>
      <w:del w:id="109" w:author="dmitri" w:date="2021-08-07T20:32:00Z">
        <w:r w:rsidR="00791ADB" w:rsidDel="00D11D90">
          <w:rPr>
            <w:shd w:val="clear" w:color="auto" w:fill="FFFFFF"/>
            <w:lang w:val="en-US"/>
          </w:rPr>
          <w:delText xml:space="preserve">scalar </w:delText>
        </w:r>
      </w:del>
      <w:ins w:id="110" w:author="dmitri" w:date="2021-08-07T20:32:00Z">
        <w:r w:rsidR="00D11D90">
          <w:rPr>
            <w:shd w:val="clear" w:color="auto" w:fill="FFFFFF"/>
            <w:lang w:val="en-US"/>
          </w:rPr>
          <w:t xml:space="preserve">value </w:t>
        </w:r>
      </w:ins>
      <w:r w:rsidR="00791ADB">
        <w:rPr>
          <w:shd w:val="clear" w:color="auto" w:fill="FFFFFF"/>
          <w:lang w:val="en-US"/>
        </w:rPr>
        <w:t>representing an overall geometrical parameter, e.g.</w:t>
      </w:r>
      <w:r>
        <w:rPr>
          <w:shd w:val="clear" w:color="auto" w:fill="FFFFFF"/>
          <w:lang w:val="en-US"/>
        </w:rPr>
        <w:t xml:space="preserve"> </w:t>
      </w:r>
      <w:r w:rsidR="00B269A6">
        <w:rPr>
          <w:shd w:val="clear" w:color="auto" w:fill="FFFFFF"/>
          <w:lang w:val="en-US"/>
        </w:rPr>
        <w:t xml:space="preserve">the </w:t>
      </w:r>
      <w:r>
        <w:rPr>
          <w:shd w:val="clear" w:color="auto" w:fill="FFFFFF"/>
          <w:lang w:val="en-US"/>
        </w:rPr>
        <w:t>MW or D</w:t>
      </w:r>
      <w:r w:rsidRPr="005F11A9">
        <w:rPr>
          <w:shd w:val="clear" w:color="auto" w:fill="FFFFFF"/>
          <w:vertAlign w:val="subscript"/>
          <w:lang w:val="en-US"/>
        </w:rPr>
        <w:t>max</w:t>
      </w:r>
      <w:del w:id="111" w:author="dmitri" w:date="2021-08-07T20:32:00Z">
        <w:r w:rsidDel="00D11D90">
          <w:rPr>
            <w:shd w:val="clear" w:color="auto" w:fill="FFFFFF"/>
            <w:lang w:val="en-US"/>
          </w:rPr>
          <w:delText xml:space="preserve"> value</w:delText>
        </w:r>
      </w:del>
      <w:r>
        <w:rPr>
          <w:shd w:val="clear" w:color="auto" w:fill="FFFFFF"/>
          <w:lang w:val="en-US"/>
        </w:rPr>
        <w:t xml:space="preserve">. </w:t>
      </w:r>
      <w:r w:rsidR="00791ADB">
        <w:rPr>
          <w:shd w:val="clear" w:color="auto" w:fill="FFFFFF"/>
          <w:lang w:val="en-US"/>
        </w:rPr>
        <w:t xml:space="preserve">Since obtaining </w:t>
      </w:r>
      <w:del w:id="112" w:author="Дмитрий Молоденский" w:date="2021-08-10T10:25:00Z">
        <w:r w:rsidR="00791ADB" w:rsidDel="003D2AF9">
          <w:rPr>
            <w:shd w:val="clear" w:color="auto" w:fill="FFFFFF"/>
            <w:lang w:val="en-US"/>
          </w:rPr>
          <w:delText>reliably labeled</w:delText>
        </w:r>
      </w:del>
      <w:ins w:id="113" w:author="dmitri" w:date="2021-08-07T20:35:00Z">
        <w:del w:id="114" w:author="Дмитрий Молоденский" w:date="2021-08-10T10:25:00Z">
          <w:r w:rsidR="00D11D90" w:rsidDel="003D2AF9">
            <w:rPr>
              <w:shd w:val="clear" w:color="auto" w:fill="FFFFFF"/>
              <w:lang w:val="en-US"/>
            </w:rPr>
            <w:delText>e</w:delText>
          </w:r>
        </w:del>
      </w:ins>
      <w:ins w:id="115" w:author="Дмитрий Молоденский" w:date="2021-08-10T10:25:00Z">
        <w:r w:rsidR="003D2AF9">
          <w:rPr>
            <w:shd w:val="clear" w:color="auto" w:fill="FFFFFF"/>
            <w:lang w:val="en-US"/>
          </w:rPr>
          <w:t>reliable</w:t>
        </w:r>
      </w:ins>
      <w:r w:rsidR="00791ADB">
        <w:rPr>
          <w:shd w:val="clear" w:color="auto" w:fill="FFFFFF"/>
          <w:lang w:val="en-US"/>
        </w:rPr>
        <w:t xml:space="preserve"> experimental SAXS data in sufficient quantities is challenging, </w:t>
      </w:r>
      <w:r>
        <w:rPr>
          <w:shd w:val="clear" w:color="auto" w:fill="FFFFFF"/>
          <w:lang w:val="en-US"/>
        </w:rPr>
        <w:t>one could compute the scattering from known protein and</w:t>
      </w:r>
      <w:ins w:id="116" w:author="dmitri" w:date="2021-08-07T20:33:00Z">
        <w:r w:rsidR="00D11D90">
          <w:rPr>
            <w:shd w:val="clear" w:color="auto" w:fill="FFFFFF"/>
            <w:lang w:val="en-US"/>
          </w:rPr>
          <w:t>/or</w:t>
        </w:r>
      </w:ins>
      <w:r>
        <w:rPr>
          <w:shd w:val="clear" w:color="auto" w:fill="FFFFFF"/>
          <w:lang w:val="en-US"/>
        </w:rPr>
        <w:t xml:space="preserve"> nucleic acid models for training assuming that the </w:t>
      </w:r>
      <w:ins w:id="117" w:author="dmitri" w:date="2021-08-07T20:35:00Z">
        <w:r w:rsidR="00D11D90">
          <w:rPr>
            <w:shd w:val="clear" w:color="auto" w:fill="FFFFFF"/>
            <w:lang w:val="en-US"/>
          </w:rPr>
          <w:t xml:space="preserve">mapping </w:t>
        </w:r>
      </w:ins>
      <w:del w:id="118" w:author="dmitri" w:date="2021-08-07T20:34:00Z">
        <w:r w:rsidDel="00D11D90">
          <w:rPr>
            <w:shd w:val="clear" w:color="auto" w:fill="FFFFFF"/>
            <w:lang w:val="en-US"/>
          </w:rPr>
          <w:delText xml:space="preserve">learned </w:delText>
        </w:r>
      </w:del>
      <w:r>
        <w:rPr>
          <w:shd w:val="clear" w:color="auto" w:fill="FFFFFF"/>
          <w:lang w:val="en-US"/>
        </w:rPr>
        <w:t xml:space="preserve">function would be applicable to experimental data. </w:t>
      </w:r>
    </w:p>
    <w:p w14:paraId="1D0D9618" w14:textId="3F4D7285" w:rsidR="00D8778E" w:rsidRDefault="00B4237B">
      <w:pPr>
        <w:pStyle w:val="NormalWeb"/>
        <w:rPr>
          <w:lang w:val="en-US"/>
        </w:rPr>
      </w:pPr>
      <w:r>
        <w:rPr>
          <w:shd w:val="clear" w:color="auto" w:fill="FFFFFF"/>
          <w:lang w:val="en-US"/>
        </w:rPr>
        <w:t>The simulated training set can be augmented:</w:t>
      </w:r>
      <w:r>
        <w:rPr>
          <w:lang w:val="en-US"/>
        </w:rPr>
        <w:t xml:space="preserve"> this way, one can easily adjust the area of applicability of e.g. a given NN model and tailor it for the specific objects, instrumentation features or experimental setup. One example from the SAXS area is the robustness of predictions against experimental noise, which is inevitably present in</w:t>
      </w:r>
      <w:ins w:id="119" w:author="dmitri" w:date="2021-08-07T20:36:00Z">
        <w:r w:rsidR="00D11D90" w:rsidRPr="00D11D90">
          <w:rPr>
            <w:lang w:val="en-US"/>
          </w:rPr>
          <w:t xml:space="preserve"> </w:t>
        </w:r>
        <w:r w:rsidR="00D11D90">
          <w:rPr>
            <w:lang w:val="en-US"/>
          </w:rPr>
          <w:t>the experimental</w:t>
        </w:r>
      </w:ins>
      <w:r>
        <w:rPr>
          <w:lang w:val="en-US"/>
        </w:rPr>
        <w:t xml:space="preserve"> </w:t>
      </w:r>
      <w:del w:id="120" w:author="dmitri" w:date="2021-08-07T20:36:00Z">
        <w:r w:rsidDel="00D11D90">
          <w:rPr>
            <w:lang w:val="en-US"/>
          </w:rPr>
          <w:delText xml:space="preserve">any </w:delText>
        </w:r>
      </w:del>
      <w:r>
        <w:rPr>
          <w:lang w:val="en-US"/>
        </w:rPr>
        <w:t>SAXS data</w:t>
      </w:r>
      <w:ins w:id="121" w:author="dmitri" w:date="2021-08-07T20:36:00Z">
        <w:r w:rsidR="00D11D90">
          <w:rPr>
            <w:lang w:val="en-US"/>
          </w:rPr>
          <w:t xml:space="preserve"> and</w:t>
        </w:r>
      </w:ins>
      <w:del w:id="122" w:author="dmitri" w:date="2021-08-07T20:36:00Z">
        <w:r w:rsidDel="00D11D90">
          <w:rPr>
            <w:lang w:val="en-US"/>
          </w:rPr>
          <w:delText>,</w:delText>
        </w:r>
      </w:del>
      <w:r>
        <w:rPr>
          <w:lang w:val="en-US"/>
        </w:rPr>
        <w:t xml:space="preserve"> reduces </w:t>
      </w:r>
      <w:del w:id="123" w:author="dmitri" w:date="2021-08-07T20:36:00Z">
        <w:r w:rsidDel="00D11D90">
          <w:rPr>
            <w:lang w:val="en-US"/>
          </w:rPr>
          <w:delText xml:space="preserve">the </w:delText>
        </w:r>
      </w:del>
      <w:ins w:id="124" w:author="dmitri" w:date="2021-08-07T20:36:00Z">
        <w:r w:rsidR="00D11D90">
          <w:rPr>
            <w:lang w:val="en-US"/>
          </w:rPr>
          <w:t xml:space="preserve">its </w:t>
        </w:r>
      </w:ins>
      <w:r>
        <w:rPr>
          <w:lang w:val="en-US"/>
        </w:rPr>
        <w:t xml:space="preserve">information content </w:t>
      </w:r>
      <w:del w:id="125" w:author="dmitri" w:date="2021-08-07T20:36:00Z">
        <w:r w:rsidDel="00D11D90">
          <w:rPr>
            <w:lang w:val="en-US"/>
          </w:rPr>
          <w:delText xml:space="preserve">in experimental SAXS data </w:delText>
        </w:r>
      </w:del>
      <w:r>
        <w:rPr>
          <w:lang w:val="en-US"/>
        </w:rPr>
        <w:t xml:space="preserve">thus increasing the ambiguity of data interpretation. </w:t>
      </w:r>
    </w:p>
    <w:p w14:paraId="0D40A5E9" w14:textId="108B54D2" w:rsidR="00EF7950" w:rsidRDefault="00B8612A">
      <w:pPr>
        <w:pStyle w:val="NormalWeb"/>
        <w:rPr>
          <w:lang w:val="en-US"/>
        </w:rPr>
      </w:pPr>
      <w:r>
        <w:t xml:space="preserve">We </w:t>
      </w:r>
      <w:r w:rsidRPr="00AB68BB">
        <w:t xml:space="preserve">employed </w:t>
      </w:r>
      <w:r w:rsidR="00A5395B">
        <w:rPr>
          <w:lang w:val="en-US"/>
        </w:rPr>
        <w:t>several</w:t>
      </w:r>
      <w:r>
        <w:rPr>
          <w:lang w:val="en-US"/>
        </w:rPr>
        <w:t xml:space="preserve"> </w:t>
      </w:r>
      <w:r w:rsidR="00B4237B">
        <w:rPr>
          <w:lang w:val="en-US"/>
        </w:rPr>
        <w:t>feedforward</w:t>
      </w:r>
      <w:r>
        <w:t xml:space="preserve"> </w:t>
      </w:r>
      <w:r>
        <w:rPr>
          <w:lang w:val="en-US"/>
        </w:rPr>
        <w:t>artificial NNs</w:t>
      </w:r>
      <w:r>
        <w:t xml:space="preserve"> trained o</w:t>
      </w:r>
      <w:r>
        <w:rPr>
          <w:lang w:val="en-US"/>
        </w:rPr>
        <w:t xml:space="preserve">n </w:t>
      </w:r>
      <w:r w:rsidR="00C34F6B">
        <w:rPr>
          <w:lang w:val="en-US"/>
        </w:rPr>
        <w:t>noise-</w:t>
      </w:r>
      <w:r w:rsidR="00F81B5B">
        <w:rPr>
          <w:lang w:val="en-US"/>
        </w:rPr>
        <w:t xml:space="preserve">augmented </w:t>
      </w:r>
      <w:r>
        <w:rPr>
          <w:lang w:val="en-US"/>
        </w:rPr>
        <w:t>synthetic</w:t>
      </w:r>
      <w:r>
        <w:t xml:space="preserve"> SAXS data </w:t>
      </w:r>
      <w:r>
        <w:rPr>
          <w:lang w:val="en-US"/>
        </w:rPr>
        <w:t xml:space="preserve">generated from thousands of </w:t>
      </w:r>
      <w:r w:rsidR="00B4237B">
        <w:rPr>
          <w:lang w:val="en-US"/>
        </w:rPr>
        <w:t xml:space="preserve">experimentally determined </w:t>
      </w:r>
      <w:r>
        <w:rPr>
          <w:lang w:val="en-US"/>
        </w:rPr>
        <w:t>models</w:t>
      </w:r>
      <w:r w:rsidR="00B4237B">
        <w:rPr>
          <w:lang w:val="en-US"/>
        </w:rPr>
        <w:t xml:space="preserve"> t</w:t>
      </w:r>
      <w:r>
        <w:t xml:space="preserve">o </w:t>
      </w:r>
      <w:r w:rsidR="00B4237B">
        <w:rPr>
          <w:lang w:val="en-US"/>
        </w:rPr>
        <w:t>estimate MW and D</w:t>
      </w:r>
      <w:r w:rsidR="00B4237B" w:rsidRPr="005F11A9">
        <w:rPr>
          <w:vertAlign w:val="subscript"/>
          <w:lang w:val="en-US"/>
        </w:rPr>
        <w:t>max</w:t>
      </w:r>
      <w:r w:rsidR="00B4237B">
        <w:rPr>
          <w:lang w:val="en-US"/>
        </w:rPr>
        <w:t xml:space="preserve"> from folded</w:t>
      </w:r>
      <w:r w:rsidR="00C34F6B">
        <w:rPr>
          <w:lang w:val="en-US"/>
        </w:rPr>
        <w:t xml:space="preserve"> proteins</w:t>
      </w:r>
      <w:r w:rsidR="00B4237B">
        <w:rPr>
          <w:lang w:val="en-US"/>
        </w:rPr>
        <w:t>, unfolded proteins</w:t>
      </w:r>
      <w:r w:rsidR="00C34F6B">
        <w:rPr>
          <w:lang w:val="en-US"/>
        </w:rPr>
        <w:t xml:space="preserve"> and</w:t>
      </w:r>
      <w:r w:rsidR="00B4237B">
        <w:rPr>
          <w:lang w:val="en-US"/>
        </w:rPr>
        <w:t xml:space="preserve"> nucleic acids</w:t>
      </w:r>
      <w:r>
        <w:t>.</w:t>
      </w:r>
      <w:r w:rsidR="00E571C5">
        <w:rPr>
          <w:lang w:val="en-US"/>
        </w:rPr>
        <w:t xml:space="preserve"> </w:t>
      </w:r>
      <w:r>
        <w:rPr>
          <w:lang w:val="en-US"/>
        </w:rPr>
        <w:t xml:space="preserve">Here we demonstrate that our method has higher accuracy and </w:t>
      </w:r>
      <w:r w:rsidR="003402EA">
        <w:rPr>
          <w:lang w:val="en-US"/>
        </w:rPr>
        <w:t xml:space="preserve">is </w:t>
      </w:r>
      <w:r w:rsidR="006961D3">
        <w:rPr>
          <w:lang w:val="en-US"/>
        </w:rPr>
        <w:t xml:space="preserve">less demanding in terms of data quality </w:t>
      </w:r>
      <w:r w:rsidRPr="00AB68BB">
        <w:rPr>
          <w:lang w:val="en-US"/>
        </w:rPr>
        <w:t xml:space="preserve">compared to </w:t>
      </w:r>
      <w:r w:rsidR="00B4237B" w:rsidRPr="005F11A9">
        <w:rPr>
          <w:lang w:val="en-US"/>
        </w:rPr>
        <w:t>the</w:t>
      </w:r>
      <w:r w:rsidR="00B4237B" w:rsidRPr="00AB68BB">
        <w:rPr>
          <w:lang w:val="en-US"/>
        </w:rPr>
        <w:t xml:space="preserve"> well</w:t>
      </w:r>
      <w:r w:rsidR="00B4237B">
        <w:rPr>
          <w:lang w:val="en-US"/>
        </w:rPr>
        <w:t xml:space="preserve">-established </w:t>
      </w:r>
      <w:r>
        <w:rPr>
          <w:lang w:val="en-US"/>
        </w:rPr>
        <w:t>methods</w:t>
      </w:r>
      <w:r w:rsidR="00C34F6B">
        <w:rPr>
          <w:lang w:val="en-US"/>
        </w:rPr>
        <w:t xml:space="preserve"> </w:t>
      </w:r>
      <w:ins w:id="126" w:author="dmitri" w:date="2021-08-07T20:37:00Z">
        <w:r w:rsidR="00D11D90">
          <w:rPr>
            <w:lang w:val="en-US"/>
          </w:rPr>
          <w:t xml:space="preserve">to assess MW </w:t>
        </w:r>
      </w:ins>
      <w:r w:rsidR="00C34F6B">
        <w:rPr>
          <w:lang w:val="en-US"/>
        </w:rPr>
        <w:t>for folded proteins</w:t>
      </w:r>
      <w:r w:rsidR="00A5395B">
        <w:rPr>
          <w:lang w:val="en-US"/>
        </w:rPr>
        <w:t xml:space="preserve"> and nucleic acids</w:t>
      </w:r>
      <w:r w:rsidR="00C34F6B">
        <w:rPr>
          <w:lang w:val="en-US"/>
        </w:rPr>
        <w:t>.</w:t>
      </w:r>
      <w:r w:rsidR="00460461" w:rsidRPr="00460461">
        <w:rPr>
          <w:lang w:val="en-US"/>
        </w:rPr>
        <w:t xml:space="preserve"> </w:t>
      </w:r>
      <w:r w:rsidR="00C34F6B">
        <w:rPr>
          <w:lang w:val="en-US"/>
        </w:rPr>
        <w:t>T</w:t>
      </w:r>
      <w:r w:rsidR="00B4237B">
        <w:rPr>
          <w:lang w:val="en-US"/>
        </w:rPr>
        <w:t>o the best of our knowledge</w:t>
      </w:r>
      <w:r w:rsidR="00C34F6B">
        <w:rPr>
          <w:lang w:val="en-US"/>
        </w:rPr>
        <w:t>,</w:t>
      </w:r>
      <w:r w:rsidR="00B4237B">
        <w:rPr>
          <w:lang w:val="en-US"/>
        </w:rPr>
        <w:t xml:space="preserve"> </w:t>
      </w:r>
      <w:r w:rsidR="00C34F6B">
        <w:rPr>
          <w:lang w:val="en-US"/>
        </w:rPr>
        <w:t xml:space="preserve">our method </w:t>
      </w:r>
      <w:r w:rsidR="00B4237B">
        <w:rPr>
          <w:lang w:val="en-US"/>
        </w:rPr>
        <w:t>is</w:t>
      </w:r>
      <w:r w:rsidR="00CF54EA">
        <w:rPr>
          <w:lang w:val="en-US"/>
        </w:rPr>
        <w:t xml:space="preserve"> </w:t>
      </w:r>
      <w:r w:rsidR="00FC6BB9">
        <w:rPr>
          <w:lang w:val="en-US"/>
        </w:rPr>
        <w:t xml:space="preserve">unique </w:t>
      </w:r>
      <w:r w:rsidR="00C34F6B">
        <w:rPr>
          <w:lang w:val="en-US"/>
        </w:rPr>
        <w:t>for</w:t>
      </w:r>
      <w:r w:rsidR="00CF54EA">
        <w:rPr>
          <w:lang w:val="en-US"/>
        </w:rPr>
        <w:t xml:space="preserve"> </w:t>
      </w:r>
      <w:ins w:id="127" w:author="dmitri" w:date="2021-08-07T20:37:00Z">
        <w:r w:rsidR="00D11D90">
          <w:rPr>
            <w:lang w:val="en-US"/>
          </w:rPr>
          <w:t xml:space="preserve">the </w:t>
        </w:r>
      </w:ins>
      <w:r w:rsidR="00CF54EA">
        <w:rPr>
          <w:lang w:val="en-US"/>
        </w:rPr>
        <w:t xml:space="preserve">MW </w:t>
      </w:r>
      <w:r w:rsidR="00C34F6B">
        <w:rPr>
          <w:lang w:val="en-US"/>
        </w:rPr>
        <w:t xml:space="preserve">estimation </w:t>
      </w:r>
      <w:r w:rsidR="00CF54EA">
        <w:rPr>
          <w:lang w:val="en-US"/>
        </w:rPr>
        <w:t>f</w:t>
      </w:r>
      <w:r w:rsidR="00A5395B">
        <w:rPr>
          <w:lang w:val="en-US"/>
        </w:rPr>
        <w:t>rom</w:t>
      </w:r>
      <w:r w:rsidR="00CF54EA">
        <w:rPr>
          <w:lang w:val="en-US"/>
        </w:rPr>
        <w:t xml:space="preserve"> </w:t>
      </w:r>
      <w:r w:rsidR="00C34F6B">
        <w:rPr>
          <w:lang w:val="en-US"/>
        </w:rPr>
        <w:t xml:space="preserve">SAXS </w:t>
      </w:r>
      <w:r w:rsidR="00A5395B">
        <w:rPr>
          <w:lang w:val="en-US"/>
        </w:rPr>
        <w:t xml:space="preserve">data of </w:t>
      </w:r>
      <w:r w:rsidR="00CF54EA">
        <w:rPr>
          <w:lang w:val="en-US"/>
        </w:rPr>
        <w:t>intrinsically disordered proteins</w:t>
      </w:r>
      <w:r w:rsidR="00A5395B">
        <w:rPr>
          <w:lang w:val="en-US"/>
        </w:rPr>
        <w:t xml:space="preserve">. Our method can </w:t>
      </w:r>
      <w:ins w:id="128" w:author="dmitri" w:date="2021-08-07T20:37:00Z">
        <w:r w:rsidR="00D11D90">
          <w:rPr>
            <w:lang w:val="en-US"/>
          </w:rPr>
          <w:t xml:space="preserve">also </w:t>
        </w:r>
      </w:ins>
      <w:r w:rsidR="00A5395B">
        <w:rPr>
          <w:lang w:val="en-US"/>
        </w:rPr>
        <w:t>reliably estimate the maximum intraparticle distance D</w:t>
      </w:r>
      <w:r w:rsidR="00A5395B" w:rsidRPr="005F11A9">
        <w:rPr>
          <w:vertAlign w:val="subscript"/>
          <w:lang w:val="en-US"/>
        </w:rPr>
        <w:t>max</w:t>
      </w:r>
      <w:r w:rsidR="00A5395B">
        <w:rPr>
          <w:lang w:val="en-US"/>
        </w:rPr>
        <w:t xml:space="preserve"> directly from the SAXS profile for the above-mentioned macromolecule types. </w:t>
      </w:r>
    </w:p>
    <w:p w14:paraId="5ABBA35A" w14:textId="27991F68" w:rsidR="00C36BB5" w:rsidRPr="00C36BB5" w:rsidRDefault="00A47891">
      <w:pPr>
        <w:pStyle w:val="Heading1"/>
        <w:rPr>
          <w:lang w:val="en-US"/>
        </w:rPr>
      </w:pPr>
      <w:r>
        <w:rPr>
          <w:lang w:val="en-US"/>
        </w:rPr>
        <w:t>Estimation of the MW from SAXS data</w:t>
      </w:r>
      <w:r w:rsidR="00C36BB5">
        <w:rPr>
          <w:lang w:val="en-US"/>
        </w:rPr>
        <w:t>.</w:t>
      </w:r>
    </w:p>
    <w:p w14:paraId="1217D09C" w14:textId="4558EF28" w:rsidR="0087362A" w:rsidRDefault="00FD3405">
      <w:pPr>
        <w:pStyle w:val="NormalWeb"/>
        <w:rPr>
          <w:lang w:val="en-US"/>
        </w:rPr>
      </w:pPr>
      <w:ins w:id="129" w:author="dmitri" w:date="2021-08-07T21:15:00Z">
        <w:r>
          <w:rPr>
            <w:lang w:val="en-US"/>
          </w:rPr>
          <w:t xml:space="preserve">The approaches </w:t>
        </w:r>
      </w:ins>
      <w:del w:id="130" w:author="dmitri" w:date="2021-08-07T21:15:00Z">
        <w:r w:rsidR="000A7EB3" w:rsidDel="00FD3405">
          <w:rPr>
            <w:lang w:val="en-US"/>
          </w:rPr>
          <w:delText xml:space="preserve">  To date, </w:delText>
        </w:r>
      </w:del>
      <w:del w:id="131" w:author="dmitri" w:date="2021-08-07T20:38:00Z">
        <w:r w:rsidR="000A7EB3" w:rsidDel="00D11D90">
          <w:rPr>
            <w:lang w:val="en-US"/>
          </w:rPr>
          <w:delText xml:space="preserve">there are </w:delText>
        </w:r>
      </w:del>
      <w:del w:id="132" w:author="dmitri" w:date="2021-08-07T21:15:00Z">
        <w:r w:rsidR="000A7EB3" w:rsidDel="00FD3405">
          <w:rPr>
            <w:lang w:val="en-US"/>
          </w:rPr>
          <w:delText>several</w:delText>
        </w:r>
      </w:del>
      <w:del w:id="133" w:author="dmitri" w:date="2021-08-07T20:38:00Z">
        <w:r w:rsidR="000A7EB3" w:rsidDel="00D11D90">
          <w:rPr>
            <w:lang w:val="en-US"/>
          </w:rPr>
          <w:delText xml:space="preserve"> well-established</w:delText>
        </w:r>
      </w:del>
      <w:del w:id="134" w:author="dmitri" w:date="2021-08-07T21:15:00Z">
        <w:r w:rsidR="000A7EB3" w:rsidDel="00FD3405">
          <w:rPr>
            <w:lang w:val="en-US"/>
          </w:rPr>
          <w:delText xml:space="preserve"> techniques </w:delText>
        </w:r>
      </w:del>
      <w:r w:rsidR="000A7EB3">
        <w:rPr>
          <w:lang w:val="en-US"/>
        </w:rPr>
        <w:t>for MW estimation</w:t>
      </w:r>
      <w:ins w:id="135" w:author="dmitri" w:date="2021-08-07T20:38:00Z">
        <w:r w:rsidR="00D11D90">
          <w:rPr>
            <w:lang w:val="en-US"/>
          </w:rPr>
          <w:t xml:space="preserve"> </w:t>
        </w:r>
      </w:ins>
      <w:del w:id="136" w:author="dmitri" w:date="2021-08-07T21:15:00Z">
        <w:r w:rsidR="000A7EB3" w:rsidDel="00FD3405">
          <w:rPr>
            <w:lang w:val="en-US"/>
          </w:rPr>
          <w:delText xml:space="preserve">, </w:delText>
        </w:r>
      </w:del>
      <w:del w:id="137" w:author="dmitri" w:date="2021-08-07T20:38:00Z">
        <w:r w:rsidR="000A7EB3" w:rsidDel="00D11D90">
          <w:rPr>
            <w:lang w:val="en-US"/>
          </w:rPr>
          <w:delText xml:space="preserve">that </w:delText>
        </w:r>
      </w:del>
      <w:ins w:id="138" w:author="dmitri" w:date="2021-08-07T20:38:00Z">
        <w:r w:rsidR="00D11D90">
          <w:rPr>
            <w:lang w:val="en-US"/>
          </w:rPr>
          <w:t xml:space="preserve">which </w:t>
        </w:r>
      </w:ins>
      <w:del w:id="139" w:author="dmitri" w:date="2021-08-07T21:15:00Z">
        <w:r w:rsidR="000A7EB3" w:rsidDel="00FD3405">
          <w:rPr>
            <w:lang w:val="en-US"/>
          </w:rPr>
          <w:delText xml:space="preserve">could </w:delText>
        </w:r>
      </w:del>
      <w:ins w:id="140" w:author="dmitri" w:date="2021-08-07T21:15:00Z">
        <w:r>
          <w:rPr>
            <w:lang w:val="en-US"/>
          </w:rPr>
          <w:t xml:space="preserve">can </w:t>
        </w:r>
      </w:ins>
      <w:r w:rsidR="000A7EB3">
        <w:rPr>
          <w:lang w:val="en-US"/>
        </w:rPr>
        <w:t xml:space="preserve">be </w:t>
      </w:r>
      <w:ins w:id="141" w:author="dmitri" w:date="2021-08-07T21:15:00Z">
        <w:r>
          <w:rPr>
            <w:lang w:val="en-US"/>
          </w:rPr>
          <w:t>d</w:t>
        </w:r>
      </w:ins>
      <w:del w:id="142" w:author="dmitri" w:date="2021-08-07T21:15:00Z">
        <w:r w:rsidR="000A7EB3" w:rsidDel="00FD3405">
          <w:rPr>
            <w:lang w:val="en-US"/>
          </w:rPr>
          <w:delText>subd</w:delText>
        </w:r>
      </w:del>
      <w:r w:rsidR="000A7EB3">
        <w:rPr>
          <w:lang w:val="en-US"/>
        </w:rPr>
        <w:t xml:space="preserve">ivided into </w:t>
      </w:r>
      <w:r w:rsidR="00BB0EC6">
        <w:rPr>
          <w:lang w:val="en-US"/>
        </w:rPr>
        <w:t xml:space="preserve">two major </w:t>
      </w:r>
      <w:r w:rsidR="00BB0EC6" w:rsidRPr="00AB68BB">
        <w:rPr>
          <w:lang w:val="en-US"/>
        </w:rPr>
        <w:t xml:space="preserve">categories: </w:t>
      </w:r>
      <w:commentRangeStart w:id="143"/>
      <w:r w:rsidR="000A7EB3" w:rsidRPr="00AB68BB">
        <w:rPr>
          <w:lang w:val="en-US"/>
        </w:rPr>
        <w:t xml:space="preserve">concentration-dependent </w:t>
      </w:r>
      <w:commentRangeEnd w:id="143"/>
      <w:r w:rsidR="00ED2795" w:rsidRPr="00AB68BB">
        <w:rPr>
          <w:rStyle w:val="CommentReference"/>
          <w:rFonts w:eastAsiaTheme="minorHAnsi" w:cstheme="minorBidi"/>
        </w:rPr>
        <w:commentReference w:id="143"/>
      </w:r>
      <w:r w:rsidR="000A7EB3">
        <w:rPr>
          <w:lang w:val="en-US"/>
        </w:rPr>
        <w:t xml:space="preserve">and </w:t>
      </w:r>
      <w:r w:rsidR="000A7EB3">
        <w:rPr>
          <w:lang w:val="en-US"/>
        </w:rPr>
        <w:lastRenderedPageBreak/>
        <w:t xml:space="preserve">concentration-independent methods. </w:t>
      </w:r>
      <w:ins w:id="144" w:author="dmitri" w:date="2021-08-07T21:16:00Z">
        <w:r>
          <w:rPr>
            <w:lang w:val="en-US"/>
          </w:rPr>
          <w:t>The first category</w:t>
        </w:r>
        <w:r w:rsidDel="00FD3405">
          <w:rPr>
            <w:lang w:val="en-US"/>
          </w:rPr>
          <w:t xml:space="preserve"> </w:t>
        </w:r>
      </w:ins>
      <w:del w:id="145" w:author="dmitri" w:date="2021-08-07T21:16:00Z">
        <w:r w:rsidR="000F6E72" w:rsidDel="00FD3405">
          <w:rPr>
            <w:lang w:val="en-US"/>
          </w:rPr>
          <w:delText xml:space="preserve">The </w:delText>
        </w:r>
      </w:del>
      <w:ins w:id="146" w:author="dmitri" w:date="2021-08-07T21:16:00Z">
        <w:r>
          <w:rPr>
            <w:lang w:val="en-US"/>
          </w:rPr>
          <w:t xml:space="preserve"> </w:t>
        </w:r>
      </w:ins>
      <w:del w:id="147" w:author="dmitri" w:date="2021-08-07T21:16:00Z">
        <w:r w:rsidR="000F6E72" w:rsidDel="00FD3405">
          <w:rPr>
            <w:lang w:val="en-US"/>
          </w:rPr>
          <w:delText xml:space="preserve">former </w:delText>
        </w:r>
        <w:r w:rsidR="000A7EB3" w:rsidDel="00FD3405">
          <w:rPr>
            <w:lang w:val="en-US"/>
          </w:rPr>
          <w:delText>account</w:delText>
        </w:r>
      </w:del>
      <w:ins w:id="148" w:author="dmitri" w:date="2021-08-07T21:16:00Z">
        <w:r>
          <w:rPr>
            <w:lang w:val="en-US"/>
          </w:rPr>
          <w:t>exploits</w:t>
        </w:r>
      </w:ins>
      <w:r w:rsidR="000A7EB3">
        <w:rPr>
          <w:lang w:val="en-US"/>
        </w:rPr>
        <w:t xml:space="preserve"> </w:t>
      </w:r>
      <w:del w:id="149" w:author="dmitri" w:date="2021-08-07T21:17:00Z">
        <w:r w:rsidR="000A7EB3" w:rsidDel="00FD3405">
          <w:rPr>
            <w:lang w:val="en-US"/>
          </w:rPr>
          <w:delText xml:space="preserve">for </w:delText>
        </w:r>
      </w:del>
      <w:r w:rsidR="000A7EB3">
        <w:rPr>
          <w:lang w:val="en-US"/>
        </w:rPr>
        <w:t>the dependence of</w:t>
      </w:r>
      <w:r w:rsidR="00137E8C">
        <w:rPr>
          <w:lang w:val="en-US"/>
        </w:rPr>
        <w:t xml:space="preserve"> the</w:t>
      </w:r>
      <w:r w:rsidR="000A7EB3">
        <w:rPr>
          <w:lang w:val="en-US"/>
        </w:rPr>
        <w:t xml:space="preserve"> forward scattering I(0) on the total number of electrons in </w:t>
      </w:r>
      <w:r w:rsidR="00B606D3">
        <w:rPr>
          <w:lang w:val="en-US"/>
        </w:rPr>
        <w:t xml:space="preserve">the </w:t>
      </w:r>
      <w:r w:rsidR="000A7EB3">
        <w:rPr>
          <w:lang w:val="en-US"/>
        </w:rPr>
        <w:t>irradiated molecule (and, thus, on MW) and rel</w:t>
      </w:r>
      <w:ins w:id="150" w:author="dmitri" w:date="2021-08-07T21:17:00Z">
        <w:r>
          <w:rPr>
            <w:lang w:val="en-US"/>
          </w:rPr>
          <w:t>ies</w:t>
        </w:r>
      </w:ins>
      <w:del w:id="151" w:author="dmitri" w:date="2021-08-07T21:17:00Z">
        <w:r w:rsidR="000A7EB3" w:rsidDel="00FD3405">
          <w:rPr>
            <w:lang w:val="en-US"/>
          </w:rPr>
          <w:delText>y</w:delText>
        </w:r>
      </w:del>
      <w:r w:rsidR="000A7EB3">
        <w:rPr>
          <w:lang w:val="en-US"/>
        </w:rPr>
        <w:t xml:space="preserve"> on the scattering from </w:t>
      </w:r>
      <w:commentRangeStart w:id="152"/>
      <w:r w:rsidR="000A7EB3">
        <w:rPr>
          <w:lang w:val="en-US"/>
        </w:rPr>
        <w:t>calibrants</w:t>
      </w:r>
      <w:commentRangeEnd w:id="152"/>
      <w:r w:rsidR="000F6E72">
        <w:rPr>
          <w:rStyle w:val="CommentReference"/>
          <w:rFonts w:eastAsiaTheme="minorHAnsi" w:cstheme="minorBidi"/>
        </w:rPr>
        <w:commentReference w:id="152"/>
      </w:r>
      <w:r w:rsidR="000A7EB3">
        <w:rPr>
          <w:lang w:val="en-US"/>
        </w:rPr>
        <w:t xml:space="preserve">, e.g. </w:t>
      </w:r>
      <w:ins w:id="153" w:author="dmitri" w:date="2021-08-07T21:07:00Z">
        <w:r w:rsidR="002946BE">
          <w:rPr>
            <w:lang w:val="en-US"/>
          </w:rPr>
          <w:t xml:space="preserve">from </w:t>
        </w:r>
      </w:ins>
      <w:r w:rsidR="004D383F">
        <w:rPr>
          <w:lang w:val="en-US"/>
        </w:rPr>
        <w:t xml:space="preserve">water or </w:t>
      </w:r>
      <w:ins w:id="154" w:author="dmitri" w:date="2021-08-07T21:07:00Z">
        <w:r w:rsidR="002946BE">
          <w:rPr>
            <w:lang w:val="en-US"/>
          </w:rPr>
          <w:t xml:space="preserve">from </w:t>
        </w:r>
      </w:ins>
      <w:r w:rsidR="000A7EB3">
        <w:rPr>
          <w:lang w:val="en-US"/>
        </w:rPr>
        <w:t xml:space="preserve">a protein with known MW </w:t>
      </w:r>
      <w:r w:rsidR="000A7EB3">
        <w:rPr>
          <w:lang w:val="en-US"/>
        </w:rPr>
        <w:fldChar w:fldCharType="begin" w:fldLock="1"/>
      </w:r>
      <w:r w:rsidR="00CA0FC4">
        <w:rPr>
          <w:lang w:val="en-US"/>
        </w:rPr>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sidR="000A7EB3">
        <w:rPr>
          <w:lang w:val="en-US"/>
        </w:rPr>
        <w:fldChar w:fldCharType="separate"/>
      </w:r>
      <w:r w:rsidR="000A7EB3" w:rsidRPr="000A7EB3">
        <w:rPr>
          <w:noProof/>
          <w:lang w:val="en-US"/>
        </w:rPr>
        <w:t>(Mylonas and Svergun, 2007)</w:t>
      </w:r>
      <w:r w:rsidR="000A7EB3">
        <w:rPr>
          <w:lang w:val="en-US"/>
        </w:rPr>
        <w:fldChar w:fldCharType="end"/>
      </w:r>
      <w:ins w:id="155" w:author="dmitri" w:date="2021-08-07T21:17:00Z">
        <w:r>
          <w:rPr>
            <w:lang w:val="en-US"/>
          </w:rPr>
          <w:t xml:space="preserve">. These methods </w:t>
        </w:r>
      </w:ins>
      <w:del w:id="156" w:author="dmitri" w:date="2021-08-07T21:17:00Z">
        <w:r w:rsidR="00B4237B" w:rsidDel="00FD3405">
          <w:rPr>
            <w:lang w:val="en-US"/>
          </w:rPr>
          <w:delText xml:space="preserve"> and </w:delText>
        </w:r>
      </w:del>
      <w:ins w:id="157" w:author="dmitri" w:date="2021-08-07T21:07:00Z">
        <w:r w:rsidR="002946BE">
          <w:rPr>
            <w:lang w:val="en-US"/>
          </w:rPr>
          <w:t xml:space="preserve">require </w:t>
        </w:r>
      </w:ins>
      <w:del w:id="158" w:author="dmitri" w:date="2021-08-07T21:07:00Z">
        <w:r w:rsidR="00B4237B" w:rsidDel="002946BE">
          <w:rPr>
            <w:lang w:val="en-US"/>
          </w:rPr>
          <w:delText xml:space="preserve">precise measurement of </w:delText>
        </w:r>
      </w:del>
      <w:r w:rsidR="00B4237B">
        <w:rPr>
          <w:lang w:val="en-US"/>
        </w:rPr>
        <w:t xml:space="preserve">the </w:t>
      </w:r>
      <w:ins w:id="159" w:author="dmitri" w:date="2021-08-07T21:17:00Z">
        <w:r>
          <w:rPr>
            <w:lang w:val="en-US"/>
          </w:rPr>
          <w:t xml:space="preserve">knowledge of </w:t>
        </w:r>
      </w:ins>
      <w:r w:rsidR="00B4237B">
        <w:rPr>
          <w:lang w:val="en-US"/>
        </w:rPr>
        <w:t>sample concentration</w:t>
      </w:r>
      <w:ins w:id="160" w:author="dmitri" w:date="2021-08-07T21:18:00Z">
        <w:r>
          <w:rPr>
            <w:lang w:val="en-US"/>
          </w:rPr>
          <w:t>,</w:t>
        </w:r>
      </w:ins>
      <w:ins w:id="161" w:author="dmitri" w:date="2021-08-07T21:17:00Z">
        <w:r>
          <w:rPr>
            <w:lang w:val="en-US"/>
          </w:rPr>
          <w:t xml:space="preserve"> partial specific volume and scattering contrast</w:t>
        </w:r>
      </w:ins>
      <w:ins w:id="162" w:author="dmitri" w:date="2021-08-07T21:18:00Z">
        <w:r>
          <w:rPr>
            <w:lang w:val="en-US"/>
          </w:rPr>
          <w:t xml:space="preserve"> of the solute</w:t>
        </w:r>
      </w:ins>
      <w:r w:rsidR="000A7EB3">
        <w:rPr>
          <w:lang w:val="en-US"/>
        </w:rPr>
        <w:t xml:space="preserve">. The </w:t>
      </w:r>
      <w:del w:id="163" w:author="dmitri" w:date="2021-08-07T21:18:00Z">
        <w:r w:rsidR="000A7EB3" w:rsidDel="00FD3405">
          <w:rPr>
            <w:lang w:val="en-US"/>
          </w:rPr>
          <w:delText xml:space="preserve">latter </w:delText>
        </w:r>
      </w:del>
      <w:ins w:id="164" w:author="dmitri" w:date="2021-08-07T21:18:00Z">
        <w:r>
          <w:rPr>
            <w:lang w:val="en-US"/>
          </w:rPr>
          <w:t xml:space="preserve">second category </w:t>
        </w:r>
      </w:ins>
      <w:del w:id="165" w:author="dmitri" w:date="2021-08-07T21:18:00Z">
        <w:r w:rsidR="000A7EB3" w:rsidDel="00FD3405">
          <w:rPr>
            <w:lang w:val="en-US"/>
          </w:rPr>
          <w:delText xml:space="preserve">methods </w:delText>
        </w:r>
      </w:del>
      <w:r w:rsidR="000A7EB3">
        <w:rPr>
          <w:lang w:val="en-US"/>
        </w:rPr>
        <w:t>utilize</w:t>
      </w:r>
      <w:ins w:id="166" w:author="dmitri" w:date="2021-08-07T21:18:00Z">
        <w:r>
          <w:rPr>
            <w:lang w:val="en-US"/>
          </w:rPr>
          <w:t>s</w:t>
        </w:r>
      </w:ins>
      <w:r w:rsidR="000A7EB3">
        <w:rPr>
          <w:lang w:val="en-US"/>
        </w:rPr>
        <w:t xml:space="preserve"> a single background-subtracted </w:t>
      </w:r>
      <w:r w:rsidR="00B4237B">
        <w:rPr>
          <w:lang w:val="en-US"/>
        </w:rPr>
        <w:t>profile</w:t>
      </w:r>
      <w:r w:rsidR="000A7EB3">
        <w:rPr>
          <w:lang w:val="en-US"/>
        </w:rPr>
        <w:t xml:space="preserve"> </w:t>
      </w:r>
      <w:r w:rsidR="00137E8C">
        <w:rPr>
          <w:lang w:val="en-US"/>
        </w:rPr>
        <w:t xml:space="preserve">on a relative scale </w:t>
      </w:r>
      <w:r w:rsidR="000A7EB3">
        <w:rPr>
          <w:lang w:val="en-US"/>
        </w:rPr>
        <w:t>and require</w:t>
      </w:r>
      <w:ins w:id="167" w:author="dmitri" w:date="2021-08-07T21:18:00Z">
        <w:r>
          <w:rPr>
            <w:lang w:val="en-US"/>
          </w:rPr>
          <w:t>s</w:t>
        </w:r>
      </w:ins>
      <w:r w:rsidR="000A7EB3">
        <w:rPr>
          <w:lang w:val="en-US"/>
        </w:rPr>
        <w:t xml:space="preserve"> no additional</w:t>
      </w:r>
      <w:del w:id="168" w:author="dmitri" w:date="2021-08-07T21:18:00Z">
        <w:r w:rsidR="000A7EB3" w:rsidDel="00FD3405">
          <w:rPr>
            <w:lang w:val="en-US"/>
          </w:rPr>
          <w:delText xml:space="preserve"> </w:delText>
        </w:r>
        <w:r w:rsidR="000A7EB3" w:rsidRPr="000C6D2A" w:rsidDel="00FD3405">
          <w:rPr>
            <w:i/>
            <w:iCs/>
            <w:lang w:val="en-US"/>
          </w:rPr>
          <w:delText>a priori</w:delText>
        </w:r>
      </w:del>
      <w:r w:rsidR="000A7EB3">
        <w:rPr>
          <w:lang w:val="en-US"/>
        </w:rPr>
        <w:t xml:space="preserve"> information</w:t>
      </w:r>
      <w:ins w:id="169" w:author="dmitri" w:date="2021-08-07T21:18:00Z">
        <w:r>
          <w:rPr>
            <w:lang w:val="en-US"/>
          </w:rPr>
          <w:t>.</w:t>
        </w:r>
      </w:ins>
      <w:del w:id="170" w:author="dmitri" w:date="2021-08-07T21:18:00Z">
        <w:r w:rsidR="000A7EB3" w:rsidDel="00FD3405">
          <w:rPr>
            <w:lang w:val="en-US"/>
          </w:rPr>
          <w:delText xml:space="preserve"> on sample concentration</w:delText>
        </w:r>
        <w:r w:rsidR="00137E8C" w:rsidDel="00FD3405">
          <w:rPr>
            <w:lang w:val="en-US"/>
          </w:rPr>
          <w:delText>, partial specific volume and scattering contrast</w:delText>
        </w:r>
        <w:r w:rsidR="000A7EB3" w:rsidDel="00FD3405">
          <w:rPr>
            <w:lang w:val="en-US"/>
          </w:rPr>
          <w:delText>.</w:delText>
        </w:r>
      </w:del>
      <w:r w:rsidR="000A7EB3">
        <w:rPr>
          <w:lang w:val="en-US"/>
        </w:rPr>
        <w:t xml:space="preserve"> </w:t>
      </w:r>
      <w:ins w:id="171" w:author="dmitri" w:date="2021-08-07T21:20:00Z">
        <w:r>
          <w:rPr>
            <w:lang w:val="en-US"/>
          </w:rPr>
          <w:t xml:space="preserve">Concentration-independent methods are more convenient to use and moreover, in some cases </w:t>
        </w:r>
      </w:ins>
      <w:ins w:id="172" w:author="dmitri" w:date="2021-08-07T21:21:00Z">
        <w:r>
          <w:rPr>
            <w:lang w:val="en-US"/>
          </w:rPr>
          <w:t>the</w:t>
        </w:r>
      </w:ins>
      <w:ins w:id="173" w:author="dmitri" w:date="2021-08-07T21:20:00Z">
        <w:r>
          <w:rPr>
            <w:lang w:val="en-US"/>
          </w:rPr>
          <w:t xml:space="preserve"> </w:t>
        </w:r>
      </w:ins>
      <w:del w:id="174" w:author="dmitri" w:date="2021-08-07T21:20:00Z">
        <w:r w:rsidR="00395115" w:rsidDel="00FD3405">
          <w:rPr>
            <w:lang w:val="en-US"/>
          </w:rPr>
          <w:delText xml:space="preserve">In circumstances where the </w:delText>
        </w:r>
      </w:del>
      <w:del w:id="175" w:author="dmitri" w:date="2021-08-07T21:21:00Z">
        <w:r w:rsidR="00395115" w:rsidDel="00FD3405">
          <w:rPr>
            <w:lang w:val="en-US"/>
          </w:rPr>
          <w:delText>protein</w:delText>
        </w:r>
      </w:del>
      <w:ins w:id="176" w:author="dmitri" w:date="2021-08-07T21:21:00Z">
        <w:r>
          <w:rPr>
            <w:lang w:val="en-US"/>
          </w:rPr>
          <w:t>solute</w:t>
        </w:r>
      </w:ins>
      <w:r w:rsidR="00395115">
        <w:rPr>
          <w:lang w:val="en-US"/>
        </w:rPr>
        <w:t xml:space="preserve"> concentration cannot be accurately </w:t>
      </w:r>
      <w:r w:rsidR="00B4237B">
        <w:rPr>
          <w:lang w:val="en-US"/>
        </w:rPr>
        <w:t xml:space="preserve">measured </w:t>
      </w:r>
      <w:r w:rsidR="00395115">
        <w:rPr>
          <w:lang w:val="en-US"/>
        </w:rPr>
        <w:t xml:space="preserve">(e.g. for in-line </w:t>
      </w:r>
      <w:ins w:id="177" w:author="dmitri" w:date="2021-08-07T21:19:00Z">
        <w:r>
          <w:rPr>
            <w:lang w:val="en-US"/>
          </w:rPr>
          <w:t xml:space="preserve">size-exclusion chromatography </w:t>
        </w:r>
      </w:ins>
      <w:del w:id="178" w:author="dmitri" w:date="2021-08-07T21:19:00Z">
        <w:r w:rsidR="00395115" w:rsidDel="00FD3405">
          <w:rPr>
            <w:lang w:val="en-US"/>
          </w:rPr>
          <w:delText xml:space="preserve">SEC-SAXS </w:delText>
        </w:r>
      </w:del>
      <w:ins w:id="179" w:author="dmitri" w:date="2021-08-07T21:19:00Z">
        <w:r>
          <w:rPr>
            <w:lang w:val="en-US"/>
          </w:rPr>
          <w:t xml:space="preserve">SAXS </w:t>
        </w:r>
      </w:ins>
      <w:r w:rsidR="00395115">
        <w:rPr>
          <w:lang w:val="en-US"/>
        </w:rPr>
        <w:t>experiments)</w:t>
      </w:r>
      <w:ins w:id="180" w:author="dmitri" w:date="2021-08-07T21:21:00Z">
        <w:r>
          <w:rPr>
            <w:lang w:val="en-US"/>
          </w:rPr>
          <w:t>.</w:t>
        </w:r>
      </w:ins>
      <w:del w:id="181" w:author="dmitri" w:date="2021-08-07T21:21:00Z">
        <w:r w:rsidR="00395115" w:rsidDel="00FD3405">
          <w:rPr>
            <w:lang w:val="en-US"/>
          </w:rPr>
          <w:delText xml:space="preserve">, these methods </w:delText>
        </w:r>
        <w:r w:rsidR="009715A1" w:rsidDel="00FD3405">
          <w:rPr>
            <w:lang w:val="en-US"/>
          </w:rPr>
          <w:delText>are necessary to obtain</w:delText>
        </w:r>
        <w:r w:rsidR="00395115" w:rsidDel="00FD3405">
          <w:rPr>
            <w:lang w:val="en-US"/>
          </w:rPr>
          <w:delText xml:space="preserve"> a reliable MW assessment. </w:delText>
        </w:r>
        <w:r w:rsidR="002E26FF" w:rsidDel="00FD3405">
          <w:rPr>
            <w:lang w:val="en-US"/>
          </w:rPr>
          <w:delText>In the scope of this work, w</w:delText>
        </w:r>
      </w:del>
      <w:ins w:id="182" w:author="dmitri" w:date="2021-08-07T21:21:00Z">
        <w:r>
          <w:rPr>
            <w:lang w:val="en-US"/>
          </w:rPr>
          <w:t xml:space="preserve"> Below w</w:t>
        </w:r>
      </w:ins>
      <w:r w:rsidR="002E26FF">
        <w:rPr>
          <w:lang w:val="en-US"/>
        </w:rPr>
        <w:t>e</w:t>
      </w:r>
      <w:ins w:id="183" w:author="dmitri" w:date="2021-08-07T21:21:00Z">
        <w:r>
          <w:rPr>
            <w:lang w:val="en-US"/>
          </w:rPr>
          <w:t xml:space="preserve"> shall</w:t>
        </w:r>
      </w:ins>
      <w:r w:rsidR="002E26FF">
        <w:rPr>
          <w:lang w:val="en-US"/>
        </w:rPr>
        <w:t xml:space="preserve"> </w:t>
      </w:r>
      <w:r w:rsidR="00B4237B">
        <w:rPr>
          <w:lang w:val="en-US"/>
        </w:rPr>
        <w:t>focus on</w:t>
      </w:r>
      <w:r w:rsidR="002E26FF">
        <w:rPr>
          <w:lang w:val="en-US"/>
        </w:rPr>
        <w:t xml:space="preserve"> concentration-independent methods.</w:t>
      </w:r>
    </w:p>
    <w:p w14:paraId="3E143C0F" w14:textId="36DB780B" w:rsidR="004D383F" w:rsidRDefault="0087362A">
      <w:pPr>
        <w:pStyle w:val="NormalWeb"/>
        <w:rPr>
          <w:lang w:val="en-US"/>
        </w:rPr>
      </w:pPr>
      <w:r w:rsidRPr="0087362A">
        <w:rPr>
          <w:b/>
          <w:bCs/>
          <w:lang w:val="en-US"/>
        </w:rPr>
        <w:t>Porod</w:t>
      </w:r>
      <w:r w:rsidR="00A34AD2">
        <w:rPr>
          <w:b/>
          <w:bCs/>
          <w:lang w:val="en-US"/>
        </w:rPr>
        <w:t>’s</w:t>
      </w:r>
      <w:r w:rsidRPr="0087362A">
        <w:rPr>
          <w:b/>
          <w:bCs/>
          <w:lang w:val="en-US"/>
        </w:rPr>
        <w:t xml:space="preserve"> method.</w:t>
      </w:r>
      <w:r>
        <w:rPr>
          <w:lang w:val="en-US"/>
        </w:rPr>
        <w:t xml:space="preserve"> </w:t>
      </w:r>
      <w:r w:rsidR="000A7EB3">
        <w:rPr>
          <w:lang w:val="en-US"/>
        </w:rPr>
        <w:t xml:space="preserve">The historically first concentration-independent method </w:t>
      </w:r>
      <w:r w:rsidR="004D383F">
        <w:rPr>
          <w:lang w:val="en-US"/>
        </w:rPr>
        <w:t xml:space="preserve">is </w:t>
      </w:r>
      <w:r w:rsidR="00592FC9">
        <w:rPr>
          <w:lang w:val="en-US"/>
        </w:rPr>
        <w:t>the so-called</w:t>
      </w:r>
      <w:r w:rsidR="00933660">
        <w:rPr>
          <w:lang w:val="en-US"/>
        </w:rPr>
        <w:t xml:space="preserve"> </w:t>
      </w:r>
      <w:r w:rsidR="004D383F">
        <w:rPr>
          <w:lang w:val="en-US"/>
        </w:rPr>
        <w:t>Porod</w:t>
      </w:r>
      <w:r w:rsidR="00DF42B6">
        <w:rPr>
          <w:lang w:val="en-US"/>
        </w:rPr>
        <w:t>’s</w:t>
      </w:r>
      <w:r w:rsidR="004D383F">
        <w:rPr>
          <w:lang w:val="en-US"/>
        </w:rPr>
        <w:t xml:space="preserve"> method</w:t>
      </w:r>
      <w:r w:rsidR="00592FC9">
        <w:rPr>
          <w:lang w:val="en-US"/>
        </w:rPr>
        <w:t xml:space="preserve"> </w:t>
      </w:r>
      <w:ins w:id="184" w:author="Дмитрий Молоденский" w:date="2021-08-10T09:53:00Z">
        <w:r w:rsidR="003A480F">
          <w:rPr>
            <w:lang w:val="en-US"/>
          </w:rPr>
          <w:fldChar w:fldCharType="begin" w:fldLock="1"/>
        </w:r>
      </w:ins>
      <w:r w:rsidR="00C42D84">
        <w:rPr>
          <w:lang w:val="en-US"/>
        </w:rPr>
        <w:instrText>ADDIN CSL_CITATION {"citationItems":[{"id":"ITEM-1","itemData":{"DOI":"10.1007/BF01512792","ISSN":"1435-1536","author":[{"dropping-particle":"","family":"Porod","given":"G.","non-dropping-particle":"","parse-names":false,"suffix":""}],"container-title":"Kolloid-Zeitschrift 1951 124:2","id":"ITEM-1","issue":"2","issued":{"date-parts":[["1951","11"]]},"page":"83-114","publisher":"Springer","title":"Die Röntgenkleinwinkelstreuung von dichtgepackten kolloiden Systemen","type":"article-journal","volume":"124"},"uris":["http://www.mendeley.com/documents/?uuid=b0b4141e-be2a-3856-bde3-d37a1a102a46"]}],"mendeley":{"formattedCitation":"(Porod, 1951)","plainTextFormattedCitation":"(Porod, 1951)","previouslyFormattedCitation":"(Porod, 1951)"},"properties":{"noteIndex":0},"schema":"https://github.com/citation-style-language/schema/raw/master/csl-citation.json"}</w:instrText>
      </w:r>
      <w:r w:rsidR="003A480F">
        <w:rPr>
          <w:lang w:val="en-US"/>
        </w:rPr>
        <w:fldChar w:fldCharType="separate"/>
      </w:r>
      <w:r w:rsidR="003A480F" w:rsidRPr="003A480F">
        <w:rPr>
          <w:noProof/>
          <w:lang w:val="en-US"/>
        </w:rPr>
        <w:t>(Porod, 1951)</w:t>
      </w:r>
      <w:ins w:id="185" w:author="Дмитрий Молоденский" w:date="2021-08-10T09:53:00Z">
        <w:r w:rsidR="003A480F">
          <w:rPr>
            <w:lang w:val="en-US"/>
          </w:rPr>
          <w:fldChar w:fldCharType="end"/>
        </w:r>
      </w:ins>
      <w:del w:id="186" w:author="Дмитрий Молоденский" w:date="2021-08-10T09:53:00Z">
        <w:r w:rsidR="00592FC9" w:rsidRPr="005F11A9" w:rsidDel="00F63447">
          <w:rPr>
            <w:highlight w:val="yellow"/>
            <w:lang w:val="en-US"/>
          </w:rPr>
          <w:delText>[</w:delText>
        </w:r>
        <w:r w:rsidR="00592FC9" w:rsidRPr="005F11A9" w:rsidDel="00F63447">
          <w:rPr>
            <w:highlight w:val="yellow"/>
          </w:rPr>
          <w:delText>Porod, G. Die Röntgenkleinwinkelstreuung von dichtgepackten kolloiden Systemen - I. Teil. Kolloid-Zeitschrif 124, 83–114 (1951)</w:delText>
        </w:r>
        <w:r w:rsidR="00592FC9" w:rsidRPr="005F11A9" w:rsidDel="00F63447">
          <w:rPr>
            <w:highlight w:val="yellow"/>
            <w:lang w:val="en-US"/>
          </w:rPr>
          <w:delText>]</w:delText>
        </w:r>
        <w:r w:rsidR="004D383F" w:rsidRPr="005F11A9" w:rsidDel="00F63447">
          <w:rPr>
            <w:highlight w:val="yellow"/>
            <w:lang w:val="en-US"/>
          </w:rPr>
          <w:delText>.</w:delText>
        </w:r>
        <w:r w:rsidR="004D383F" w:rsidDel="00F63447">
          <w:rPr>
            <w:lang w:val="en-US"/>
          </w:rPr>
          <w:delText xml:space="preserve"> </w:delText>
        </w:r>
      </w:del>
      <w:ins w:id="187" w:author="Дмитрий Молоденский" w:date="2021-08-10T09:53:00Z">
        <w:r w:rsidR="00F63447">
          <w:rPr>
            <w:lang w:val="en-US"/>
          </w:rPr>
          <w:t xml:space="preserve">. </w:t>
        </w:r>
      </w:ins>
      <w:r w:rsidR="004D383F">
        <w:rPr>
          <w:lang w:val="en-US"/>
        </w:rPr>
        <w:t>It is based on the fundamental properties of the Fourier transform known as the Parseval theorem:</w:t>
      </w:r>
    </w:p>
    <w:p w14:paraId="1C909B0D" w14:textId="467009AC" w:rsidR="004D383F" w:rsidRDefault="00EB44E1" w:rsidP="005F11A9">
      <w:pPr>
        <w:pStyle w:val="NormalWeb"/>
        <w:rPr>
          <w:lang w:val="en-US"/>
        </w:rPr>
      </w:pPr>
      <m:oMath>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ary>
              <m:naryPr>
                <m:limLoc m:val="subSup"/>
                <m:ctrlPr>
                  <w:rPr>
                    <w:rFonts w:ascii="Cambria Math" w:hAnsi="Cambria Math"/>
                    <w:lang w:val="en-US"/>
                  </w:rPr>
                </m:ctrlPr>
              </m:naryPr>
              <m:sub>
                <m:r>
                  <w:rPr>
                    <w:rFonts w:ascii="Cambria Math" w:hAnsi="Cambria Math"/>
                    <w:lang w:val="en-US"/>
                  </w:rPr>
                  <m:t>V</m:t>
                </m:r>
              </m:sub>
              <m:sup/>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dV</m:t>
                </m:r>
                <m:r>
                  <m:rPr>
                    <m:sty m:val="p"/>
                  </m:rPr>
                  <w:rPr>
                    <w:rFonts w:ascii="Cambria Math" w:hAnsi="Cambria Math"/>
                    <w:lang w:val="en-US"/>
                  </w:rPr>
                  <m:t>=</m:t>
                </m:r>
                <m:r>
                  <w:rPr>
                    <w:rFonts w:ascii="Cambria Math" w:hAnsi="Cambria Math"/>
                    <w:lang w:val="en-US"/>
                  </w:rPr>
                  <m:t>Q</m:t>
                </m:r>
              </m:e>
            </m:nary>
          </m:e>
        </m:nary>
      </m:oMath>
      <w:r w:rsidR="004D383F">
        <w:rPr>
          <w:lang w:val="en-US"/>
        </w:rPr>
        <w:t xml:space="preserve"> </w:t>
      </w:r>
      <w:r w:rsidR="00D74A2A">
        <w:rPr>
          <w:lang w:val="en-US"/>
        </w:rPr>
        <w:t>,</w:t>
      </w:r>
      <w:r w:rsidR="004D383F">
        <w:rPr>
          <w:lang w:val="en-US"/>
        </w:rPr>
        <w:tab/>
      </w:r>
      <w:r w:rsidR="004D383F">
        <w:rPr>
          <w:lang w:val="en-US"/>
        </w:rPr>
        <w:tab/>
      </w:r>
      <w:r w:rsidR="004D383F">
        <w:rPr>
          <w:lang w:val="en-US"/>
        </w:rPr>
        <w:tab/>
      </w:r>
      <w:r w:rsidR="004D383F">
        <w:rPr>
          <w:lang w:val="en-US"/>
        </w:rPr>
        <w:tab/>
        <w:t>(1)</w:t>
      </w:r>
    </w:p>
    <w:p w14:paraId="149E9A2B" w14:textId="6429EB17" w:rsidR="004D383F" w:rsidRDefault="004D383F">
      <w:pPr>
        <w:pStyle w:val="NormalWeb"/>
        <w:rPr>
          <w:lang w:val="en-US"/>
        </w:rPr>
      </w:pPr>
      <w:r>
        <w:rPr>
          <w:lang w:val="en-US"/>
        </w:rPr>
        <w:t xml:space="preserve">where s is the scattering vector, I(s) – </w:t>
      </w:r>
      <w:r w:rsidR="00B606D3">
        <w:rPr>
          <w:lang w:val="en-US"/>
        </w:rPr>
        <w:t xml:space="preserve">the </w:t>
      </w:r>
      <w:r>
        <w:rPr>
          <w:lang w:val="en-US"/>
        </w:rPr>
        <w:t>intensity of the scatter</w:t>
      </w:r>
      <w:r w:rsidR="00D74A2A">
        <w:rPr>
          <w:lang w:val="en-US"/>
        </w:rPr>
        <w:t>ed</w:t>
      </w:r>
      <w:r>
        <w:rPr>
          <w:lang w:val="en-US"/>
        </w:rPr>
        <w:t xml:space="preserve"> </w:t>
      </w:r>
      <w:del w:id="188" w:author="dmitri" w:date="2021-08-07T21:22:00Z">
        <w:r w:rsidDel="00FD3405">
          <w:rPr>
            <w:lang w:val="en-US"/>
          </w:rPr>
          <w:delText>beam</w:delText>
        </w:r>
      </w:del>
      <w:ins w:id="189" w:author="dmitri" w:date="2021-08-07T21:22:00Z">
        <w:r w:rsidR="00FD3405">
          <w:rPr>
            <w:lang w:val="en-US"/>
          </w:rPr>
          <w:t>radiation</w:t>
        </w:r>
      </w:ins>
      <w:r>
        <w:rPr>
          <w:lang w:val="en-US"/>
        </w:rPr>
        <w:t>, Δρ – excess</w:t>
      </w:r>
      <w:del w:id="190" w:author="dmitri" w:date="2021-08-07T21:22:00Z">
        <w:r w:rsidDel="00FD3405">
          <w:rPr>
            <w:lang w:val="en-US"/>
          </w:rPr>
          <w:delText>ive</w:delText>
        </w:r>
      </w:del>
      <w:r>
        <w:rPr>
          <w:lang w:val="en-US"/>
        </w:rPr>
        <w:t xml:space="preserve"> electron density</w:t>
      </w:r>
      <w:r w:rsidR="00B606D3">
        <w:rPr>
          <w:lang w:val="en-US"/>
        </w:rPr>
        <w:t>,</w:t>
      </w:r>
      <w:r>
        <w:rPr>
          <w:lang w:val="en-US"/>
        </w:rPr>
        <w:t xml:space="preserve"> and Q is the Porod invariant. I</w:t>
      </w:r>
      <w:r w:rsidR="00634F10">
        <w:rPr>
          <w:lang w:val="en-US"/>
        </w:rPr>
        <w:t xml:space="preserve">f we consider the </w:t>
      </w:r>
      <w:r w:rsidR="00CC70AA">
        <w:rPr>
          <w:lang w:val="en-US"/>
        </w:rPr>
        <w:t xml:space="preserve">scattering </w:t>
      </w:r>
      <w:r w:rsidR="00634F10">
        <w:rPr>
          <w:lang w:val="en-US"/>
        </w:rPr>
        <w:t>particle to be</w:t>
      </w:r>
      <w:r>
        <w:rPr>
          <w:lang w:val="en-US"/>
        </w:rPr>
        <w:t xml:space="preserve"> of homogeneous electron density, the </w:t>
      </w:r>
      <w:r w:rsidR="00B606D3">
        <w:rPr>
          <w:lang w:val="en-US"/>
        </w:rPr>
        <w:t>right</w:t>
      </w:r>
      <w:r>
        <w:rPr>
          <w:lang w:val="en-US"/>
        </w:rPr>
        <w:t xml:space="preserve"> part </w:t>
      </w:r>
      <w:r w:rsidR="00B606D3">
        <w:rPr>
          <w:lang w:val="en-US"/>
        </w:rPr>
        <w:t xml:space="preserve">of the equation </w:t>
      </w:r>
      <w:r w:rsidR="00B4237B">
        <w:rPr>
          <w:lang w:val="en-US"/>
        </w:rPr>
        <w:t xml:space="preserve">(1) </w:t>
      </w:r>
      <w:r>
        <w:rPr>
          <w:lang w:val="en-US"/>
        </w:rPr>
        <w:t>simplifies to:</w:t>
      </w:r>
    </w:p>
    <w:p w14:paraId="628C1D7B" w14:textId="411A479B" w:rsidR="004D383F" w:rsidRDefault="004D383F" w:rsidP="005F11A9">
      <w:pPr>
        <w:pStyle w:val="NormalWeb"/>
        <w:rPr>
          <w:lang w:val="en-US"/>
        </w:rPr>
      </w:pPr>
      <m:oMath>
        <m:r>
          <w:rPr>
            <w:rFonts w:ascii="Cambria Math" w:hAnsi="Cambria Math"/>
            <w:lang w:val="en-US"/>
          </w:rPr>
          <m:t>Q</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e>
          <m:sup>
            <m:r>
              <m:rPr>
                <m:sty m:val="p"/>
              </m:rPr>
              <w:rPr>
                <w:rFonts w:ascii="Cambria Math" w:hAnsi="Cambria Math"/>
                <w:lang w:val="en-US"/>
              </w:rPr>
              <m:t>2</m:t>
            </m:r>
          </m:sup>
        </m:sSup>
        <m:r>
          <w:rPr>
            <w:rFonts w:ascii="Cambria Math" w:hAnsi="Cambria Math"/>
            <w:lang w:val="en-US"/>
          </w:rPr>
          <m:t>V</m:t>
        </m:r>
      </m:oMath>
      <w:r>
        <w:rPr>
          <w:lang w:val="en-US"/>
        </w:rPr>
        <w:tab/>
      </w:r>
      <w:r w:rsidR="00CF1E62">
        <w:rPr>
          <w:lang w:val="en-US"/>
        </w:rPr>
        <w:t>,</w:t>
      </w:r>
      <w:r>
        <w:rPr>
          <w:lang w:val="en-US"/>
        </w:rPr>
        <w:tab/>
      </w:r>
      <w:r>
        <w:rPr>
          <w:lang w:val="en-US"/>
        </w:rPr>
        <w:tab/>
      </w:r>
      <w:r>
        <w:rPr>
          <w:lang w:val="en-US"/>
        </w:rPr>
        <w:tab/>
      </w:r>
      <w:r>
        <w:rPr>
          <w:lang w:val="en-US"/>
        </w:rPr>
        <w:tab/>
      </w:r>
      <w:r>
        <w:rPr>
          <w:lang w:val="en-US"/>
        </w:rPr>
        <w:tab/>
      </w:r>
      <w:r>
        <w:rPr>
          <w:lang w:val="en-US"/>
        </w:rPr>
        <w:tab/>
        <w:t>(2)</w:t>
      </w:r>
    </w:p>
    <w:p w14:paraId="5A899A0B" w14:textId="56EB4114" w:rsidR="004D383F" w:rsidRDefault="00FD3405">
      <w:pPr>
        <w:pStyle w:val="NormalWeb"/>
        <w:rPr>
          <w:lang w:val="en-US"/>
        </w:rPr>
      </w:pPr>
      <w:ins w:id="191" w:author="dmitri" w:date="2021-08-07T21:22:00Z">
        <w:r>
          <w:rPr>
            <w:lang w:val="en-US"/>
          </w:rPr>
          <w:t>a</w:t>
        </w:r>
      </w:ins>
      <w:del w:id="192" w:author="dmitri" w:date="2021-08-07T21:22:00Z">
        <w:r w:rsidDel="00FD3405">
          <w:rPr>
            <w:lang w:val="en-US"/>
          </w:rPr>
          <w:delText>A</w:delText>
        </w:r>
      </w:del>
      <w:r w:rsidR="004D383F">
        <w:rPr>
          <w:lang w:val="en-US"/>
        </w:rPr>
        <w:t>nd</w:t>
      </w:r>
      <w:ins w:id="193" w:author="dmitri" w:date="2021-08-07T21:22:00Z">
        <w:r>
          <w:rPr>
            <w:lang w:val="en-US"/>
          </w:rPr>
          <w:t>,</w:t>
        </w:r>
      </w:ins>
      <w:r w:rsidR="004D383F">
        <w:rPr>
          <w:lang w:val="en-US"/>
        </w:rPr>
        <w:t xml:space="preserve"> given that intensity in the origin </w:t>
      </w:r>
      <w:r w:rsidR="00002E80">
        <w:rPr>
          <w:lang w:val="en-US"/>
        </w:rPr>
        <w:t xml:space="preserve">equals </w:t>
      </w:r>
      <w:r w:rsidR="004D383F">
        <w:rPr>
          <w:lang w:val="en-US"/>
        </w:rPr>
        <w:t>I(0) = (Δρ)</w:t>
      </w:r>
      <w:r w:rsidR="004D383F">
        <w:rPr>
          <w:vertAlign w:val="superscript"/>
          <w:lang w:val="en-US"/>
        </w:rPr>
        <w:t>2</w:t>
      </w:r>
      <w:r w:rsidR="004D383F" w:rsidRPr="004D383F">
        <w:rPr>
          <w:lang w:val="en-US"/>
        </w:rPr>
        <w:t>V</w:t>
      </w:r>
      <w:r w:rsidR="004D383F">
        <w:rPr>
          <w:vertAlign w:val="superscript"/>
          <w:lang w:val="en-US"/>
        </w:rPr>
        <w:t>2</w:t>
      </w:r>
      <w:r w:rsidR="004D383F" w:rsidRPr="004D383F">
        <w:rPr>
          <w:lang w:val="en-US"/>
        </w:rPr>
        <w:t>:</w:t>
      </w:r>
    </w:p>
    <w:p w14:paraId="28467015" w14:textId="218F7BF5" w:rsidR="004D383F" w:rsidRDefault="004D383F" w:rsidP="005F11A9">
      <w:pPr>
        <w:pStyle w:val="NormalWeb"/>
        <w:rPr>
          <w:lang w:val="en-US"/>
        </w:rPr>
      </w:pPr>
      <m:oMath>
        <m:r>
          <w:rPr>
            <w:rFonts w:ascii="Cambria Math" w:hAnsi="Cambria Math"/>
            <w:lang w:val="en-US"/>
          </w:rPr>
          <m:t>V</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r>
          <w:rPr>
            <w:rFonts w:ascii="Cambria Math" w:hAnsi="Cambria Math"/>
            <w:lang w:val="en-US"/>
          </w:rPr>
          <m:t>I</m:t>
        </m:r>
        <m:r>
          <m:rPr>
            <m:sty m:val="p"/>
          </m:rPr>
          <w:rPr>
            <w:rFonts w:ascii="Cambria Math" w:hAnsi="Cambria Math"/>
            <w:lang w:val="en-US"/>
          </w:rPr>
          <m:t>(0)/</m:t>
        </m:r>
        <m:r>
          <w:rPr>
            <w:rFonts w:ascii="Cambria Math" w:hAnsi="Cambria Math"/>
            <w:lang w:val="en-US"/>
          </w:rPr>
          <m:t>Q</m:t>
        </m:r>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r>
      <w:r>
        <w:rPr>
          <w:lang w:val="en-US"/>
        </w:rPr>
        <w:tab/>
        <w:t>(3)</w:t>
      </w:r>
    </w:p>
    <w:p w14:paraId="15BACDD2" w14:textId="263E3762" w:rsidR="00EC6A48" w:rsidRDefault="00EC6A48">
      <w:pPr>
        <w:pStyle w:val="NormalWeb"/>
        <w:rPr>
          <w:lang w:val="en-US"/>
        </w:rPr>
      </w:pPr>
      <w:r>
        <w:rPr>
          <w:lang w:val="en-US"/>
        </w:rPr>
        <w:t xml:space="preserve">The MW is </w:t>
      </w:r>
      <w:r w:rsidR="009A67FA">
        <w:rPr>
          <w:lang w:val="en-US"/>
        </w:rPr>
        <w:t xml:space="preserve">typically </w:t>
      </w:r>
      <w:r>
        <w:rPr>
          <w:lang w:val="en-US"/>
        </w:rPr>
        <w:t xml:space="preserve">estimated as an empirical relation between the volume of </w:t>
      </w:r>
      <w:r w:rsidR="00B606D3">
        <w:rPr>
          <w:lang w:val="en-US"/>
        </w:rPr>
        <w:t xml:space="preserve">the </w:t>
      </w:r>
      <w:r>
        <w:rPr>
          <w:lang w:val="en-US"/>
        </w:rPr>
        <w:t xml:space="preserve">particle and its mass, </w:t>
      </w:r>
      <w:r w:rsidR="00B606D3">
        <w:rPr>
          <w:lang w:val="en-US"/>
        </w:rPr>
        <w:t>which</w:t>
      </w:r>
      <w:r w:rsidR="000B4275">
        <w:rPr>
          <w:lang w:val="en-US"/>
        </w:rPr>
        <w:t xml:space="preserve"> </w:t>
      </w:r>
      <w:del w:id="194" w:author="dmitri" w:date="2021-08-07T21:22:00Z">
        <w:r w:rsidR="000B4275" w:rsidDel="00FD3405">
          <w:rPr>
            <w:lang w:val="en-US"/>
          </w:rPr>
          <w:delText xml:space="preserve">e.g. </w:delText>
        </w:r>
      </w:del>
      <w:r w:rsidR="000B4275">
        <w:rPr>
          <w:lang w:val="en-US"/>
        </w:rPr>
        <w:t xml:space="preserve">in the case of folded proteins </w:t>
      </w:r>
      <w:del w:id="195" w:author="dmitri" w:date="2021-08-07T21:26:00Z">
        <w:r w:rsidR="000B4275" w:rsidDel="00374949">
          <w:rPr>
            <w:lang w:val="en-US"/>
          </w:rPr>
          <w:delText>equals</w:delText>
        </w:r>
        <w:r w:rsidDel="00374949">
          <w:rPr>
            <w:lang w:val="en-US"/>
          </w:rPr>
          <w:delText xml:space="preserve"> </w:delText>
        </w:r>
      </w:del>
      <w:ins w:id="196" w:author="dmitri" w:date="2021-08-07T21:26:00Z">
        <w:r w:rsidR="00374949">
          <w:rPr>
            <w:lang w:val="en-US"/>
          </w:rPr>
          <w:t xml:space="preserve">is about </w:t>
        </w:r>
      </w:ins>
      <w:r w:rsidR="009A67FA">
        <w:rPr>
          <w:lang w:val="en-US"/>
        </w:rPr>
        <w:t>MW</w:t>
      </w:r>
      <w:r w:rsidR="00B4237B">
        <w:rPr>
          <w:lang w:val="en-US"/>
        </w:rPr>
        <w:t>/V</w:t>
      </w:r>
      <w:r w:rsidR="009A67FA">
        <w:rPr>
          <w:lang w:val="en-US"/>
        </w:rPr>
        <w:t xml:space="preserve"> </w:t>
      </w:r>
      <w:ins w:id="197" w:author="dmitri" w:date="2021-08-07T21:26:00Z">
        <w:r w:rsidR="00374949">
          <w:rPr>
            <w:lang w:val="en-US"/>
          </w:rPr>
          <w:t>≈</w:t>
        </w:r>
      </w:ins>
      <w:del w:id="198" w:author="dmitri" w:date="2021-08-07T21:25:00Z">
        <w:r w:rsidR="009A67FA" w:rsidDel="00FD3405">
          <w:rPr>
            <w:lang w:val="en-US"/>
          </w:rPr>
          <w:delText>=</w:delText>
        </w:r>
      </w:del>
      <w:r w:rsidR="009A67FA">
        <w:rPr>
          <w:lang w:val="en-US"/>
        </w:rPr>
        <w:t xml:space="preserve"> </w:t>
      </w:r>
      <w:r w:rsidR="00B4237B">
        <w:rPr>
          <w:lang w:val="en-US"/>
        </w:rPr>
        <w:t>0</w:t>
      </w:r>
      <w:r>
        <w:rPr>
          <w:lang w:val="en-US"/>
        </w:rPr>
        <w:t>.6</w:t>
      </w:r>
      <w:r w:rsidR="00B4237B">
        <w:rPr>
          <w:lang w:val="en-US"/>
        </w:rPr>
        <w:t>25</w:t>
      </w:r>
      <w:r>
        <w:rPr>
          <w:lang w:val="en-US"/>
        </w:rPr>
        <w:t xml:space="preserve"> </w:t>
      </w:r>
      <w:r>
        <w:rPr>
          <w:lang w:val="en-US"/>
        </w:rPr>
        <w:fldChar w:fldCharType="begin" w:fldLock="1"/>
      </w:r>
      <w:r w:rsidR="0087362A">
        <w:rPr>
          <w:lang w:val="en-US"/>
        </w:rPr>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rPr>
          <w:lang w:val="en-US"/>
        </w:rPr>
        <w:fldChar w:fldCharType="separate"/>
      </w:r>
      <w:r w:rsidRPr="00EC6A48">
        <w:rPr>
          <w:noProof/>
          <w:lang w:val="en-US"/>
        </w:rPr>
        <w:t>(Petoukhov et al., 2012)</w:t>
      </w:r>
      <w:r>
        <w:rPr>
          <w:lang w:val="en-US"/>
        </w:rPr>
        <w:fldChar w:fldCharType="end"/>
      </w:r>
      <w:r>
        <w:rPr>
          <w:lang w:val="en-US"/>
        </w:rPr>
        <w:t xml:space="preserve">. </w:t>
      </w:r>
      <w:r w:rsidR="00C36BB5">
        <w:rPr>
          <w:lang w:val="en-US"/>
        </w:rPr>
        <w:t>Th</w:t>
      </w:r>
      <w:ins w:id="199" w:author="dmitri" w:date="2021-08-07T21:27:00Z">
        <w:r w:rsidR="00374949">
          <w:rPr>
            <w:lang w:val="en-US"/>
          </w:rPr>
          <w:t xml:space="preserve">is </w:t>
        </w:r>
      </w:ins>
      <w:del w:id="200" w:author="dmitri" w:date="2021-08-07T21:27:00Z">
        <w:r w:rsidR="00C36BB5" w:rsidDel="00374949">
          <w:rPr>
            <w:lang w:val="en-US"/>
          </w:rPr>
          <w:delText xml:space="preserve">erefore the precise </w:delText>
        </w:r>
      </w:del>
      <w:r w:rsidR="00C36BB5">
        <w:rPr>
          <w:lang w:val="en-US"/>
        </w:rPr>
        <w:t xml:space="preserve">calculation is limited by </w:t>
      </w:r>
      <w:r>
        <w:rPr>
          <w:lang w:val="en-US"/>
        </w:rPr>
        <w:t xml:space="preserve">the </w:t>
      </w:r>
      <w:r w:rsidR="00C36BB5">
        <w:rPr>
          <w:lang w:val="en-US"/>
        </w:rPr>
        <w:t xml:space="preserve">three factors: (i) integration in (1) </w:t>
      </w:r>
      <w:del w:id="201" w:author="Дмитрий Молоденский" w:date="2021-08-10T10:41:00Z">
        <w:r w:rsidR="00C36BB5" w:rsidDel="000D19E3">
          <w:rPr>
            <w:lang w:val="en-US"/>
          </w:rPr>
          <w:delText>can not</w:delText>
        </w:r>
      </w:del>
      <w:ins w:id="202" w:author="Дмитрий Молоденский" w:date="2021-08-10T10:41:00Z">
        <w:r w:rsidR="000D19E3">
          <w:rPr>
            <w:lang w:val="en-US"/>
          </w:rPr>
          <w:t>cannot</w:t>
        </w:r>
      </w:ins>
      <w:r w:rsidR="00C36BB5">
        <w:rPr>
          <w:lang w:val="en-US"/>
        </w:rPr>
        <w:t xml:space="preserve"> be performed due to limitations in </w:t>
      </w:r>
      <w:r w:rsidR="009A67FA">
        <w:rPr>
          <w:lang w:val="en-US"/>
        </w:rPr>
        <w:t xml:space="preserve">real </w:t>
      </w:r>
      <w:r w:rsidR="00C36BB5">
        <w:rPr>
          <w:lang w:val="en-US"/>
        </w:rPr>
        <w:t>experimental s-range</w:t>
      </w:r>
      <w:r w:rsidR="0074620D">
        <w:rPr>
          <w:lang w:val="en-US"/>
        </w:rPr>
        <w:t>,</w:t>
      </w:r>
      <w:r w:rsidR="002232C3">
        <w:rPr>
          <w:lang w:val="en-US"/>
        </w:rPr>
        <w:t xml:space="preserve"> </w:t>
      </w:r>
      <w:r w:rsidR="0074620D">
        <w:rPr>
          <w:lang w:val="en-US"/>
        </w:rPr>
        <w:t xml:space="preserve">assuming globular proteins </w:t>
      </w:r>
      <w:r w:rsidR="0087362A">
        <w:rPr>
          <w:lang w:val="en-US"/>
        </w:rPr>
        <w:t xml:space="preserve"> </w:t>
      </w:r>
      <w:r w:rsidR="00B606D3">
        <w:rPr>
          <w:lang w:val="en-US"/>
        </w:rPr>
        <w:t>I ~ s</w:t>
      </w:r>
      <w:r w:rsidR="00B606D3" w:rsidRPr="00B606D3">
        <w:rPr>
          <w:vertAlign w:val="superscript"/>
          <w:lang w:val="en-US"/>
        </w:rPr>
        <w:t>-4</w:t>
      </w:r>
      <w:r w:rsidR="00B606D3">
        <w:rPr>
          <w:lang w:val="en-US"/>
        </w:rPr>
        <w:t xml:space="preserve"> </w:t>
      </w:r>
      <w:r w:rsidR="0087362A">
        <w:rPr>
          <w:lang w:val="en-US"/>
        </w:rPr>
        <w:t xml:space="preserve"> power law is usually </w:t>
      </w:r>
      <w:r w:rsidR="009A67FA">
        <w:rPr>
          <w:lang w:val="en-US"/>
        </w:rPr>
        <w:t>applied</w:t>
      </w:r>
      <w:r w:rsidR="0087362A">
        <w:rPr>
          <w:lang w:val="en-US"/>
        </w:rPr>
        <w:t xml:space="preserve"> to extrapolate the intensities on higher angles</w:t>
      </w:r>
      <w:r w:rsidR="00C36BB5">
        <w:rPr>
          <w:lang w:val="en-US"/>
        </w:rPr>
        <w:t xml:space="preserve">; (ii) </w:t>
      </w:r>
      <w:ins w:id="203" w:author="dmitri" w:date="2021-08-07T21:27:00Z">
        <w:r w:rsidR="00374949">
          <w:rPr>
            <w:lang w:val="en-US"/>
          </w:rPr>
          <w:t xml:space="preserve">the </w:t>
        </w:r>
      </w:ins>
      <w:r w:rsidR="00C36BB5">
        <w:rPr>
          <w:lang w:val="en-US"/>
        </w:rPr>
        <w:t>integration is affected b</w:t>
      </w:r>
      <w:r w:rsidR="00B606D3">
        <w:rPr>
          <w:lang w:val="en-US"/>
        </w:rPr>
        <w:t>y the</w:t>
      </w:r>
      <w:r w:rsidR="00C36BB5">
        <w:rPr>
          <w:lang w:val="en-US"/>
        </w:rPr>
        <w:t xml:space="preserve"> experimental noise</w:t>
      </w:r>
      <w:r w:rsidR="00B05222">
        <w:rPr>
          <w:lang w:val="en-US"/>
        </w:rPr>
        <w:t xml:space="preserve"> and the accuracy of background subtraction</w:t>
      </w:r>
      <w:r w:rsidR="00C36BB5">
        <w:rPr>
          <w:lang w:val="en-US"/>
        </w:rPr>
        <w:t>; and (iii) the equation (2) implies homogeneity of the scattering particle.</w:t>
      </w:r>
      <w:r w:rsidR="0074620D">
        <w:rPr>
          <w:lang w:val="en-US"/>
        </w:rPr>
        <w:t xml:space="preserve"> </w:t>
      </w:r>
    </w:p>
    <w:p w14:paraId="468178B6" w14:textId="3ECD7DEB" w:rsidR="0087362A" w:rsidRPr="0087362A" w:rsidRDefault="00885884">
      <w:pPr>
        <w:pStyle w:val="NormalWeb"/>
        <w:rPr>
          <w:lang w:val="en-US"/>
        </w:rPr>
      </w:pPr>
      <w:r>
        <w:rPr>
          <w:b/>
          <w:bCs/>
          <w:lang w:val="en-US"/>
        </w:rPr>
        <w:t xml:space="preserve">SAXSMoW </w:t>
      </w:r>
      <w:r w:rsidR="0087362A">
        <w:rPr>
          <w:b/>
          <w:bCs/>
          <w:lang w:val="en-US"/>
        </w:rPr>
        <w:t xml:space="preserve">method. </w:t>
      </w:r>
      <w:r w:rsidR="0087362A" w:rsidRPr="0087362A">
        <w:rPr>
          <w:lang w:val="en-US"/>
        </w:rPr>
        <w:t>Th</w:t>
      </w:r>
      <w:r w:rsidR="0087362A">
        <w:rPr>
          <w:lang w:val="en-US"/>
        </w:rPr>
        <w:t xml:space="preserve">e </w:t>
      </w:r>
      <w:del w:id="204" w:author="dmitri" w:date="2021-08-07T21:24:00Z">
        <w:r w:rsidDel="00FD3405">
          <w:rPr>
            <w:lang w:val="en-US"/>
          </w:rPr>
          <w:delText xml:space="preserve">accuracy of the </w:delText>
        </w:r>
      </w:del>
      <w:r>
        <w:rPr>
          <w:lang w:val="en-US"/>
        </w:rPr>
        <w:t xml:space="preserve">Porod’s </w:t>
      </w:r>
      <w:del w:id="205" w:author="dmitri" w:date="2021-08-07T21:24:00Z">
        <w:r w:rsidDel="00FD3405">
          <w:rPr>
            <w:lang w:val="en-US"/>
          </w:rPr>
          <w:delText xml:space="preserve">method </w:delText>
        </w:r>
      </w:del>
      <w:ins w:id="206" w:author="dmitri" w:date="2021-08-07T21:24:00Z">
        <w:r w:rsidR="00FD3405">
          <w:rPr>
            <w:lang w:val="en-US"/>
          </w:rPr>
          <w:t xml:space="preserve">invariant approach </w:t>
        </w:r>
      </w:ins>
      <w:r>
        <w:rPr>
          <w:lang w:val="en-US"/>
        </w:rPr>
        <w:t xml:space="preserve">was </w:t>
      </w:r>
      <w:del w:id="207" w:author="dmitri" w:date="2021-08-07T21:27:00Z">
        <w:r w:rsidDel="00374949">
          <w:rPr>
            <w:lang w:val="en-US"/>
          </w:rPr>
          <w:delText>improved</w:delText>
        </w:r>
        <w:r w:rsidR="00630C02" w:rsidDel="00374949">
          <w:rPr>
            <w:lang w:val="en-US"/>
          </w:rPr>
          <w:delText xml:space="preserve"> </w:delText>
        </w:r>
      </w:del>
      <w:ins w:id="208" w:author="dmitri" w:date="2021-08-07T21:27:00Z">
        <w:r w:rsidR="00374949">
          <w:rPr>
            <w:lang w:val="en-US"/>
          </w:rPr>
          <w:t xml:space="preserve">extended </w:t>
        </w:r>
      </w:ins>
      <w:r>
        <w:rPr>
          <w:lang w:val="en-US"/>
        </w:rPr>
        <w:t xml:space="preserve">by </w:t>
      </w:r>
      <w:r>
        <w:rPr>
          <w:lang w:val="en-US"/>
        </w:rPr>
        <w:fldChar w:fldCharType="begin" w:fldLock="1"/>
      </w:r>
      <w:r>
        <w:rPr>
          <w:lang w:val="en-US"/>
        </w:rP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rPr>
          <w:lang w:val="en-US"/>
        </w:rPr>
        <w:fldChar w:fldCharType="separate"/>
      </w:r>
      <w:r w:rsidRPr="0087362A">
        <w:rPr>
          <w:noProof/>
          <w:lang w:val="en-US"/>
        </w:rPr>
        <w:t>(Fischer et al., 2010)</w:t>
      </w:r>
      <w:r>
        <w:rPr>
          <w:lang w:val="en-US"/>
        </w:rPr>
        <w:fldChar w:fldCharType="end"/>
      </w:r>
      <w:ins w:id="209" w:author="Дмитрий Молоденский" w:date="2021-08-10T09:55:00Z">
        <w:r w:rsidR="00C42D84">
          <w:rPr>
            <w:lang w:val="en-US"/>
          </w:rPr>
          <w:fldChar w:fldCharType="begin" w:fldLock="1"/>
        </w:r>
      </w:ins>
      <w:r w:rsidR="00820376">
        <w:rPr>
          <w:lang w:val="en-US"/>
        </w:rPr>
        <w:instrText>ADDIN CSL_CITATION {"citationItems":[{"id":"ITEM-1","itemData":{"DOI":"10.1002/pro.3528","ISSN":"1469896X","PMID":"30371978","abstract":"Knowledge of molecular weight, oligomeric states, and quaternary arrangements of proteins in solution is fundamental for understanding their molecular functions and activities. We describe here a program SAXSMoW 2.0 for robust and quick determination of molecular weight and oligomeric state of proteins in dilute solution, starting from a single experimental small-angle scattering intensity curve, I(q), measured on a relative scale. The first version of this calculator has been widely used during the last decade and applied to analyze experimental SAXS data of many proteins and protein complexes. SAXSMoW 2.0 exhibits new features which allow for the direct input of experimental intensity curves and also automatic modes for quick determinations of the radius of gyration, volume, and molecular weight. The new program was extensively tested by applying it to many experimental SAXS curves downloaded from the open databases, corresponding to proteins with different shapes and molecular weights ranging from ~10 kDa up to about ~500 kDa and different shapes from globular to elongated. These tests reveal that the use of SAXSMoW 2.0 allows for determinations of molecular weights of proteins in dilute solution with a median discrepancy of about 12% for globular proteins. In case of elongated molecules, discrepancy value can be significantly higher. Our tests show discrepancies of approximately 21% for the proteins with molecular shape aspect ratios up to 18.","author":[{"dropping-particle":"","family":"Piiadov","given":"Vassili","non-dropping-particle":"","parse-names":false,"suffix":""},{"dropping-particle":"","family":"Ares de Araújo","given":"Evandro","non-dropping-particle":"","parse-names":false,"suffix":""},{"dropping-particle":"","family":"Oliveira Neto","given":"Mario","non-dropping-particle":"","parse-names":false,"suffix":""},{"dropping-particle":"","family":"Craievich","given":"Aldo Felix","non-dropping-particle":"","parse-names":false,"suffix":""},{"dropping-particle":"","family":"Polikarpov","given":"Igor","non-dropping-particle":"","parse-names":false,"suffix":""}],"container-title":"Protein Science","id":"ITEM-1","issue":"2","issued":{"date-parts":[["2019","2","1"]]},"page":"454-463","publisher":"Blackwell Publishing Ltd","title":"SAXSMoW 2.0: Online calculator of the molecular weight of proteins in dilute solution from experimental SAXS data measured on a relative scale","type":"article-journal","volume":"28"},"uris":["http://www.mendeley.com/documents/?uuid=0f886a26-6d4b-31fa-98f7-c9382f0af174"]}],"mendeley":{"formattedCitation":"(Piiadov et al., 2019)","plainTextFormattedCitation":"(Piiadov et al., 2019)","previouslyFormattedCitation":"(Piiadov et al., 2019)"},"properties":{"noteIndex":0},"schema":"https://github.com/citation-style-language/schema/raw/master/csl-citation.json"}</w:instrText>
      </w:r>
      <w:r w:rsidR="00C42D84">
        <w:rPr>
          <w:lang w:val="en-US"/>
        </w:rPr>
        <w:fldChar w:fldCharType="separate"/>
      </w:r>
      <w:r w:rsidR="00820376" w:rsidRPr="00820376">
        <w:rPr>
          <w:noProof/>
          <w:lang w:val="en-US"/>
        </w:rPr>
        <w:t>(Piiadov et al., 2019)</w:t>
      </w:r>
      <w:ins w:id="210" w:author="Дмитрий Молоденский" w:date="2021-08-10T09:55:00Z">
        <w:r w:rsidR="00C42D84">
          <w:rPr>
            <w:lang w:val="en-US"/>
          </w:rPr>
          <w:fldChar w:fldCharType="end"/>
        </w:r>
      </w:ins>
      <w:del w:id="211" w:author="Дмитрий Молоденский" w:date="2021-08-10T09:55:00Z">
        <w:r w:rsidR="00DA181D" w:rsidRPr="005F11A9" w:rsidDel="00C42D84">
          <w:rPr>
            <w:highlight w:val="yellow"/>
            <w:lang w:val="en-US"/>
          </w:rPr>
          <w:delText>[</w:delText>
        </w:r>
        <w:r w:rsidR="00DA181D" w:rsidRPr="005F11A9" w:rsidDel="00C42D84">
          <w:rPr>
            <w:rFonts w:ascii="Arial" w:hAnsi="Arial" w:cs="Arial"/>
            <w:color w:val="222222"/>
            <w:sz w:val="20"/>
            <w:szCs w:val="20"/>
            <w:highlight w:val="yellow"/>
            <w:shd w:val="clear" w:color="auto" w:fill="FFFFFF"/>
          </w:rPr>
          <w:delText xml:space="preserve"> Piiadov, Vassili, et al. "SAXSMoW 2.0: online calculator of the molecular weight of proteins in dilute solution from experimental SAXS data measured on a relative scale." </w:delText>
        </w:r>
        <w:r w:rsidR="00DA181D" w:rsidRPr="005F11A9" w:rsidDel="00C42D84">
          <w:rPr>
            <w:rFonts w:ascii="Arial" w:hAnsi="Arial" w:cs="Arial"/>
            <w:i/>
            <w:iCs/>
            <w:color w:val="222222"/>
            <w:sz w:val="20"/>
            <w:szCs w:val="20"/>
            <w:highlight w:val="yellow"/>
            <w:shd w:val="clear" w:color="auto" w:fill="FFFFFF"/>
          </w:rPr>
          <w:delText>Protein Science</w:delText>
        </w:r>
        <w:r w:rsidR="00DA181D" w:rsidRPr="005F11A9" w:rsidDel="00C42D84">
          <w:rPr>
            <w:rFonts w:ascii="Arial" w:hAnsi="Arial" w:cs="Arial"/>
            <w:color w:val="222222"/>
            <w:sz w:val="20"/>
            <w:szCs w:val="20"/>
            <w:highlight w:val="yellow"/>
            <w:shd w:val="clear" w:color="auto" w:fill="FFFFFF"/>
          </w:rPr>
          <w:delText> 28.2 (2019): 454-463.</w:delText>
        </w:r>
        <w:r w:rsidR="00DA181D" w:rsidRPr="005F11A9" w:rsidDel="00C42D84">
          <w:rPr>
            <w:highlight w:val="yellow"/>
            <w:lang w:val="en-US"/>
          </w:rPr>
          <w:delText>]</w:delText>
        </w:r>
        <w:r w:rsidRPr="005F11A9" w:rsidDel="00C42D84">
          <w:rPr>
            <w:highlight w:val="yellow"/>
            <w:lang w:val="en-US"/>
          </w:rPr>
          <w:delText>.</w:delText>
        </w:r>
      </w:del>
      <w:r>
        <w:rPr>
          <w:lang w:val="en-US"/>
        </w:rPr>
        <w:t xml:space="preserve"> </w:t>
      </w:r>
      <w:del w:id="212" w:author="dmitri" w:date="2021-08-07T21:27:00Z">
        <w:r w:rsidDel="00374949">
          <w:rPr>
            <w:lang w:val="en-US"/>
          </w:rPr>
          <w:delText>In this approach,</w:delText>
        </w:r>
      </w:del>
      <w:ins w:id="213" w:author="dmitri" w:date="2021-08-07T21:27:00Z">
        <w:r w:rsidR="00374949">
          <w:rPr>
            <w:lang w:val="en-US"/>
          </w:rPr>
          <w:t>Here,</w:t>
        </w:r>
      </w:ins>
      <w:r>
        <w:rPr>
          <w:lang w:val="en-US"/>
        </w:rPr>
        <w:t xml:space="preserve"> the authors </w:t>
      </w:r>
      <w:r w:rsidR="0087362A">
        <w:rPr>
          <w:lang w:val="en-US"/>
        </w:rPr>
        <w:t>integra</w:t>
      </w:r>
      <w:r>
        <w:rPr>
          <w:lang w:val="en-US"/>
        </w:rPr>
        <w:t>te the Porod invariant</w:t>
      </w:r>
      <w:r w:rsidR="0087362A">
        <w:rPr>
          <w:lang w:val="en-US"/>
        </w:rPr>
        <w:t xml:space="preserve"> </w:t>
      </w:r>
      <w:r>
        <w:rPr>
          <w:lang w:val="en-US"/>
        </w:rPr>
        <w:t xml:space="preserve">in (1) not up to infinity, but </w:t>
      </w:r>
      <w:r w:rsidR="0087362A">
        <w:rPr>
          <w:lang w:val="en-US"/>
        </w:rPr>
        <w:t>up to</w:t>
      </w:r>
      <w:r w:rsidR="006961DD">
        <w:rPr>
          <w:lang w:val="en-US"/>
        </w:rPr>
        <w:t xml:space="preserve"> </w:t>
      </w:r>
      <w:ins w:id="214" w:author="dmitri" w:date="2021-08-07T21:28:00Z">
        <w:r w:rsidR="00374949">
          <w:rPr>
            <w:lang w:val="en-US"/>
          </w:rPr>
          <w:t xml:space="preserve">a </w:t>
        </w:r>
      </w:ins>
      <w:r w:rsidR="006961DD">
        <w:rPr>
          <w:lang w:val="en-US"/>
        </w:rPr>
        <w:t>fixed</w:t>
      </w:r>
      <w:r w:rsidR="0087362A">
        <w:rPr>
          <w:lang w:val="en-US"/>
        </w:rPr>
        <w:t xml:space="preserve"> s</w:t>
      </w:r>
      <w:r w:rsidR="0087362A" w:rsidRPr="0087362A">
        <w:rPr>
          <w:vertAlign w:val="subscript"/>
          <w:lang w:val="en-US"/>
        </w:rPr>
        <w:t>max</w:t>
      </w:r>
      <w:r w:rsidR="006961DD" w:rsidRPr="005F11A9">
        <w:rPr>
          <w:lang w:val="en-US"/>
        </w:rPr>
        <w:t xml:space="preserve"> value</w:t>
      </w:r>
      <w:del w:id="215" w:author="dmitri" w:date="2021-08-07T21:28:00Z">
        <w:r w:rsidR="006961DD" w:rsidRPr="005F11A9" w:rsidDel="00374949">
          <w:rPr>
            <w:lang w:val="en-US"/>
          </w:rPr>
          <w:delText>s</w:delText>
        </w:r>
      </w:del>
      <w:r w:rsidR="0087362A">
        <w:rPr>
          <w:lang w:val="en-US"/>
        </w:rPr>
        <w:t>:</w:t>
      </w:r>
    </w:p>
    <w:p w14:paraId="2981706D" w14:textId="189330A3" w:rsidR="0087362A" w:rsidRPr="0087362A" w:rsidRDefault="00EB44E1" w:rsidP="005F11A9">
      <w:pPr>
        <w:pStyle w:val="NormalWeb"/>
        <w:rPr>
          <w:lang w:val="en-US"/>
        </w:rPr>
      </w:pPr>
      <m:oMath>
        <m:sSup>
          <m:sSupPr>
            <m:ctrlPr>
              <w:rPr>
                <w:rFonts w:ascii="Cambria Math" w:hAnsi="Cambria Math"/>
                <w:lang w:val="en-US"/>
              </w:rPr>
            </m:ctrlPr>
          </m:sSupPr>
          <m:e>
            <m:r>
              <w:rPr>
                <w:rFonts w:ascii="Cambria Math" w:hAnsi="Cambria Math"/>
                <w:lang w:val="en-US"/>
              </w:rPr>
              <m:t>Q</m:t>
            </m:r>
          </m:e>
          <m:sup>
            <m:r>
              <m:rPr>
                <m:sty m:val="p"/>
              </m:rPr>
              <w:rPr>
                <w:rFonts w:ascii="Cambria Math" w:hAnsi="Cambria Math"/>
                <w:lang w:val="en-US"/>
              </w:rPr>
              <m:t>'</m:t>
            </m:r>
          </m:sup>
        </m:sSup>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max</m:t>
                </m:r>
              </m:sub>
            </m:sSub>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oMath>
      <w:r w:rsidR="0087362A" w:rsidRPr="0087362A">
        <w:rPr>
          <w:lang w:val="en-US"/>
        </w:rPr>
        <w:tab/>
      </w:r>
      <w:r w:rsidR="00CF1E62">
        <w:rPr>
          <w:lang w:val="en-US"/>
        </w:rPr>
        <w:t>.</w:t>
      </w:r>
      <w:r w:rsidR="0087362A" w:rsidRPr="0087362A">
        <w:rPr>
          <w:lang w:val="en-US"/>
        </w:rPr>
        <w:tab/>
      </w:r>
      <w:r w:rsidR="0087362A" w:rsidRPr="0087362A">
        <w:rPr>
          <w:lang w:val="en-US"/>
        </w:rPr>
        <w:tab/>
      </w:r>
      <w:r w:rsidR="0087362A" w:rsidRPr="0087362A">
        <w:rPr>
          <w:lang w:val="en-US"/>
        </w:rPr>
        <w:tab/>
      </w:r>
      <w:r w:rsidR="0087362A" w:rsidRPr="0087362A">
        <w:rPr>
          <w:lang w:val="en-US"/>
        </w:rPr>
        <w:tab/>
      </w:r>
      <w:r w:rsidR="0087362A" w:rsidRPr="0087362A">
        <w:rPr>
          <w:lang w:val="en-US"/>
        </w:rPr>
        <w:tab/>
        <w:t>(4)</w:t>
      </w:r>
    </w:p>
    <w:p w14:paraId="587A6F3A" w14:textId="4DF22CCF" w:rsidR="004168CD" w:rsidRDefault="004168CD">
      <w:pPr>
        <w:pStyle w:val="NormalWeb"/>
        <w:rPr>
          <w:lang w:val="en-US"/>
        </w:rPr>
      </w:pPr>
      <w:r>
        <w:rPr>
          <w:lang w:val="en-US"/>
        </w:rPr>
        <w:t xml:space="preserve">The authors introduce the </w:t>
      </w:r>
      <w:r w:rsidR="00630C02">
        <w:rPr>
          <w:lang w:val="en-US"/>
        </w:rPr>
        <w:t xml:space="preserve">so-called </w:t>
      </w:r>
      <w:r>
        <w:rPr>
          <w:lang w:val="en-US"/>
        </w:rPr>
        <w:t xml:space="preserve">apparent volume as </w:t>
      </w:r>
      <m:oMath>
        <m:r>
          <w:rPr>
            <w:rFonts w:ascii="Cambria Math" w:hAnsi="Cambria Math"/>
            <w:lang w:val="en-US"/>
          </w:rPr>
          <m:t>V'=2</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r>
          <w:rPr>
            <w:rFonts w:ascii="Cambria Math" w:hAnsi="Cambria Math"/>
            <w:lang w:val="en-US"/>
          </w:rPr>
          <m:t>I(0)/Q'</m:t>
        </m:r>
      </m:oMath>
      <w:r>
        <w:rPr>
          <w:lang w:val="en-US"/>
        </w:rPr>
        <w:t xml:space="preserve"> </w:t>
      </w:r>
      <w:r w:rsidR="00630C02">
        <w:rPr>
          <w:lang w:val="en-US"/>
        </w:rPr>
        <w:t>(</w:t>
      </w:r>
      <w:r>
        <w:rPr>
          <w:lang w:val="en-US"/>
        </w:rPr>
        <w:t>similar</w:t>
      </w:r>
      <w:del w:id="216" w:author="dmitri" w:date="2021-08-07T21:23:00Z">
        <w:r w:rsidDel="00FD3405">
          <w:rPr>
            <w:lang w:val="en-US"/>
          </w:rPr>
          <w:delText>ly</w:delText>
        </w:r>
      </w:del>
      <w:r>
        <w:rPr>
          <w:lang w:val="en-US"/>
        </w:rPr>
        <w:t xml:space="preserve"> </w:t>
      </w:r>
      <w:r w:rsidR="00630C02">
        <w:rPr>
          <w:lang w:val="en-US"/>
        </w:rPr>
        <w:t>to</w:t>
      </w:r>
      <w:r>
        <w:rPr>
          <w:lang w:val="en-US"/>
        </w:rPr>
        <w:t xml:space="preserve"> (3)</w:t>
      </w:r>
      <w:r w:rsidR="00630C02">
        <w:rPr>
          <w:lang w:val="en-US"/>
        </w:rPr>
        <w:t>)</w:t>
      </w:r>
      <w:r>
        <w:rPr>
          <w:lang w:val="en-US"/>
        </w:rPr>
        <w:t xml:space="preserve">, and establish a linear </w:t>
      </w:r>
      <w:r w:rsidR="00630C02">
        <w:rPr>
          <w:lang w:val="en-US"/>
        </w:rPr>
        <w:t>dependence</w:t>
      </w:r>
      <w:r>
        <w:rPr>
          <w:lang w:val="en-US"/>
        </w:rPr>
        <w:t xml:space="preserve"> between V and V’:</w:t>
      </w:r>
    </w:p>
    <w:p w14:paraId="4BCB97D9" w14:textId="5EADE36E" w:rsidR="0087362A" w:rsidRDefault="004168CD" w:rsidP="005F11A9">
      <w:pPr>
        <w:pStyle w:val="NormalWeb"/>
        <w:rPr>
          <w:lang w:val="en-US"/>
        </w:rPr>
      </w:pPr>
      <w:r>
        <w:rPr>
          <w:lang w:val="en-US"/>
        </w:rPr>
        <w:t>V = A + BV’</w:t>
      </w:r>
      <w:r>
        <w:rPr>
          <w:lang w:val="en-US"/>
        </w:rPr>
        <w:tab/>
      </w:r>
      <w:r w:rsidR="00630C02">
        <w:rPr>
          <w:lang w:val="en-US"/>
        </w:rPr>
        <w:t>,</w:t>
      </w:r>
      <w:r>
        <w:rPr>
          <w:lang w:val="en-US"/>
        </w:rPr>
        <w:tab/>
      </w:r>
      <w:r>
        <w:rPr>
          <w:lang w:val="en-US"/>
        </w:rPr>
        <w:tab/>
      </w:r>
      <w:r>
        <w:rPr>
          <w:lang w:val="en-US"/>
        </w:rPr>
        <w:tab/>
      </w:r>
      <w:r>
        <w:rPr>
          <w:lang w:val="en-US"/>
        </w:rPr>
        <w:tab/>
      </w:r>
      <w:r>
        <w:rPr>
          <w:lang w:val="en-US"/>
        </w:rPr>
        <w:tab/>
      </w:r>
      <w:r>
        <w:rPr>
          <w:lang w:val="en-US"/>
        </w:rPr>
        <w:tab/>
        <w:t xml:space="preserve">(5) </w:t>
      </w:r>
    </w:p>
    <w:p w14:paraId="0DC74C1C" w14:textId="0D364FDF" w:rsidR="004168CD" w:rsidRPr="004168CD" w:rsidRDefault="00630C02">
      <w:pPr>
        <w:pStyle w:val="NormalWeb"/>
        <w:rPr>
          <w:lang w:val="en-US"/>
        </w:rPr>
      </w:pPr>
      <w:r>
        <w:rPr>
          <w:lang w:val="en-US"/>
        </w:rPr>
        <w:lastRenderedPageBreak/>
        <w:t>where the</w:t>
      </w:r>
      <w:r w:rsidR="004168CD">
        <w:rPr>
          <w:lang w:val="en-US"/>
        </w:rPr>
        <w:t xml:space="preserve"> </w:t>
      </w:r>
      <w:del w:id="217" w:author="dmitri" w:date="2021-08-07T21:28:00Z">
        <w:r w:rsidR="004168CD" w:rsidDel="00374949">
          <w:rPr>
            <w:lang w:val="en-US"/>
          </w:rPr>
          <w:delText xml:space="preserve">linear and angular </w:delText>
        </w:r>
      </w:del>
      <w:r w:rsidR="004168CD">
        <w:rPr>
          <w:lang w:val="en-US"/>
        </w:rPr>
        <w:t>coeff</w:t>
      </w:r>
      <w:r w:rsidR="00B606D3">
        <w:rPr>
          <w:lang w:val="en-US"/>
        </w:rPr>
        <w:t>i</w:t>
      </w:r>
      <w:r w:rsidR="004168CD">
        <w:rPr>
          <w:lang w:val="en-US"/>
        </w:rPr>
        <w:t xml:space="preserve">cients A and B </w:t>
      </w:r>
      <w:del w:id="218" w:author="dmitri" w:date="2021-08-07T21:28:00Z">
        <w:r w:rsidDel="00374949">
          <w:rPr>
            <w:lang w:val="en-US"/>
          </w:rPr>
          <w:delText>were</w:delText>
        </w:r>
        <w:r w:rsidR="00B606D3" w:rsidDel="00374949">
          <w:rPr>
            <w:lang w:val="en-US"/>
          </w:rPr>
          <w:delText xml:space="preserve"> </w:delText>
        </w:r>
      </w:del>
      <w:ins w:id="219" w:author="dmitri" w:date="2021-08-07T21:28:00Z">
        <w:r w:rsidR="00374949">
          <w:rPr>
            <w:lang w:val="en-US"/>
          </w:rPr>
          <w:t xml:space="preserve">are </w:t>
        </w:r>
      </w:ins>
      <w:r w:rsidR="004168CD">
        <w:rPr>
          <w:lang w:val="en-US"/>
        </w:rPr>
        <w:t>determined empirically for different s</w:t>
      </w:r>
      <w:r w:rsidR="004168CD" w:rsidRPr="004168CD">
        <w:rPr>
          <w:vertAlign w:val="subscript"/>
          <w:lang w:val="en-US"/>
        </w:rPr>
        <w:t>max</w:t>
      </w:r>
      <w:r w:rsidR="004168CD">
        <w:rPr>
          <w:lang w:val="en-US"/>
        </w:rPr>
        <w:t xml:space="preserve"> values</w:t>
      </w:r>
      <w:r w:rsidR="00141FAC">
        <w:rPr>
          <w:lang w:val="en-US"/>
        </w:rPr>
        <w:t xml:space="preserve"> from </w:t>
      </w:r>
      <w:ins w:id="220" w:author="dmitri" w:date="2021-08-07T21:29:00Z">
        <w:r w:rsidR="00374949">
          <w:rPr>
            <w:lang w:val="en-US"/>
          </w:rPr>
          <w:t xml:space="preserve">simulated </w:t>
        </w:r>
      </w:ins>
      <w:r w:rsidR="00141FAC">
        <w:rPr>
          <w:lang w:val="en-US"/>
        </w:rPr>
        <w:t>protein SAXS data</w:t>
      </w:r>
      <w:r w:rsidR="004168CD">
        <w:rPr>
          <w:lang w:val="en-US"/>
        </w:rPr>
        <w:t>.</w:t>
      </w:r>
      <w:r w:rsidR="00B34046">
        <w:rPr>
          <w:lang w:val="en-US"/>
        </w:rPr>
        <w:t xml:space="preserve"> </w:t>
      </w:r>
      <w:r>
        <w:rPr>
          <w:lang w:val="en-US"/>
        </w:rPr>
        <w:t>Given the look-up table with A and B values, one can find the</w:t>
      </w:r>
      <w:r w:rsidR="007F1DC5">
        <w:rPr>
          <w:lang w:val="en-US"/>
        </w:rPr>
        <w:t>se</w:t>
      </w:r>
      <w:r>
        <w:rPr>
          <w:lang w:val="en-US"/>
        </w:rPr>
        <w:t xml:space="preserve"> </w:t>
      </w:r>
      <w:r w:rsidR="007F1DC5">
        <w:rPr>
          <w:lang w:val="en-US"/>
        </w:rPr>
        <w:t>coefficients</w:t>
      </w:r>
      <w:r>
        <w:rPr>
          <w:lang w:val="en-US"/>
        </w:rPr>
        <w:t xml:space="preserve"> corresponding to the experimental s</w:t>
      </w:r>
      <w:r w:rsidRPr="00630C02">
        <w:rPr>
          <w:vertAlign w:val="subscript"/>
          <w:lang w:val="en-US"/>
        </w:rPr>
        <w:t>max</w:t>
      </w:r>
      <w:r>
        <w:rPr>
          <w:lang w:val="en-US"/>
        </w:rPr>
        <w:t xml:space="preserve"> and obtain a more accurate prediction for the MW. </w:t>
      </w:r>
    </w:p>
    <w:p w14:paraId="5375F76A" w14:textId="4CEC8417" w:rsidR="006944F6" w:rsidRDefault="0087362A">
      <w:pPr>
        <w:pStyle w:val="NormalWeb"/>
        <w:rPr>
          <w:lang w:val="en-US"/>
        </w:rPr>
      </w:pPr>
      <w:r w:rsidRPr="0087362A">
        <w:rPr>
          <w:b/>
          <w:bCs/>
          <w:lang w:val="en-US"/>
        </w:rPr>
        <w:t xml:space="preserve">Volume of correlation.  </w:t>
      </w:r>
      <w:r w:rsidR="00636F9C">
        <w:rPr>
          <w:lang w:val="en-US"/>
        </w:rPr>
        <w:t xml:space="preserve">Another approach was developed by </w:t>
      </w:r>
      <w:r w:rsidR="00B61C86">
        <w:rPr>
          <w:lang w:val="en-US"/>
        </w:rPr>
        <w:fldChar w:fldCharType="begin" w:fldLock="1"/>
      </w:r>
      <w:r w:rsidR="00161CE9">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rPr>
          <w:lang w:val="en-US"/>
        </w:rPr>
        <w:fldChar w:fldCharType="separate"/>
      </w:r>
      <w:r w:rsidR="00B61C86" w:rsidRPr="00B61C86">
        <w:rPr>
          <w:noProof/>
          <w:lang w:val="en-US"/>
        </w:rPr>
        <w:t>(Rambo and Tainer, 2013)</w:t>
      </w:r>
      <w:r w:rsidR="00B61C86">
        <w:rPr>
          <w:lang w:val="en-US"/>
        </w:rPr>
        <w:fldChar w:fldCharType="end"/>
      </w:r>
      <w:r w:rsidR="00B61C86">
        <w:rPr>
          <w:lang w:val="en-US"/>
        </w:rPr>
        <w:t xml:space="preserve"> and introduces the so</w:t>
      </w:r>
      <w:r w:rsidR="00B606D3">
        <w:rPr>
          <w:lang w:val="en-US"/>
        </w:rPr>
        <w:t>-</w:t>
      </w:r>
      <w:r w:rsidR="00B61C86">
        <w:rPr>
          <w:lang w:val="en-US"/>
        </w:rPr>
        <w:t>called volume of correlation:</w:t>
      </w:r>
    </w:p>
    <w:p w14:paraId="69B64CB4" w14:textId="61BD8D64" w:rsidR="00B61C86" w:rsidRDefault="00EB44E1" w:rsidP="005F11A9">
      <w:pPr>
        <w:pStyle w:val="NormalWeb"/>
        <w:rPr>
          <w:lang w:val="en-US"/>
        </w:rPr>
      </w:pP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c</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r>
              <m:rPr>
                <m:sty m:val="p"/>
              </m:rPr>
              <w:rPr>
                <w:rFonts w:ascii="Cambria Math" w:hAnsi="Cambria Math"/>
                <w:lang w:val="en-US"/>
              </w:rPr>
              <m:t>(0)</m:t>
            </m:r>
          </m:num>
          <m:den>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den>
        </m:f>
      </m:oMath>
      <w:r w:rsidR="00B61C86">
        <w:rPr>
          <w:lang w:val="en-US"/>
        </w:rPr>
        <w:tab/>
      </w:r>
      <w:r w:rsidR="00CF1E62">
        <w:rPr>
          <w:lang w:val="en-US"/>
        </w:rPr>
        <w:t>.</w:t>
      </w:r>
      <w:r w:rsidR="00B61C86">
        <w:rPr>
          <w:lang w:val="en-US"/>
        </w:rPr>
        <w:tab/>
      </w:r>
      <w:r w:rsidR="00B61C86">
        <w:rPr>
          <w:lang w:val="en-US"/>
        </w:rPr>
        <w:tab/>
      </w:r>
      <w:r w:rsidR="00B61C86">
        <w:rPr>
          <w:lang w:val="en-US"/>
        </w:rPr>
        <w:tab/>
      </w:r>
      <w:r w:rsidR="00B61C86">
        <w:rPr>
          <w:lang w:val="en-US"/>
        </w:rPr>
        <w:tab/>
      </w:r>
      <w:r w:rsidR="00B61C86">
        <w:rPr>
          <w:lang w:val="en-US"/>
        </w:rPr>
        <w:tab/>
      </w:r>
      <w:r w:rsidR="00B61C86">
        <w:rPr>
          <w:lang w:val="en-US"/>
        </w:rPr>
        <w:tab/>
        <w:t>(6)</w:t>
      </w:r>
    </w:p>
    <w:p w14:paraId="304A4BFF" w14:textId="4E24B06D" w:rsidR="00B61C86" w:rsidRDefault="00B61C86">
      <w:pPr>
        <w:pStyle w:val="NormalWeb"/>
        <w:rPr>
          <w:lang w:val="en-US"/>
        </w:rPr>
      </w:pPr>
      <w:r>
        <w:rPr>
          <w:lang w:val="en-US"/>
        </w:rPr>
        <w:t>The authors found an empirical dependence between V</w:t>
      </w:r>
      <w:r w:rsidRPr="00B61C86">
        <w:rPr>
          <w:vertAlign w:val="subscript"/>
          <w:lang w:val="en-US"/>
        </w:rPr>
        <w:t>c</w:t>
      </w:r>
      <w:r>
        <w:rPr>
          <w:vertAlign w:val="superscript"/>
          <w:lang w:val="en-US"/>
        </w:rPr>
        <w:t xml:space="preserve"> </w:t>
      </w:r>
      <w:r>
        <w:rPr>
          <w:lang w:val="en-US"/>
        </w:rPr>
        <w:t xml:space="preserve">and the </w:t>
      </w:r>
      <w:del w:id="221" w:author="dmitri" w:date="2021-08-07T21:29:00Z">
        <w:r w:rsidDel="00374949">
          <w:rPr>
            <w:lang w:val="en-US"/>
          </w:rPr>
          <w:delText>molecular weight</w:delText>
        </w:r>
      </w:del>
      <w:ins w:id="222" w:author="dmitri" w:date="2021-08-07T21:29:00Z">
        <w:r w:rsidR="00374949">
          <w:rPr>
            <w:lang w:val="en-US"/>
          </w:rPr>
          <w:t>MW</w:t>
        </w:r>
      </w:ins>
      <w:r>
        <w:rPr>
          <w:lang w:val="en-US"/>
        </w:rPr>
        <w:t>:</w:t>
      </w:r>
    </w:p>
    <w:p w14:paraId="70CFC4FB" w14:textId="5A868ECD" w:rsidR="00B61C86" w:rsidRDefault="00B61C86" w:rsidP="005F11A9">
      <w:pPr>
        <w:pStyle w:val="NormalWeb"/>
        <w:rPr>
          <w:lang w:val="en-US"/>
        </w:rPr>
      </w:pPr>
      <m:oMath>
        <m:r>
          <w:rPr>
            <w:rFonts w:ascii="Cambria Math" w:hAnsi="Cambria Math"/>
            <w:lang w:val="en-US"/>
          </w:rPr>
          <m:t>MW</m:t>
        </m:r>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c</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g</m:t>
                        </m:r>
                      </m:sub>
                    </m:sSub>
                  </m:num>
                  <m:den>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c</m:t>
                        </m:r>
                      </m:sup>
                    </m:sSup>
                  </m:den>
                </m:f>
              </m:e>
            </m:d>
          </m:e>
          <m:sup>
            <m:r>
              <m:rPr>
                <m:sty m:val="p"/>
              </m:rPr>
              <w:rPr>
                <w:rFonts w:ascii="Cambria Math" w:hAnsi="Cambria Math"/>
                <w:lang w:val="en-US"/>
              </w:rPr>
              <m:t>1/</m:t>
            </m:r>
            <m:r>
              <w:rPr>
                <w:rFonts w:ascii="Cambria Math" w:hAnsi="Cambria Math"/>
                <w:lang w:val="en-US"/>
              </w:rPr>
              <m:t>k</m:t>
            </m:r>
          </m:sup>
        </m:sSup>
      </m:oMath>
      <w:r w:rsidR="00CF1E62">
        <w:rPr>
          <w:lang w:val="en-US"/>
        </w:rPr>
        <w:t>,</w:t>
      </w:r>
      <w:r>
        <w:rPr>
          <w:lang w:val="en-US"/>
        </w:rPr>
        <w:tab/>
      </w:r>
      <w:r>
        <w:rPr>
          <w:lang w:val="en-US"/>
        </w:rPr>
        <w:tab/>
      </w:r>
      <w:r>
        <w:rPr>
          <w:lang w:val="en-US"/>
        </w:rPr>
        <w:tab/>
      </w:r>
      <w:r>
        <w:rPr>
          <w:lang w:val="en-US"/>
        </w:rPr>
        <w:tab/>
      </w:r>
      <w:r>
        <w:rPr>
          <w:lang w:val="en-US"/>
        </w:rPr>
        <w:tab/>
      </w:r>
      <w:r>
        <w:rPr>
          <w:lang w:val="en-US"/>
        </w:rPr>
        <w:tab/>
        <w:t>(7)</w:t>
      </w:r>
    </w:p>
    <w:p w14:paraId="0E9E54BD" w14:textId="6B619213" w:rsidR="00B61C86" w:rsidRPr="006944F6" w:rsidRDefault="00CF1E62">
      <w:pPr>
        <w:pStyle w:val="NormalWeb"/>
        <w:rPr>
          <w:lang w:val="en-US"/>
        </w:rPr>
      </w:pPr>
      <w:r>
        <w:rPr>
          <w:lang w:val="en-US"/>
        </w:rPr>
        <w:t>w</w:t>
      </w:r>
      <w:r w:rsidR="00B61C86">
        <w:rPr>
          <w:lang w:val="en-US"/>
        </w:rPr>
        <w:t xml:space="preserve">here c and k are empirically determined constants via fitting results from theoretical scattering profiles. </w:t>
      </w:r>
      <w:r w:rsidR="00BF1AED">
        <w:rPr>
          <w:lang w:val="en-US"/>
        </w:rPr>
        <w:t xml:space="preserve">The authors </w:t>
      </w:r>
      <w:r w:rsidR="002313F9">
        <w:rPr>
          <w:lang w:val="en-US"/>
        </w:rPr>
        <w:t xml:space="preserve">mentioned </w:t>
      </w:r>
      <w:r w:rsidR="002313F9" w:rsidRPr="002313F9">
        <w:rPr>
          <w:lang w:val="en-US"/>
        </w:rPr>
        <w:t>e</w:t>
      </w:r>
      <w:r w:rsidR="002313F9" w:rsidRPr="005F11A9">
        <w:rPr>
          <w:vertAlign w:val="superscript"/>
          <w:lang w:val="en-US"/>
        </w:rPr>
        <w:t>c</w:t>
      </w:r>
      <w:r w:rsidR="002313F9">
        <w:rPr>
          <w:lang w:val="en-US"/>
        </w:rPr>
        <w:t xml:space="preserve"> = 0.1231 and 1/k = 1 for proteins and </w:t>
      </w:r>
      <w:r w:rsidR="002313F9" w:rsidRPr="00963790">
        <w:rPr>
          <w:lang w:val="en-US"/>
        </w:rPr>
        <w:t>e</w:t>
      </w:r>
      <w:r w:rsidR="002313F9" w:rsidRPr="00963790">
        <w:rPr>
          <w:vertAlign w:val="superscript"/>
          <w:lang w:val="en-US"/>
        </w:rPr>
        <w:t>c</w:t>
      </w:r>
      <w:r w:rsidR="002313F9">
        <w:rPr>
          <w:lang w:val="en-US"/>
        </w:rPr>
        <w:t xml:space="preserve"> = 0.00934 and 1/k = 0.808 for RNA. Thus</w:t>
      </w:r>
      <w:r w:rsidR="00B606D3">
        <w:rPr>
          <w:lang w:val="en-US"/>
        </w:rPr>
        <w:t>,</w:t>
      </w:r>
      <w:r w:rsidR="00B34046">
        <w:rPr>
          <w:lang w:val="en-US"/>
        </w:rPr>
        <w:t xml:space="preserve"> this </w:t>
      </w:r>
      <w:r w:rsidR="00BF1AED">
        <w:rPr>
          <w:lang w:val="en-US"/>
        </w:rPr>
        <w:t>approach</w:t>
      </w:r>
      <w:r w:rsidR="00B34046">
        <w:rPr>
          <w:lang w:val="en-US"/>
        </w:rPr>
        <w:t xml:space="preserve"> is </w:t>
      </w:r>
      <w:r w:rsidR="002313F9">
        <w:rPr>
          <w:lang w:val="en-US"/>
        </w:rPr>
        <w:t xml:space="preserve">applicable not only </w:t>
      </w:r>
      <w:r w:rsidR="00141FAC">
        <w:rPr>
          <w:lang w:val="en-US"/>
        </w:rPr>
        <w:t>to SAXS data from</w:t>
      </w:r>
      <w:r w:rsidR="002313F9">
        <w:rPr>
          <w:lang w:val="en-US"/>
        </w:rPr>
        <w:t xml:space="preserve"> proteins but </w:t>
      </w:r>
      <w:r w:rsidR="00141FAC">
        <w:rPr>
          <w:lang w:val="en-US"/>
        </w:rPr>
        <w:t>to</w:t>
      </w:r>
      <w:r w:rsidR="002313F9">
        <w:rPr>
          <w:lang w:val="en-US"/>
        </w:rPr>
        <w:t xml:space="preserve"> RNA data</w:t>
      </w:r>
      <w:r w:rsidR="00141FAC">
        <w:rPr>
          <w:lang w:val="en-US"/>
        </w:rPr>
        <w:t xml:space="preserve"> as well</w:t>
      </w:r>
      <w:r w:rsidR="002313F9">
        <w:rPr>
          <w:lang w:val="en-US"/>
        </w:rPr>
        <w:t xml:space="preserve">. </w:t>
      </w:r>
    </w:p>
    <w:p w14:paraId="18DC0FC7" w14:textId="3A277B22" w:rsidR="00AB68BB" w:rsidRDefault="00AA5A04">
      <w:pPr>
        <w:pStyle w:val="NormalWeb"/>
        <w:rPr>
          <w:bCs/>
          <w:lang w:val="en-US"/>
        </w:rPr>
      </w:pPr>
      <w:r>
        <w:rPr>
          <w:b/>
          <w:bCs/>
          <w:lang w:val="en-US"/>
        </w:rPr>
        <w:t xml:space="preserve">Machine learning methods. </w:t>
      </w:r>
      <w:r>
        <w:rPr>
          <w:bCs/>
          <w:lang w:val="en-US"/>
        </w:rPr>
        <w:t>The web server for rapid search of structural neighbours DARA</w:t>
      </w:r>
      <w:ins w:id="223" w:author="Дмитрий Молоденский" w:date="2021-08-10T09:55:00Z">
        <w:r w:rsidR="00C42D84">
          <w:rPr>
            <w:bCs/>
            <w:lang w:val="en-US"/>
          </w:rPr>
          <w:t xml:space="preserve"> </w:t>
        </w:r>
      </w:ins>
      <w:ins w:id="224" w:author="Дмитрий Молоденский" w:date="2021-08-10T09:56:00Z">
        <w:r w:rsidR="00C42D84">
          <w:rPr>
            <w:bCs/>
            <w:lang w:val="en-US"/>
          </w:rPr>
          <w:fldChar w:fldCharType="begin" w:fldLock="1"/>
        </w:r>
      </w:ins>
      <w:r w:rsidR="00C42D84">
        <w:rPr>
          <w:bCs/>
          <w:lang w:val="en-US"/>
        </w:rPr>
        <w:instrText>ADDIN CSL_CITATION {"citationItems":[{"id":"ITEM-1","itemData":{"DOI":"10.1093/BIOINFORMATICS/BTV611","ISSN":"1367-4803","abstract":"Motivation: Small angle X-ray scattering (SAXS) is an established method for studying biological macromolecules in solution, whereby the experimental scattering patterns relate to the quaternary and tertiary structure of the macromolecule. Here we present DARA, a web-server, that queries over 150 000 scattering profiles pre-computed from the high resolution models of macromolecules and biological assemblies in the Protein Data Bank, to rapidly find nearest neighbours of a given experimental or theoretical SAXS pattern. Identification of the best scattering equivalents provides a straightforward and automated way of structural assessment of macromolecules based on a SAXS profile. DARA results are useful e.g. for fold recognition and finding of biologically active oligomers. Availability and implementation: http://dara.embl-hamburg.de/.","author":[{"dropping-particle":"","family":"Kikhney","given":"Alexey G.","non-dropping-particle":"","parse-names":false,"suffix":""},{"dropping-particle":"","family":"Panjkovich","given":"Alejandro","non-dropping-particle":"","parse-names":false,"suffix":""},{"dropping-particle":"V.","family":"Sokolova","given":"Anna","non-dropping-particle":"","parse-names":false,"suffix":""},{"dropping-particle":"","family":"Svergun","given":"Dmitri I.","non-dropping-particle":"","parse-names":false,"suffix":""}],"container-title":"Bioinformatics","id":"ITEM-1","issue":"4","issued":{"date-parts":[["2016","2","15"]]},"page":"616-618","publisher":"Oxford Academic","title":"DARA: a web server for rapid search of structural neighbours using solution small angle X-ray scattering data","type":"article-journal","volume":"32"},"uris":["http://www.mendeley.com/documents/?uuid=aa490a5f-eff4-305e-9e46-c1efe4ce2018"]}],"mendeley":{"formattedCitation":"(Kikhney et al., 2016)","plainTextFormattedCitation":"(Kikhney et al., 2016)","previouslyFormattedCitation":"(Kikhney et al., 2016)"},"properties":{"noteIndex":0},"schema":"https://github.com/citation-style-language/schema/raw/master/csl-citation.json"}</w:instrText>
      </w:r>
      <w:r w:rsidR="00C42D84">
        <w:rPr>
          <w:bCs/>
          <w:lang w:val="en-US"/>
        </w:rPr>
        <w:fldChar w:fldCharType="separate"/>
      </w:r>
      <w:r w:rsidR="00C42D84" w:rsidRPr="00C42D84">
        <w:rPr>
          <w:bCs/>
          <w:noProof/>
          <w:lang w:val="en-US"/>
        </w:rPr>
        <w:t>(Kikhney et al., 2016)</w:t>
      </w:r>
      <w:ins w:id="225" w:author="Дмитрий Молоденский" w:date="2021-08-10T09:56:00Z">
        <w:r w:rsidR="00C42D84">
          <w:rPr>
            <w:bCs/>
            <w:lang w:val="en-US"/>
          </w:rPr>
          <w:fldChar w:fldCharType="end"/>
        </w:r>
      </w:ins>
      <w:del w:id="226" w:author="Дмитрий Молоденский" w:date="2021-08-10T09:56:00Z">
        <w:r w:rsidDel="00C42D84">
          <w:rPr>
            <w:bCs/>
            <w:lang w:val="en-US"/>
          </w:rPr>
          <w:delText xml:space="preserve"> </w:delText>
        </w:r>
        <w:r w:rsidRPr="005F11A9" w:rsidDel="00C42D84">
          <w:rPr>
            <w:bCs/>
            <w:highlight w:val="yellow"/>
            <w:lang w:val="en-US"/>
          </w:rPr>
          <w:delText>[Kikhney,2016]</w:delText>
        </w:r>
        <w:r w:rsidDel="00C42D84">
          <w:rPr>
            <w:bCs/>
            <w:lang w:val="en-US"/>
          </w:rPr>
          <w:delText xml:space="preserve"> </w:delText>
        </w:r>
      </w:del>
      <w:ins w:id="227" w:author="Дмитрий Молоденский" w:date="2021-08-10T09:56:00Z">
        <w:r w:rsidR="00C42D84">
          <w:rPr>
            <w:bCs/>
            <w:lang w:val="en-US"/>
          </w:rPr>
          <w:t xml:space="preserve"> </w:t>
        </w:r>
      </w:ins>
      <w:r>
        <w:rPr>
          <w:bCs/>
          <w:lang w:val="en-US"/>
        </w:rPr>
        <w:t>accepts SAXS data from proteins, nucleic acids or their complexes, finds the closest SAXS profiles precomputed from PDB</w:t>
      </w:r>
      <w:r w:rsidR="00AB68BB">
        <w:rPr>
          <w:bCs/>
          <w:lang w:val="en-US"/>
        </w:rPr>
        <w:t xml:space="preserve"> </w:t>
      </w:r>
      <w:ins w:id="228" w:author="Дмитрий Молоденский" w:date="2021-08-10T09:56:00Z">
        <w:r w:rsidR="00C42D84">
          <w:rPr>
            <w:bCs/>
            <w:lang w:val="en-US"/>
          </w:rPr>
          <w:fldChar w:fldCharType="begin" w:fldLock="1"/>
        </w:r>
      </w:ins>
      <w:r w:rsidR="00B873AE">
        <w:rPr>
          <w:bCs/>
          <w:lang w:val="en-US"/>
        </w:rPr>
        <w:instrText>ADDIN CSL_CITATION {"citationItems":[{"id":"ITEM-1","itemData":{"DOI":"10.1093/nar/28.1.235","ISSN":"03051048","PMID":"10592235","abstract":"The Protein Data Bank (PDB; http://www.rcsb.org/pdb/) is the single worldwide archive of structural data of biological macromolecules. This paper describes the goals of the PDB, the systems in place for data deposition and access, how to obtain further information, and near-term plans for the future development of the resource.","author":[{"dropping-particle":"","family":"Berman","given":"Helen M.","non-dropping-particle":"","parse-names":false,"suffix":""},{"dropping-particle":"","family":"Westbrook","given":"John","non-dropping-particle":"","parse-names":false,"suffix":""},{"dropping-particle":"","family":"Feng","given":"Zukang","non-dropping-particle":"","parse-names":false,"suffix":""},{"dropping-particle":"","family":"Gilliland","given":"Gary","non-dropping-particle":"","parse-names":false,"suffix":""},{"dropping-particle":"","family":"Bhat","given":"T. N.","non-dropping-particle":"","parse-names":false,"suffix":""},{"dropping-particle":"","family":"Weissig","given":"Helge","non-dropping-particle":"","parse-names":false,"suffix":""},{"dropping-particle":"","family":"Shindyalov","given":"Ilya N.","non-dropping-particle":"","parse-names":false,"suffix":""},{"dropping-particle":"","family":"Bourne","given":"Philip E.","non-dropping-particle":"","parse-names":false,"suffix":""}],"container-title":"Nucleic Acids Research","id":"ITEM-1","issue":"1","issued":{"date-parts":[["2000","1","1"]]},"page":"235-242","publisher":"Oxford University Press","title":"The Protein Data Bank","type":"article","volume":"28"},"uris":["http://www.mendeley.com/documents/?uuid=581f992e-95b1-3a75-aff4-47d6c00f2fad"]}],"mendeley":{"formattedCitation":"(Berman et al., 2000)","plainTextFormattedCitation":"(Berman et al., 2000)","previouslyFormattedCitation":"(Berman et al., 2000)"},"properties":{"noteIndex":0},"schema":"https://github.com/citation-style-language/schema/raw/master/csl-citation.json"}</w:instrText>
      </w:r>
      <w:r w:rsidR="00C42D84">
        <w:rPr>
          <w:bCs/>
          <w:lang w:val="en-US"/>
        </w:rPr>
        <w:fldChar w:fldCharType="separate"/>
      </w:r>
      <w:r w:rsidR="00C42D84" w:rsidRPr="00C42D84">
        <w:rPr>
          <w:bCs/>
          <w:noProof/>
          <w:lang w:val="en-US"/>
        </w:rPr>
        <w:t>(Berman et al., 2000)</w:t>
      </w:r>
      <w:ins w:id="229" w:author="Дмитрий Молоденский" w:date="2021-08-10T09:56:00Z">
        <w:r w:rsidR="00C42D84">
          <w:rPr>
            <w:bCs/>
            <w:lang w:val="en-US"/>
          </w:rPr>
          <w:fldChar w:fldCharType="end"/>
        </w:r>
      </w:ins>
      <w:del w:id="230" w:author="Дмитрий Молоденский" w:date="2021-08-10T09:57:00Z">
        <w:r w:rsidR="00AB68BB" w:rsidRPr="005F11A9" w:rsidDel="00C42D84">
          <w:rPr>
            <w:bCs/>
            <w:highlight w:val="yellow"/>
            <w:lang w:val="en-US"/>
          </w:rPr>
          <w:delText>[ref]</w:delText>
        </w:r>
      </w:del>
      <w:r>
        <w:rPr>
          <w:bCs/>
          <w:lang w:val="en-US"/>
        </w:rPr>
        <w:t xml:space="preserve"> models and reports the MW and D</w:t>
      </w:r>
      <w:r w:rsidRPr="005F11A9">
        <w:rPr>
          <w:bCs/>
          <w:vertAlign w:val="subscript"/>
          <w:lang w:val="en-US"/>
        </w:rPr>
        <w:t>max</w:t>
      </w:r>
      <w:r>
        <w:rPr>
          <w:bCs/>
          <w:vertAlign w:val="subscript"/>
          <w:lang w:val="en-US"/>
        </w:rPr>
        <w:t xml:space="preserve"> </w:t>
      </w:r>
      <w:r>
        <w:rPr>
          <w:bCs/>
          <w:lang w:val="en-US"/>
        </w:rPr>
        <w:t>of these models.</w:t>
      </w:r>
      <w:r w:rsidR="00BE2AE0" w:rsidRPr="005F11A9">
        <w:rPr>
          <w:bCs/>
          <w:lang w:val="en-US"/>
        </w:rPr>
        <w:t xml:space="preserve"> </w:t>
      </w:r>
      <w:r>
        <w:rPr>
          <w:bCs/>
          <w:lang w:val="en-US"/>
        </w:rPr>
        <w:t>If there is a structural neighbo</w:t>
      </w:r>
      <w:r w:rsidR="00AB68BB">
        <w:rPr>
          <w:bCs/>
          <w:lang w:val="en-US"/>
        </w:rPr>
        <w:t>u</w:t>
      </w:r>
      <w:r>
        <w:rPr>
          <w:bCs/>
          <w:lang w:val="en-US"/>
        </w:rPr>
        <w:t xml:space="preserve">r that fits </w:t>
      </w:r>
      <w:ins w:id="231" w:author="dmitri" w:date="2021-08-07T21:31:00Z">
        <w:r w:rsidR="00374949">
          <w:rPr>
            <w:bCs/>
            <w:lang w:val="en-US"/>
          </w:rPr>
          <w:t xml:space="preserve">well </w:t>
        </w:r>
      </w:ins>
      <w:r>
        <w:rPr>
          <w:bCs/>
          <w:lang w:val="en-US"/>
        </w:rPr>
        <w:t xml:space="preserve">the experimental data, then these values can be used as the estimates </w:t>
      </w:r>
      <w:del w:id="232" w:author="dmitri" w:date="2021-08-07T21:31:00Z">
        <w:r w:rsidDel="00374949">
          <w:rPr>
            <w:bCs/>
            <w:lang w:val="en-US"/>
          </w:rPr>
          <w:delText xml:space="preserve">of </w:delText>
        </w:r>
      </w:del>
      <w:ins w:id="233" w:author="dmitri" w:date="2021-08-07T21:31:00Z">
        <w:r w:rsidR="00374949">
          <w:rPr>
            <w:bCs/>
            <w:lang w:val="en-US"/>
          </w:rPr>
          <w:t xml:space="preserve">of the </w:t>
        </w:r>
      </w:ins>
      <w:r>
        <w:rPr>
          <w:bCs/>
          <w:lang w:val="en-US"/>
        </w:rPr>
        <w:t xml:space="preserve">overall structural parameters. </w:t>
      </w:r>
    </w:p>
    <w:p w14:paraId="50852C73" w14:textId="79D76CC5" w:rsidR="006944F6" w:rsidRPr="00161CE9" w:rsidRDefault="00AB68BB" w:rsidP="00AB68BB">
      <w:pPr>
        <w:pStyle w:val="NormalWeb"/>
        <w:rPr>
          <w:lang w:val="en-US"/>
        </w:rPr>
      </w:pPr>
      <w:r>
        <w:rPr>
          <w:lang w:val="en-US"/>
        </w:rPr>
        <w:t>The size&amp;shape</w:t>
      </w:r>
      <w:r w:rsidR="00161CE9">
        <w:rPr>
          <w:lang w:val="en-US"/>
        </w:rPr>
        <w:t xml:space="preserve"> </w:t>
      </w:r>
      <w:r w:rsidR="00BE2AE0">
        <w:rPr>
          <w:lang w:val="en-US"/>
        </w:rPr>
        <w:t>method</w:t>
      </w:r>
      <w:r w:rsidR="00161CE9">
        <w:rPr>
          <w:lang w:val="en-US"/>
        </w:rPr>
        <w:t xml:space="preserve"> </w:t>
      </w:r>
      <w:r w:rsidR="00161CE9">
        <w:rPr>
          <w:lang w:val="en-US"/>
        </w:rPr>
        <w:fldChar w:fldCharType="begin" w:fldLock="1"/>
      </w:r>
      <w:r w:rsidR="003374B5">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161CE9">
        <w:rPr>
          <w:lang w:val="en-US"/>
        </w:rPr>
        <w:fldChar w:fldCharType="separate"/>
      </w:r>
      <w:r w:rsidR="00161CE9" w:rsidRPr="00161CE9">
        <w:rPr>
          <w:noProof/>
          <w:lang w:val="en-US"/>
        </w:rPr>
        <w:t>(Franke et al., 2018)</w:t>
      </w:r>
      <w:r w:rsidR="00161CE9">
        <w:rPr>
          <w:lang w:val="en-US"/>
        </w:rPr>
        <w:fldChar w:fldCharType="end"/>
      </w:r>
      <w:r w:rsidR="00161CE9">
        <w:rPr>
          <w:lang w:val="en-US"/>
        </w:rPr>
        <w:t xml:space="preserve"> </w:t>
      </w:r>
      <w:r>
        <w:rPr>
          <w:lang w:val="en-US"/>
        </w:rPr>
        <w:t>allows</w:t>
      </w:r>
      <w:r w:rsidRPr="00AB68BB">
        <w:rPr>
          <w:lang w:val="en-US"/>
        </w:rPr>
        <w:t xml:space="preserve"> for a fast and selective lookup of structural</w:t>
      </w:r>
      <w:r>
        <w:rPr>
          <w:lang w:val="en-US"/>
        </w:rPr>
        <w:t xml:space="preserve"> </w:t>
      </w:r>
      <w:r w:rsidRPr="00AB68BB">
        <w:rPr>
          <w:lang w:val="en-US"/>
        </w:rPr>
        <w:t>neighbo</w:t>
      </w:r>
      <w:r>
        <w:rPr>
          <w:lang w:val="en-US"/>
        </w:rPr>
        <w:t>u</w:t>
      </w:r>
      <w:r w:rsidRPr="00AB68BB">
        <w:rPr>
          <w:lang w:val="en-US"/>
        </w:rPr>
        <w:t>rs in</w:t>
      </w:r>
      <w:r>
        <w:rPr>
          <w:lang w:val="en-US"/>
        </w:rPr>
        <w:t xml:space="preserve"> a database of </w:t>
      </w:r>
      <w:r w:rsidRPr="00AB68BB">
        <w:rPr>
          <w:lang w:val="en-US"/>
        </w:rPr>
        <w:t>SAXS patterns</w:t>
      </w:r>
      <w:r>
        <w:rPr>
          <w:lang w:val="en-US"/>
        </w:rPr>
        <w:t xml:space="preserve"> pre-computed from geometrical bodies and protein models from the PDB</w:t>
      </w:r>
      <w:r w:rsidRPr="00AB68BB">
        <w:rPr>
          <w:lang w:val="en-US"/>
        </w:rPr>
        <w:t>.</w:t>
      </w:r>
      <w:r>
        <w:rPr>
          <w:lang w:val="en-US"/>
        </w:rPr>
        <w:t xml:space="preserve"> This approach enables</w:t>
      </w:r>
      <w:r w:rsidRPr="00AB68BB">
        <w:rPr>
          <w:lang w:val="en-US"/>
        </w:rPr>
        <w:t xml:space="preserve"> rapid multiclass shape</w:t>
      </w:r>
      <w:r>
        <w:rPr>
          <w:lang w:val="en-US"/>
        </w:rPr>
        <w:t xml:space="preserve"> </w:t>
      </w:r>
      <w:r w:rsidRPr="00AB68BB">
        <w:rPr>
          <w:lang w:val="en-US"/>
        </w:rPr>
        <w:t xml:space="preserve">classification </w:t>
      </w:r>
      <w:r>
        <w:rPr>
          <w:lang w:val="en-US"/>
        </w:rPr>
        <w:t>(</w:t>
      </w:r>
      <w:r w:rsidRPr="00AB68BB">
        <w:rPr>
          <w:lang w:val="en-US"/>
        </w:rPr>
        <w:t>compact, extended, random-chain</w:t>
      </w:r>
      <w:r>
        <w:rPr>
          <w:lang w:val="en-US"/>
        </w:rPr>
        <w:t xml:space="preserve"> etc.) and estimation of </w:t>
      </w:r>
      <w:r w:rsidRPr="00AB68BB">
        <w:rPr>
          <w:lang w:val="en-US"/>
        </w:rPr>
        <w:t>D</w:t>
      </w:r>
      <w:r w:rsidRPr="005F11A9">
        <w:rPr>
          <w:vertAlign w:val="subscript"/>
          <w:lang w:val="en-US"/>
        </w:rPr>
        <w:t>max</w:t>
      </w:r>
      <w:r>
        <w:rPr>
          <w:lang w:val="en-US"/>
        </w:rPr>
        <w:t xml:space="preserve"> and MW</w:t>
      </w:r>
      <w:r w:rsidRPr="00AB68BB">
        <w:rPr>
          <w:lang w:val="en-US"/>
        </w:rPr>
        <w:t xml:space="preserve"> directly</w:t>
      </w:r>
      <w:r>
        <w:rPr>
          <w:lang w:val="en-US"/>
        </w:rPr>
        <w:t xml:space="preserve"> </w:t>
      </w:r>
      <w:r w:rsidRPr="00AB68BB">
        <w:rPr>
          <w:lang w:val="en-US"/>
        </w:rPr>
        <w:t xml:space="preserve">from </w:t>
      </w:r>
      <w:ins w:id="234" w:author="dmitri" w:date="2021-08-07T21:32:00Z">
        <w:r w:rsidR="00374949">
          <w:rPr>
            <w:lang w:val="en-US"/>
          </w:rPr>
          <w:t xml:space="preserve">the </w:t>
        </w:r>
      </w:ins>
      <w:r w:rsidRPr="00AB68BB">
        <w:rPr>
          <w:lang w:val="en-US"/>
        </w:rPr>
        <w:t xml:space="preserve">experimental </w:t>
      </w:r>
      <w:r>
        <w:rPr>
          <w:lang w:val="en-US"/>
        </w:rPr>
        <w:t>SAXS</w:t>
      </w:r>
      <w:r w:rsidRPr="00AB68BB">
        <w:rPr>
          <w:lang w:val="en-US"/>
        </w:rPr>
        <w:t xml:space="preserve"> data</w:t>
      </w:r>
      <w:r>
        <w:rPr>
          <w:lang w:val="en-US"/>
        </w:rPr>
        <w:t xml:space="preserve"> from proteins.</w:t>
      </w:r>
      <w:r w:rsidR="00161CE9">
        <w:rPr>
          <w:lang w:val="en-US"/>
        </w:rPr>
        <w:t xml:space="preserve"> </w:t>
      </w:r>
    </w:p>
    <w:p w14:paraId="4391C35E" w14:textId="735C2184" w:rsidR="000A7EB3" w:rsidRDefault="00AB68BB" w:rsidP="00AB68BB">
      <w:pPr>
        <w:pStyle w:val="NormalWeb"/>
        <w:rPr>
          <w:lang w:val="en-US"/>
        </w:rPr>
      </w:pPr>
      <w:r w:rsidRPr="00AB68BB">
        <w:rPr>
          <w:b/>
          <w:bCs/>
          <w:lang w:val="en-US"/>
        </w:rPr>
        <w:t>Bayesian assessment</w:t>
      </w:r>
      <w:r>
        <w:rPr>
          <w:b/>
          <w:bCs/>
          <w:lang w:val="en-US"/>
        </w:rPr>
        <w:t xml:space="preserve"> </w:t>
      </w:r>
      <w:r w:rsidRPr="00AB68BB">
        <w:rPr>
          <w:b/>
          <w:bCs/>
          <w:lang w:val="en-US"/>
        </w:rPr>
        <w:t>of protein</w:t>
      </w:r>
      <w:ins w:id="235" w:author="dmitri" w:date="2021-08-07T21:32:00Z">
        <w:r w:rsidR="00374949">
          <w:rPr>
            <w:b/>
            <w:bCs/>
            <w:lang w:val="en-US"/>
          </w:rPr>
          <w:t xml:space="preserve"> </w:t>
        </w:r>
      </w:ins>
      <w:del w:id="236" w:author="dmitri" w:date="2021-08-07T21:32:00Z">
        <w:r w:rsidRPr="00AB68BB" w:rsidDel="00374949">
          <w:rPr>
            <w:b/>
            <w:bCs/>
            <w:lang w:val="en-US"/>
          </w:rPr>
          <w:delText xml:space="preserve"> molecular </w:delText>
        </w:r>
        <w:r w:rsidDel="00374949">
          <w:rPr>
            <w:b/>
            <w:bCs/>
            <w:lang w:val="en-US"/>
          </w:rPr>
          <w:delText>weight</w:delText>
        </w:r>
      </w:del>
      <w:ins w:id="237" w:author="dmitri" w:date="2021-08-07T21:32:00Z">
        <w:r w:rsidR="00374949">
          <w:rPr>
            <w:b/>
            <w:bCs/>
            <w:lang w:val="en-US"/>
          </w:rPr>
          <w:t>MW</w:t>
        </w:r>
      </w:ins>
      <w:r>
        <w:rPr>
          <w:b/>
          <w:bCs/>
          <w:lang w:val="en-US"/>
        </w:rPr>
        <w:t>.</w:t>
      </w:r>
      <w:r w:rsidR="00B34046">
        <w:rPr>
          <w:b/>
          <w:bCs/>
          <w:lang w:val="en-US"/>
        </w:rPr>
        <w:t xml:space="preserve"> </w:t>
      </w:r>
      <w:r w:rsidR="003374B5">
        <w:rPr>
          <w:lang w:val="en-US"/>
        </w:rPr>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w:t>
      </w:r>
      <w:del w:id="238" w:author="dmitri" w:date="2021-08-07T21:32:00Z">
        <w:r w:rsidR="003374B5" w:rsidRPr="003374B5" w:rsidDel="00374949">
          <w:delText>the</w:delText>
        </w:r>
        <w:r w:rsidR="003374B5" w:rsidDel="00374949">
          <w:rPr>
            <w:lang w:val="en-US"/>
          </w:rPr>
          <w:delText xml:space="preserve"> authors calculate</w:delText>
        </w:r>
        <w:r w:rsidR="003374B5" w:rsidRPr="003374B5" w:rsidDel="00374949">
          <w:delText xml:space="preserve"> a</w:delText>
        </w:r>
        <w:r w:rsidR="00B606D3" w:rsidDel="00374949">
          <w:delText>n</w:delText>
        </w:r>
        <w:r w:rsidR="003374B5" w:rsidRPr="003374B5" w:rsidDel="00374949">
          <w:delText xml:space="preserve"> </w:delText>
        </w:r>
      </w:del>
      <w:ins w:id="239" w:author="dmitri" w:date="2021-08-07T21:32:00Z">
        <w:r w:rsidR="00374949">
          <w:rPr>
            <w:lang w:val="en-US"/>
          </w:rPr>
          <w:t xml:space="preserve">the </w:t>
        </w:r>
      </w:ins>
      <w:r w:rsidR="003374B5">
        <w:rPr>
          <w:lang w:val="en-US"/>
        </w:rPr>
        <w:t>MW</w:t>
      </w:r>
      <w:r w:rsidR="003374B5" w:rsidRPr="003374B5">
        <w:t xml:space="preserve"> </w:t>
      </w:r>
      <w:ins w:id="240" w:author="dmitri" w:date="2021-08-07T21:32:00Z">
        <w:r w:rsidR="00374949">
          <w:rPr>
            <w:lang w:val="en-US"/>
          </w:rPr>
          <w:t xml:space="preserve">is estimated </w:t>
        </w:r>
      </w:ins>
      <w:r w:rsidR="003374B5" w:rsidRPr="003374B5">
        <w:t xml:space="preserve">using Bayesian inference with the </w:t>
      </w:r>
      <w:r w:rsidR="003374B5">
        <w:rPr>
          <w:lang w:val="en-US"/>
        </w:rPr>
        <w:t>MW</w:t>
      </w:r>
      <w:r w:rsidR="003374B5" w:rsidRPr="003374B5">
        <w:t xml:space="preserve"> calculations from </w:t>
      </w:r>
      <w:r w:rsidR="003374B5">
        <w:rPr>
          <w:lang w:val="en-US"/>
        </w:rPr>
        <w:t>the above</w:t>
      </w:r>
      <w:r w:rsidR="00B606D3">
        <w:rPr>
          <w:lang w:val="en-US"/>
        </w:rPr>
        <w:t>-</w:t>
      </w:r>
      <w:r w:rsidR="003374B5">
        <w:rPr>
          <w:lang w:val="en-US"/>
        </w:rPr>
        <w:t>mentioned methods</w:t>
      </w:r>
      <w:del w:id="241" w:author="dmitri" w:date="2021-08-07T21:33:00Z">
        <w:r w:rsidR="003374B5" w:rsidRPr="003374B5" w:rsidDel="00374949">
          <w:delText xml:space="preserve"> as the evidence</w:delText>
        </w:r>
      </w:del>
      <w:r w:rsidR="003374B5" w:rsidRPr="003374B5">
        <w:t xml:space="preserve">. </w:t>
      </w:r>
      <w:r w:rsidR="003374B5">
        <w:rPr>
          <w:lang w:val="en-US"/>
        </w:rPr>
        <w:t>The authors simulate</w:t>
      </w:r>
      <w:r w:rsidR="00AB136B">
        <w:rPr>
          <w:lang w:val="en-US"/>
        </w:rPr>
        <w:t>d</w:t>
      </w:r>
      <w:r w:rsidR="003374B5">
        <w:rPr>
          <w:lang w:val="en-US"/>
        </w:rPr>
        <w:t xml:space="preserve"> </w:t>
      </w:r>
      <w:r w:rsidR="003374B5" w:rsidRPr="003374B5">
        <w:t xml:space="preserve">a large test dataset of </w:t>
      </w:r>
      <w:r w:rsidR="003374B5">
        <w:rPr>
          <w:lang w:val="en-US"/>
        </w:rPr>
        <w:t>SAXS</w:t>
      </w:r>
      <w:r w:rsidR="003374B5" w:rsidRPr="003374B5">
        <w:t xml:space="preserve"> profiles, </w:t>
      </w:r>
      <w:r w:rsidR="003374B5">
        <w:rPr>
          <w:lang w:val="en-US"/>
        </w:rPr>
        <w:t xml:space="preserve">then </w:t>
      </w:r>
      <w:r w:rsidR="003374B5" w:rsidRPr="003374B5">
        <w:t>calculate</w:t>
      </w:r>
      <w:r w:rsidR="00AB136B">
        <w:rPr>
          <w:lang w:val="en-US"/>
        </w:rPr>
        <w:t>d</w:t>
      </w:r>
      <w:r w:rsidR="003374B5" w:rsidRPr="003374B5">
        <w:t xml:space="preserve"> the </w:t>
      </w:r>
      <w:r w:rsidR="003374B5">
        <w:rPr>
          <w:lang w:val="en-US"/>
        </w:rPr>
        <w:t>M</w:t>
      </w:r>
      <w:r w:rsidR="003374B5" w:rsidRPr="003374B5">
        <w:t xml:space="preserve">W for each </w:t>
      </w:r>
      <w:r w:rsidR="00B4237B">
        <w:t>profile</w:t>
      </w:r>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w:t>
      </w:r>
      <w:del w:id="242" w:author="dmitri" w:date="2021-08-07T21:33:00Z">
        <w:r w:rsidR="003374B5" w:rsidRPr="003374B5" w:rsidDel="00374949">
          <w:delText>e</w:delText>
        </w:r>
      </w:del>
      <w:r w:rsidR="003374B5" w:rsidRPr="003374B5">
        <w:t>s all the other methods and provides the most probable MW</w:t>
      </w:r>
      <w:r w:rsidR="00E52191">
        <w:rPr>
          <w:lang w:val="en-US"/>
        </w:rPr>
        <w:t xml:space="preserve"> </w:t>
      </w:r>
      <w:r w:rsidR="00130E73">
        <w:rPr>
          <w:lang w:val="en-US"/>
        </w:rPr>
        <w:t>alongside</w:t>
      </w:r>
      <w:r w:rsidR="00E52191">
        <w:rPr>
          <w:lang w:val="en-US"/>
        </w:rPr>
        <w:t xml:space="preserve"> </w:t>
      </w:r>
      <w:r w:rsidR="000A7EB3" w:rsidRPr="003374B5">
        <w:t>its credibility interval.</w:t>
      </w:r>
      <w:r w:rsidR="008B2AAA">
        <w:rPr>
          <w:lang w:val="en-US"/>
        </w:rPr>
        <w:t xml:space="preserve"> The disadvantage is similar to the Shape&amp;Size method</w:t>
      </w:r>
      <w:ins w:id="243" w:author="dmitri" w:date="2021-08-07T21:34:00Z">
        <w:r w:rsidR="00374949">
          <w:rPr>
            <w:lang w:val="en-US"/>
          </w:rPr>
          <w:t>; the assessment</w:t>
        </w:r>
      </w:ins>
      <w:ins w:id="244" w:author="dmitri" w:date="2021-08-07T21:33:00Z">
        <w:r w:rsidR="00374949">
          <w:rPr>
            <w:lang w:val="en-US"/>
          </w:rPr>
          <w:t xml:space="preserve"> </w:t>
        </w:r>
      </w:ins>
      <w:del w:id="245" w:author="dmitri" w:date="2021-08-07T21:33:00Z">
        <w:r w:rsidR="00AB136B" w:rsidDel="00374949">
          <w:rPr>
            <w:lang w:val="en-US"/>
          </w:rPr>
          <w:delText xml:space="preserve"> -</w:delText>
        </w:r>
      </w:del>
      <w:del w:id="246" w:author="dmitri" w:date="2021-08-07T21:34:00Z">
        <w:r w:rsidR="008B2AAA" w:rsidDel="00374949">
          <w:rPr>
            <w:lang w:val="en-US"/>
          </w:rPr>
          <w:delText xml:space="preserve"> it</w:delText>
        </w:r>
      </w:del>
      <w:r w:rsidR="008B2AAA">
        <w:rPr>
          <w:lang w:val="en-US"/>
        </w:rPr>
        <w:t xml:space="preserve"> works only for compact proteins.</w:t>
      </w:r>
    </w:p>
    <w:p w14:paraId="03673A55" w14:textId="6786B74D" w:rsidR="00B4237B" w:rsidRPr="005F11A9" w:rsidRDefault="00AB68BB" w:rsidP="005F11A9">
      <w:pPr>
        <w:pStyle w:val="Heading1"/>
      </w:pPr>
      <w:r>
        <w:rPr>
          <w:lang w:val="en-US"/>
        </w:rPr>
        <w:t>Estimation of the</w:t>
      </w:r>
      <w:r w:rsidR="00B4237B" w:rsidRPr="005F11A9">
        <w:t xml:space="preserve"> m</w:t>
      </w:r>
      <w:r w:rsidR="00043739" w:rsidRPr="005F11A9">
        <w:t>aximum intraparticle distance Dmax</w:t>
      </w:r>
      <w:r w:rsidR="00B4237B" w:rsidRPr="005F11A9">
        <w:t xml:space="preserve"> </w:t>
      </w:r>
      <w:r>
        <w:rPr>
          <w:lang w:val="en-US"/>
        </w:rPr>
        <w:t>from SAXS data</w:t>
      </w:r>
      <w:r w:rsidR="00043739" w:rsidRPr="005F11A9">
        <w:t xml:space="preserve">. </w:t>
      </w:r>
    </w:p>
    <w:p w14:paraId="505704FE" w14:textId="036AF0EE" w:rsidR="009D5975" w:rsidRDefault="00882036">
      <w:pPr>
        <w:pStyle w:val="NormalWeb"/>
        <w:rPr>
          <w:lang w:val="en-US"/>
        </w:rPr>
      </w:pPr>
      <w:ins w:id="247" w:author="dmitri" w:date="2021-08-07T21:54:00Z">
        <w:r>
          <w:rPr>
            <w:lang w:val="en-US"/>
          </w:rPr>
          <w:t xml:space="preserve">The assessment of the maximum size </w:t>
        </w:r>
      </w:ins>
      <w:del w:id="248" w:author="dmitri" w:date="2021-08-07T21:51:00Z">
        <w:r w:rsidR="00AB68BB" w:rsidDel="00882036">
          <w:rPr>
            <w:lang w:val="en-US"/>
          </w:rPr>
          <w:delText xml:space="preserve">The classical </w:delText>
        </w:r>
      </w:del>
      <w:del w:id="249" w:author="dmitri" w:date="2021-08-07T21:54:00Z">
        <w:r w:rsidR="00AB68BB" w:rsidDel="00882036">
          <w:rPr>
            <w:lang w:val="en-US"/>
          </w:rPr>
          <w:delText xml:space="preserve">indirect Fourier transform (IFT) method </w:delText>
        </w:r>
        <w:r w:rsidR="00043739" w:rsidDel="00882036">
          <w:rPr>
            <w:lang w:val="en-US"/>
          </w:rPr>
          <w:delText xml:space="preserve">for </w:delText>
        </w:r>
        <w:r w:rsidR="00B606D3" w:rsidDel="00882036">
          <w:rPr>
            <w:lang w:val="en-US"/>
          </w:rPr>
          <w:delText xml:space="preserve">an </w:delText>
        </w:r>
        <w:r w:rsidR="00043739" w:rsidDel="00882036">
          <w:rPr>
            <w:lang w:val="en-US"/>
          </w:rPr>
          <w:delText xml:space="preserve">estimate </w:delText>
        </w:r>
        <w:r w:rsidR="006B0E65" w:rsidDel="00882036">
          <w:rPr>
            <w:lang w:val="en-US"/>
          </w:rPr>
          <w:delText xml:space="preserve">of </w:delText>
        </w:r>
        <w:r w:rsidR="00043739" w:rsidDel="00882036">
          <w:rPr>
            <w:lang w:val="en-US"/>
          </w:rPr>
          <w:delText xml:space="preserve">the </w:delText>
        </w:r>
      </w:del>
      <w:r w:rsidR="00043739">
        <w:rPr>
          <w:lang w:val="en-US"/>
        </w:rPr>
        <w:t>D</w:t>
      </w:r>
      <w:r w:rsidR="00043739" w:rsidRPr="00A70FB4">
        <w:rPr>
          <w:vertAlign w:val="subscript"/>
          <w:lang w:val="en-US"/>
        </w:rPr>
        <w:t>max</w:t>
      </w:r>
      <w:r w:rsidR="00043739">
        <w:rPr>
          <w:lang w:val="en-US"/>
        </w:rPr>
        <w:t xml:space="preserve"> </w:t>
      </w:r>
      <w:del w:id="250" w:author="dmitri" w:date="2021-08-07T21:52:00Z">
        <w:r w:rsidR="00043739" w:rsidDel="00882036">
          <w:rPr>
            <w:lang w:val="en-US"/>
          </w:rPr>
          <w:delText xml:space="preserve">requires </w:delText>
        </w:r>
        <w:r w:rsidR="00B606D3" w:rsidDel="00882036">
          <w:rPr>
            <w:lang w:val="en-US"/>
          </w:rPr>
          <w:delText xml:space="preserve">the </w:delText>
        </w:r>
        <w:r w:rsidR="00043739" w:rsidDel="00882036">
          <w:rPr>
            <w:lang w:val="en-US"/>
          </w:rPr>
          <w:delText>introduction of the</w:delText>
        </w:r>
      </w:del>
      <w:ins w:id="251" w:author="dmitri" w:date="2021-08-07T21:52:00Z">
        <w:r>
          <w:rPr>
            <w:lang w:val="en-US"/>
          </w:rPr>
          <w:t>utilizes a</w:t>
        </w:r>
      </w:ins>
      <w:r w:rsidR="00043739">
        <w:rPr>
          <w:lang w:val="en-US"/>
        </w:rPr>
        <w:t xml:space="preserve"> pair distance distribution function </w:t>
      </w:r>
      <w:del w:id="252" w:author="dmitri" w:date="2021-08-07T21:52:00Z">
        <w:r w:rsidR="00043739" w:rsidDel="00882036">
          <w:rPr>
            <w:lang w:val="en-US"/>
          </w:rPr>
          <w:delText xml:space="preserve">p(r). </w:delText>
        </w:r>
        <w:r w:rsidR="003B21EA" w:rsidDel="00882036">
          <w:delText xml:space="preserve">The </w:delText>
        </w:r>
      </w:del>
      <w:r w:rsidR="003B21EA">
        <w:t>p(r)</w:t>
      </w:r>
      <w:del w:id="253" w:author="dmitri" w:date="2021-08-07T21:54:00Z">
        <w:r w:rsidR="003B21EA" w:rsidDel="00882036">
          <w:delText xml:space="preserve"> </w:delText>
        </w:r>
      </w:del>
      <w:ins w:id="254" w:author="dmitri" w:date="2021-08-07T21:53:00Z">
        <w:r>
          <w:rPr>
            <w:lang w:val="en-US"/>
          </w:rPr>
          <w:t xml:space="preserve">, which is </w:t>
        </w:r>
      </w:ins>
      <w:del w:id="255" w:author="dmitri" w:date="2021-08-07T21:53:00Z">
        <w:r w:rsidR="003B21EA" w:rsidDel="00882036">
          <w:delText xml:space="preserve">function represents </w:delText>
        </w:r>
      </w:del>
      <w:r w:rsidR="003B21EA">
        <w:t>a histogram of distances between pairs of points in the particle, weighted by the product of their scattering contrasts</w:t>
      </w:r>
      <w:r w:rsidR="00F2100A">
        <w:rPr>
          <w:lang w:val="en-US"/>
        </w:rPr>
        <w:t xml:space="preserve"> </w:t>
      </w:r>
      <w:r w:rsidR="00B606D3">
        <w:rPr>
          <w:lang w:val="en-US"/>
        </w:rPr>
        <w:fldChar w:fldCharType="begin" w:fldLock="1"/>
      </w:r>
      <w:r w:rsidR="00B606D3">
        <w:rPr>
          <w:lang w:val="en-US"/>
        </w:rPr>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rPr>
          <w:lang w:val="en-US"/>
        </w:rPr>
        <w:fldChar w:fldCharType="separate"/>
      </w:r>
      <w:r w:rsidR="00B606D3" w:rsidRPr="00B606D3">
        <w:rPr>
          <w:noProof/>
          <w:lang w:val="en-US"/>
        </w:rPr>
        <w:t xml:space="preserve">(Guinier and Fournet, </w:t>
      </w:r>
      <w:r w:rsidR="00B606D3" w:rsidRPr="00B606D3">
        <w:rPr>
          <w:noProof/>
          <w:lang w:val="en-US"/>
        </w:rPr>
        <w:lastRenderedPageBreak/>
        <w:t>1955)</w:t>
      </w:r>
      <w:r w:rsidR="00B606D3">
        <w:rPr>
          <w:lang w:val="en-US"/>
        </w:rPr>
        <w:fldChar w:fldCharType="end"/>
      </w:r>
      <w:r w:rsidR="003B21EA">
        <w:t xml:space="preserve">. Mathematically, the p(r) function is </w:t>
      </w:r>
      <w:r w:rsidR="00882BD1">
        <w:rPr>
          <w:lang w:val="en-US"/>
        </w:rPr>
        <w:t>closely related</w:t>
      </w:r>
      <w:r w:rsidR="001E579E">
        <w:rPr>
          <w:lang w:val="en-US"/>
        </w:rPr>
        <w:t xml:space="preserve"> </w:t>
      </w:r>
      <w:r w:rsidR="00880815">
        <w:rPr>
          <w:lang w:val="en-US"/>
        </w:rPr>
        <w:t>to</w:t>
      </w:r>
      <w:r w:rsidR="003B21EA">
        <w:t xml:space="preserve"> the scattering intensity </w:t>
      </w:r>
      <w:r w:rsidR="00882BD1">
        <w:rPr>
          <w:lang w:val="en-US"/>
        </w:rPr>
        <w:t xml:space="preserve">I(s) </w:t>
      </w:r>
      <w:r w:rsidR="001E579E">
        <w:rPr>
          <w:lang w:val="en-US"/>
        </w:rPr>
        <w:t xml:space="preserve">via </w:t>
      </w:r>
      <w:r w:rsidR="00B606D3">
        <w:rPr>
          <w:lang w:val="en-US"/>
        </w:rPr>
        <w:t>the spherically averaged Fourier transform</w:t>
      </w:r>
      <w:r w:rsidR="00A70FB4">
        <w:rPr>
          <w:lang w:val="en-US"/>
        </w:rPr>
        <w:t>ation</w:t>
      </w:r>
      <w:r w:rsidR="00B606D3">
        <w:rPr>
          <w:lang w:val="en-US"/>
        </w:rPr>
        <w:t xml:space="preserve"> </w:t>
      </w:r>
      <w:r w:rsidR="00B606D3">
        <w:rPr>
          <w:lang w:val="en-US"/>
        </w:rPr>
        <w:fldChar w:fldCharType="begin" w:fldLock="1"/>
      </w:r>
      <w:r w:rsidR="00B606D3">
        <w:rPr>
          <w:lang w:val="en-US"/>
        </w:rPr>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rPr>
          <w:lang w:val="en-US"/>
        </w:rPr>
        <w:fldChar w:fldCharType="separate"/>
      </w:r>
      <w:r w:rsidR="00B606D3" w:rsidRPr="00B606D3">
        <w:rPr>
          <w:noProof/>
          <w:lang w:val="en-US"/>
        </w:rPr>
        <w:t>(Debye, 1915)</w:t>
      </w:r>
      <w:r w:rsidR="00B606D3">
        <w:rPr>
          <w:lang w:val="en-US"/>
        </w:rPr>
        <w:fldChar w:fldCharType="end"/>
      </w:r>
      <w:r w:rsidR="009D5975">
        <w:rPr>
          <w:lang w:val="en-US"/>
        </w:rPr>
        <w:t>:</w:t>
      </w:r>
    </w:p>
    <w:p w14:paraId="5C8EEDCE" w14:textId="1449A1F8" w:rsidR="009D5975" w:rsidRPr="0011041F" w:rsidRDefault="001E579E" w:rsidP="005F11A9">
      <w:pPr>
        <w:pStyle w:val="NormalWeb"/>
        <w:rPr>
          <w:lang w:val="en-US"/>
        </w:rPr>
      </w:pPr>
      <m:oMath>
        <m:r>
          <w:rPr>
            <w:rFonts w:ascii="Cambria Math" w:hAnsi="Cambria Math"/>
            <w:lang w:val="en-US"/>
          </w:rPr>
          <m:t>I</m:t>
        </m:r>
        <m:d>
          <m:dPr>
            <m:ctrlPr>
              <w:rPr>
                <w:rFonts w:ascii="Cambria Math" w:hAnsi="Cambria Math"/>
                <w:lang w:val="en-US"/>
              </w:rPr>
            </m:ctrlPr>
          </m:dPr>
          <m:e>
            <m:r>
              <w:rPr>
                <w:rFonts w:ascii="Cambria Math" w:hAnsi="Cambria Math"/>
                <w:lang w:val="en-US"/>
              </w:rPr>
              <m:t>s</m:t>
            </m:r>
          </m:e>
        </m:d>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max</m:t>
                </m:r>
              </m:sub>
            </m:sSub>
          </m:sup>
          <m:e>
            <m:r>
              <w:rPr>
                <w:rFonts w:ascii="Cambria Math" w:hAnsi="Cambria Math"/>
                <w:lang w:val="en-US"/>
              </w:rPr>
              <m:t>p</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num>
              <m:den>
                <m:r>
                  <w:rPr>
                    <w:rFonts w:ascii="Cambria Math" w:hAnsi="Cambria Math"/>
                    <w:lang w:val="en-US"/>
                  </w:rPr>
                  <m:t>sr</m:t>
                </m:r>
              </m:den>
            </m:f>
            <m:r>
              <w:rPr>
                <w:rFonts w:ascii="Cambria Math" w:hAnsi="Cambria Math"/>
                <w:lang w:val="en-US"/>
              </w:rPr>
              <m:t>dr</m:t>
            </m:r>
          </m:e>
        </m:nary>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t>(</w:t>
      </w:r>
      <w:r w:rsidR="00B606D3">
        <w:rPr>
          <w:lang w:val="en-US"/>
        </w:rPr>
        <w:t>8</w:t>
      </w:r>
      <w:r>
        <w:rPr>
          <w:lang w:val="en-US"/>
        </w:rPr>
        <w:t>)</w:t>
      </w:r>
    </w:p>
    <w:p w14:paraId="73EB0BAF" w14:textId="67D764FB" w:rsidR="001E579E" w:rsidRDefault="001E579E" w:rsidP="005F11A9">
      <w:pPr>
        <w:pStyle w:val="NormalWeb"/>
        <w:rPr>
          <w:lang w:val="en-US"/>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r</m:t>
            </m:r>
          </m:num>
          <m:den>
            <m:sSup>
              <m:sSupPr>
                <m:ctrlPr>
                  <w:rPr>
                    <w:rFonts w:ascii="Cambria Math" w:hAnsi="Cambria Math"/>
                    <w:lang w:val="en-US"/>
                  </w:rPr>
                </m:ctrlPr>
              </m:sSupPr>
              <m:e>
                <m:r>
                  <m:rPr>
                    <m:sty m:val="p"/>
                  </m:rPr>
                  <w:rPr>
                    <w:rFonts w:ascii="Cambria Math" w:hAnsi="Cambria Math"/>
                    <w:lang w:val="en-US"/>
                  </w:rPr>
                  <m:t>2</m:t>
                </m:r>
                <m:r>
                  <w:rPr>
                    <w:rFonts w:ascii="Cambria Math" w:hAnsi="Cambria Math"/>
                    <w:lang w:val="en-US"/>
                  </w:rPr>
                  <m:t>π</m:t>
                </m:r>
              </m:e>
              <m:sup>
                <m:r>
                  <m:rPr>
                    <m:sty m:val="p"/>
                  </m:rPr>
                  <w:rPr>
                    <w:rFonts w:ascii="Cambria Math" w:hAnsi="Cambria Math"/>
                    <w:lang w:val="en-US"/>
                  </w:rPr>
                  <m:t>2</m:t>
                </m:r>
              </m:sup>
            </m:sSup>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r>
              <w:rPr>
                <w:rFonts w:ascii="Cambria Math" w:hAnsi="Cambria Math"/>
                <w:lang w:val="en-US"/>
              </w:rPr>
              <m:t>ds</m:t>
            </m:r>
          </m:e>
        </m:nary>
      </m:oMath>
      <w:r>
        <w:rPr>
          <w:lang w:val="en-US"/>
        </w:rPr>
        <w:t xml:space="preserve"> </w:t>
      </w:r>
      <w:r w:rsidR="00CF1E62">
        <w:rPr>
          <w:lang w:val="en-US"/>
        </w:rPr>
        <w:t>.</w:t>
      </w:r>
      <w:r>
        <w:rPr>
          <w:lang w:val="en-US"/>
        </w:rPr>
        <w:tab/>
      </w:r>
      <w:r>
        <w:rPr>
          <w:lang w:val="en-US"/>
        </w:rPr>
        <w:tab/>
      </w:r>
      <w:r>
        <w:rPr>
          <w:lang w:val="en-US"/>
        </w:rPr>
        <w:tab/>
      </w:r>
      <w:r>
        <w:rPr>
          <w:lang w:val="en-US"/>
        </w:rPr>
        <w:tab/>
        <w:t>(</w:t>
      </w:r>
      <w:r w:rsidR="00B606D3">
        <w:rPr>
          <w:lang w:val="en-US"/>
        </w:rPr>
        <w:t>9</w:t>
      </w:r>
      <w:r>
        <w:rPr>
          <w:lang w:val="en-US"/>
        </w:rPr>
        <w:t>)</w:t>
      </w:r>
    </w:p>
    <w:p w14:paraId="2E36AB28" w14:textId="110DA015" w:rsidR="00880815" w:rsidRDefault="00882036">
      <w:pPr>
        <w:pStyle w:val="NormalWeb"/>
        <w:rPr>
          <w:lang w:val="en-US"/>
        </w:rPr>
      </w:pPr>
      <w:ins w:id="256" w:author="dmitri" w:date="2021-08-07T21:53:00Z">
        <w:r>
          <w:rPr>
            <w:lang w:val="en-US"/>
          </w:rPr>
          <w:t xml:space="preserve">(here, </w:t>
        </w:r>
      </w:ins>
      <w:del w:id="257" w:author="dmitri" w:date="2021-08-07T21:53:00Z">
        <w:r w:rsidR="00AB68BB" w:rsidDel="00882036">
          <w:rPr>
            <w:lang w:val="en-US"/>
          </w:rPr>
          <w:delText xml:space="preserve">It is implied that </w:delText>
        </w:r>
      </w:del>
      <w:r w:rsidR="00AB68BB">
        <w:rPr>
          <w:lang w:val="en-US"/>
        </w:rPr>
        <w:t>p(</w:t>
      </w:r>
      <w:ins w:id="258" w:author="dmitri" w:date="2021-08-07T21:53:00Z">
        <w:r>
          <w:rPr>
            <w:lang w:val="en-US"/>
          </w:rPr>
          <w:t>r</w:t>
        </w:r>
      </w:ins>
      <w:del w:id="259" w:author="dmitri" w:date="2021-08-07T21:53:00Z">
        <w:r w:rsidR="00AB68BB" w:rsidDel="00882036">
          <w:rPr>
            <w:lang w:val="en-US"/>
          </w:rPr>
          <w:delText>r &gt; D</w:delText>
        </w:r>
        <w:r w:rsidR="00AB68BB" w:rsidRPr="005F11A9" w:rsidDel="00882036">
          <w:rPr>
            <w:vertAlign w:val="subscript"/>
            <w:lang w:val="en-US"/>
          </w:rPr>
          <w:delText>max</w:delText>
        </w:r>
      </w:del>
      <w:r w:rsidR="00AB68BB">
        <w:rPr>
          <w:lang w:val="en-US"/>
        </w:rPr>
        <w:t>) = 0</w:t>
      </w:r>
      <w:ins w:id="260" w:author="dmitri" w:date="2021-08-07T21:53:00Z">
        <w:r>
          <w:rPr>
            <w:lang w:val="en-US"/>
          </w:rPr>
          <w:t xml:space="preserve"> for r &gt; D</w:t>
        </w:r>
        <w:r w:rsidRPr="005F11A9">
          <w:rPr>
            <w:vertAlign w:val="subscript"/>
            <w:lang w:val="en-US"/>
          </w:rPr>
          <w:t>max</w:t>
        </w:r>
      </w:ins>
      <w:del w:id="261" w:author="dmitri" w:date="2021-08-07T21:53:00Z">
        <w:r w:rsidR="00AB68BB" w:rsidDel="00882036">
          <w:rPr>
            <w:lang w:val="en-US"/>
          </w:rPr>
          <w:delText>.</w:delText>
        </w:r>
      </w:del>
      <w:ins w:id="262" w:author="dmitri" w:date="2021-08-07T21:53:00Z">
        <w:r>
          <w:rPr>
            <w:lang w:val="en-US"/>
          </w:rPr>
          <w:t>)</w:t>
        </w:r>
      </w:ins>
      <w:ins w:id="263" w:author="dmitri" w:date="2021-08-07T21:54:00Z">
        <w:r>
          <w:rPr>
            <w:lang w:val="en-US"/>
          </w:rPr>
          <w:t>.</w:t>
        </w:r>
      </w:ins>
      <w:r w:rsidR="00AB68BB">
        <w:rPr>
          <w:lang w:val="en-US"/>
        </w:rPr>
        <w:t xml:space="preserve"> </w:t>
      </w:r>
      <w:r w:rsidR="003B21EA">
        <w:t xml:space="preserve">The limited angular range of </w:t>
      </w:r>
      <w:r w:rsidR="006748A9">
        <w:rPr>
          <w:lang w:val="en-US"/>
        </w:rPr>
        <w:t>the</w:t>
      </w:r>
      <w:r w:rsidR="003B21EA">
        <w:t xml:space="preserve"> experimental data, as well as the presence of experimental noise, make the evaluation of p(r) an ill-posed problem. </w:t>
      </w:r>
      <w:r w:rsidR="006A2A39">
        <w:rPr>
          <w:lang w:val="en-US"/>
        </w:rPr>
        <w:t xml:space="preserve">The </w:t>
      </w:r>
      <w:r w:rsidR="00C628A5">
        <w:rPr>
          <w:lang w:val="en-US"/>
        </w:rPr>
        <w:t>method of</w:t>
      </w:r>
      <w:r w:rsidR="003B21EA">
        <w:t xml:space="preserve"> solv</w:t>
      </w:r>
      <w:r w:rsidR="00C628A5">
        <w:rPr>
          <w:lang w:val="en-US"/>
        </w:rPr>
        <w:t>ing</w:t>
      </w:r>
      <w:r w:rsidR="003B21EA">
        <w:t xml:space="preserve"> this problem </w:t>
      </w:r>
      <w:r w:rsidR="00B606D3">
        <w:rPr>
          <w:lang w:val="en-US"/>
        </w:rPr>
        <w:t xml:space="preserve">by </w:t>
      </w:r>
      <w:ins w:id="264" w:author="dmitri" w:date="2021-08-07T21:55:00Z">
        <w:r>
          <w:rPr>
            <w:lang w:val="en-US"/>
          </w:rPr>
          <w:t>an indirect Fourier transformation (</w:t>
        </w:r>
      </w:ins>
      <w:del w:id="265" w:author="dmitri" w:date="2021-08-07T21:55:00Z">
        <w:r w:rsidR="00B606D3" w:rsidDel="00882036">
          <w:rPr>
            <w:lang w:val="en-US"/>
          </w:rPr>
          <w:delText>the</w:delText>
        </w:r>
        <w:r w:rsidR="003B21EA" w:rsidDel="00882036">
          <w:delText xml:space="preserve"> </w:delText>
        </w:r>
      </w:del>
      <w:r w:rsidR="003B21EA">
        <w:t>IFT</w:t>
      </w:r>
      <w:ins w:id="266" w:author="dmitri" w:date="2021-08-07T21:55:00Z">
        <w:r>
          <w:rPr>
            <w:lang w:val="en-US"/>
          </w:rPr>
          <w:t>)</w:t>
        </w:r>
      </w:ins>
      <w:r w:rsidR="003B21EA">
        <w:t xml:space="preserve"> ha</w:t>
      </w:r>
      <w:r w:rsidR="00C628A5">
        <w:t>s</w:t>
      </w:r>
      <w:r w:rsidR="003B21EA">
        <w:t xml:space="preserve"> been </w:t>
      </w:r>
      <w:r w:rsidR="00F2100A">
        <w:rPr>
          <w:lang w:val="en-US"/>
        </w:rPr>
        <w:t xml:space="preserve">originally </w:t>
      </w:r>
      <w:del w:id="267" w:author="Дмитрий Молоденский" w:date="2021-08-10T10:25:00Z">
        <w:r w:rsidR="00F2100A" w:rsidDel="003D2AF9">
          <w:rPr>
            <w:lang w:val="en-US"/>
          </w:rPr>
          <w:delText>propos</w:delText>
        </w:r>
      </w:del>
      <w:ins w:id="268" w:author="Дмитрий Молоденский" w:date="2021-08-10T10:25:00Z">
        <w:r w:rsidR="003D2AF9">
          <w:rPr>
            <w:lang w:val="en-US"/>
          </w:rPr>
          <w:t>proposed</w:t>
        </w:r>
      </w:ins>
      <w:del w:id="269" w:author="Дмитрий Молоденский" w:date="2021-08-10T10:25:00Z">
        <w:r w:rsidR="003B21EA" w:rsidDel="003D2AF9">
          <w:delText>ed</w:delText>
        </w:r>
      </w:del>
      <w:r w:rsidR="003B21EA">
        <w:t xml:space="preserve"> by </w:t>
      </w:r>
      <w:del w:id="270" w:author="dmitri" w:date="2021-08-08T14:43:00Z">
        <w:r w:rsidR="003B21EA" w:rsidDel="00FE6B88">
          <w:delText xml:space="preserve">Glatter </w:delText>
        </w:r>
      </w:del>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rPr>
          <w:lang w:val="en-US"/>
        </w:rPr>
        <w:t xml:space="preserve"> and further </w:t>
      </w:r>
      <w:ins w:id="271" w:author="dmitri" w:date="2021-08-07T21:55:00Z">
        <w:r>
          <w:rPr>
            <w:lang w:val="en-US"/>
          </w:rPr>
          <w:t xml:space="preserve">developed </w:t>
        </w:r>
      </w:ins>
      <w:del w:id="272" w:author="dmitri" w:date="2021-08-07T21:55:00Z">
        <w:r w:rsidR="006A2A39" w:rsidDel="00882036">
          <w:rPr>
            <w:lang w:val="en-US"/>
          </w:rPr>
          <w:delText>enhanced</w:delText>
        </w:r>
        <w:r w:rsidR="00F2100A" w:rsidDel="00882036">
          <w:rPr>
            <w:lang w:val="en-US"/>
          </w:rPr>
          <w:delText xml:space="preserve"> </w:delText>
        </w:r>
      </w:del>
      <w:r w:rsidR="00F2100A">
        <w:rPr>
          <w:lang w:val="en-US"/>
        </w:rPr>
        <w:t>by</w:t>
      </w:r>
      <w:del w:id="273" w:author="dmitri" w:date="2021-08-08T14:43:00Z">
        <w:r w:rsidR="003B21EA" w:rsidDel="00FE6B88">
          <w:delText xml:space="preserve"> Svergun</w:delText>
        </w:r>
      </w:del>
      <w:r w:rsidR="003B21EA">
        <w:t xml:space="preserve">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rPr>
          <w:lang w:val="en-US"/>
        </w:rPr>
        <w:t xml:space="preserve"> </w:t>
      </w:r>
      <w:r w:rsidR="00F2100A">
        <w:rPr>
          <w:lang w:val="en-US"/>
        </w:rPr>
        <w:t>and</w:t>
      </w:r>
      <w:r w:rsidR="003B21EA">
        <w:t xml:space="preserve"> </w:t>
      </w:r>
      <w:del w:id="274" w:author="dmitri" w:date="2021-08-08T14:44:00Z">
        <w:r w:rsidR="00880815" w:rsidDel="00FE6B88">
          <w:rPr>
            <w:lang w:val="en-US"/>
          </w:rPr>
          <w:delText xml:space="preserve">Hansen </w:delText>
        </w:r>
      </w:del>
      <w:r w:rsidR="00B606D3">
        <w:rPr>
          <w:lang w:val="en-US"/>
        </w:rPr>
        <w:fldChar w:fldCharType="begin" w:fldLock="1"/>
      </w:r>
      <w:r w:rsidR="00B606D3">
        <w:rPr>
          <w:lang w:val="en-US"/>
        </w:rPr>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rPr>
          <w:lang w:val="en-US"/>
        </w:rPr>
        <w:fldChar w:fldCharType="separate"/>
      </w:r>
      <w:r w:rsidR="00B606D3" w:rsidRPr="00B606D3">
        <w:rPr>
          <w:noProof/>
          <w:lang w:val="en-US"/>
        </w:rPr>
        <w:t>(Vestergaard and Hansen, 2006)</w:t>
      </w:r>
      <w:r w:rsidR="00B606D3">
        <w:rPr>
          <w:lang w:val="en-US"/>
        </w:rPr>
        <w:fldChar w:fldCharType="end"/>
      </w:r>
      <w:r w:rsidR="003B21EA">
        <w:t>.</w:t>
      </w:r>
      <w:ins w:id="275" w:author="dmitri" w:date="2021-08-07T21:56:00Z">
        <w:r w:rsidR="00FE6B88">
          <w:rPr>
            <w:lang w:val="en-US"/>
          </w:rPr>
          <w:t xml:space="preserve"> Here</w:t>
        </w:r>
        <w:r>
          <w:rPr>
            <w:lang w:val="en-US"/>
          </w:rPr>
          <w:t xml:space="preserve"> </w:t>
        </w:r>
      </w:ins>
      <w:del w:id="276" w:author="dmitri" w:date="2021-08-07T21:56:00Z">
        <w:r w:rsidR="003B21EA" w:rsidRPr="000D19E3" w:rsidDel="00882036">
          <w:delText xml:space="preserve"> </w:delText>
        </w:r>
        <w:r w:rsidR="00880815" w:rsidRPr="000D19E3" w:rsidDel="00882036">
          <w:rPr>
            <w:lang w:val="en-US"/>
          </w:rPr>
          <w:delText xml:space="preserve">In </w:delText>
        </w:r>
        <w:r w:rsidR="00B606D3" w:rsidRPr="000D19E3" w:rsidDel="00882036">
          <w:rPr>
            <w:lang w:val="en-US"/>
          </w:rPr>
          <w:delText xml:space="preserve">the </w:delText>
        </w:r>
        <w:r w:rsidR="00880815" w:rsidRPr="000D19E3" w:rsidDel="00882036">
          <w:rPr>
            <w:lang w:val="en-US"/>
          </w:rPr>
          <w:delText>IFT approach</w:delText>
        </w:r>
        <w:r w:rsidR="00AC1517" w:rsidRPr="000D19E3" w:rsidDel="00882036">
          <w:rPr>
            <w:lang w:val="en-US"/>
          </w:rPr>
          <w:delText>,</w:delText>
        </w:r>
        <w:r w:rsidR="00880815" w:rsidRPr="000D19E3" w:rsidDel="00882036">
          <w:rPr>
            <w:lang w:val="en-US"/>
          </w:rPr>
          <w:delText xml:space="preserve"> </w:delText>
        </w:r>
      </w:del>
      <w:r w:rsidR="00880815" w:rsidRPr="000D19E3">
        <w:rPr>
          <w:lang w:val="en-US"/>
          <w:rPrChange w:id="277" w:author="Дмитрий Молоденский" w:date="2021-08-10T10:42:00Z">
            <w:rPr>
              <w:i/>
              <w:iCs/>
              <w:lang w:val="en-US"/>
            </w:rPr>
          </w:rPrChange>
        </w:rPr>
        <w:t>D</w:t>
      </w:r>
      <w:r w:rsidR="00880815" w:rsidRPr="000D19E3">
        <w:rPr>
          <w:vertAlign w:val="subscript"/>
          <w:lang w:val="en-US"/>
          <w:rPrChange w:id="278" w:author="Дмитрий Молоденский" w:date="2021-08-10T10:42:00Z">
            <w:rPr>
              <w:i/>
              <w:iCs/>
              <w:vertAlign w:val="subscript"/>
              <w:lang w:val="en-US"/>
            </w:rPr>
          </w:rPrChange>
        </w:rPr>
        <w:t>max</w:t>
      </w:r>
      <w:r w:rsidR="00880815">
        <w:rPr>
          <w:lang w:val="en-US"/>
        </w:rPr>
        <w:t xml:space="preserve"> </w:t>
      </w:r>
      <w:del w:id="279" w:author="dmitri" w:date="2021-08-07T21:56:00Z">
        <w:r w:rsidR="006748A9" w:rsidDel="00882036">
          <w:rPr>
            <w:lang w:val="en-US"/>
          </w:rPr>
          <w:delText>as</w:delText>
        </w:r>
      </w:del>
      <w:ins w:id="280" w:author="dmitri" w:date="2021-08-07T21:56:00Z">
        <w:r w:rsidRPr="00882036">
          <w:rPr>
            <w:lang w:val="en-US"/>
          </w:rPr>
          <w:t xml:space="preserve"> </w:t>
        </w:r>
        <w:r>
          <w:rPr>
            <w:lang w:val="en-US"/>
          </w:rPr>
          <w:t>must be provided as</w:t>
        </w:r>
      </w:ins>
      <w:r w:rsidR="006748A9">
        <w:rPr>
          <w:lang w:val="en-US"/>
        </w:rPr>
        <w:t xml:space="preserve"> an input parameter </w:t>
      </w:r>
      <w:ins w:id="281" w:author="dmitri" w:date="2021-08-07T21:56:00Z">
        <w:r>
          <w:rPr>
            <w:lang w:val="en-US"/>
          </w:rPr>
          <w:t xml:space="preserve">and </w:t>
        </w:r>
      </w:ins>
      <w:del w:id="282" w:author="dmitri" w:date="2021-08-07T21:56:00Z">
        <w:r w:rsidR="00880815" w:rsidDel="00882036">
          <w:rPr>
            <w:lang w:val="en-US"/>
          </w:rPr>
          <w:delText xml:space="preserve">must be </w:delText>
        </w:r>
        <w:r w:rsidR="006748A9" w:rsidDel="00882036">
          <w:rPr>
            <w:lang w:val="en-US"/>
          </w:rPr>
          <w:delText>provided. T</w:delText>
        </w:r>
      </w:del>
      <w:ins w:id="283" w:author="dmitri" w:date="2021-08-07T21:56:00Z">
        <w:r>
          <w:rPr>
            <w:lang w:val="en-US"/>
          </w:rPr>
          <w:t>t</w:t>
        </w:r>
      </w:ins>
      <w:r w:rsidR="00A70FB4">
        <w:rPr>
          <w:lang w:val="en-US"/>
        </w:rPr>
        <w:t>he</w:t>
      </w:r>
      <w:r w:rsidR="00880815">
        <w:rPr>
          <w:lang w:val="en-US"/>
        </w:rPr>
        <w:t xml:space="preserve"> p(r) function is expressed as a sum of </w:t>
      </w:r>
      <w:r w:rsidR="00C628A5">
        <w:rPr>
          <w:lang w:val="en-US"/>
        </w:rPr>
        <w:t xml:space="preserve">analytical </w:t>
      </w:r>
      <w:r w:rsidR="00880815">
        <w:rPr>
          <w:lang w:val="en-US"/>
        </w:rPr>
        <w:t>functions (e.g. cubic splines)</w:t>
      </w:r>
      <w:r w:rsidR="00A70FB4">
        <w:rPr>
          <w:lang w:val="en-US"/>
        </w:rPr>
        <w:t xml:space="preserve">. Finally, </w:t>
      </w:r>
      <w:del w:id="284" w:author="dmitri" w:date="2021-08-07T21:56:00Z">
        <w:r w:rsidR="00A70FB4" w:rsidDel="00B959C6">
          <w:rPr>
            <w:lang w:val="en-US"/>
          </w:rPr>
          <w:delText>the</w:delText>
        </w:r>
        <w:r w:rsidR="00880815" w:rsidDel="00B959C6">
          <w:rPr>
            <w:lang w:val="en-US"/>
          </w:rPr>
          <w:delText xml:space="preserve"> classical</w:delText>
        </w:r>
      </w:del>
      <w:ins w:id="285" w:author="dmitri" w:date="2021-08-07T21:56:00Z">
        <w:r w:rsidR="00B959C6">
          <w:rPr>
            <w:lang w:val="en-US"/>
          </w:rPr>
          <w:t>a</w:t>
        </w:r>
      </w:ins>
      <w:r w:rsidR="00880815">
        <w:rPr>
          <w:lang w:val="en-US"/>
        </w:rPr>
        <w:t xml:space="preserve"> regularization procedure</w:t>
      </w:r>
      <w:ins w:id="286" w:author="Дмитрий Молоденский" w:date="2021-08-10T09:57:00Z">
        <w:r w:rsidR="00B873AE">
          <w:rPr>
            <w:lang w:val="en-US"/>
          </w:rPr>
          <w:t xml:space="preserve"> </w:t>
        </w:r>
      </w:ins>
      <w:ins w:id="287" w:author="Дмитрий Молоденский" w:date="2021-08-10T10:01:00Z">
        <w:r w:rsidR="00B873AE">
          <w:rPr>
            <w:lang w:val="en-US"/>
          </w:rPr>
          <w:fldChar w:fldCharType="begin" w:fldLock="1"/>
        </w:r>
      </w:ins>
      <w:r w:rsidR="00820376">
        <w:rPr>
          <w:lang w:val="en-US"/>
        </w:rPr>
        <w:instrText>ADDIN CSL_CITATION {"citationItems":[{"id":"ITEM-1","itemData":{"author":[{"dropping-particle":"","family":"Tikhonov","given":"AN","non-dropping-particle":"","parse-names":false,"suffix":""},{"dropping-particle":"","family":"York","given":"VY Arsenin - New","non-dropping-particle":"","parse-names":false,"suffix":""},{"dropping-particle":"","family":"1977","given":"Undefined","non-dropping-particle":"","parse-names":false,"suffix":""}],"container-title":"ams.org","id":"ITEM-1","issued":{"date-parts":[["0"]]},"title":"Solutions of ill-posed problems","type":"article-journal"},"uris":["http://www.mendeley.com/documents/?uuid=6ef8c5a7-e414-342b-b064-2d769fb92d6c"]}],"mendeley":{"formattedCitation":"(Tikhonov et al.)","plainTextFormattedCitation":"(Tikhonov et al.)","previouslyFormattedCitation":"(Tikhonov et al.)"},"properties":{"noteIndex":0},"schema":"https://github.com/citation-style-language/schema/raw/master/csl-citation.json"}</w:instrText>
      </w:r>
      <w:r w:rsidR="00B873AE">
        <w:rPr>
          <w:lang w:val="en-US"/>
        </w:rPr>
        <w:fldChar w:fldCharType="separate"/>
      </w:r>
      <w:r w:rsidR="00B873AE" w:rsidRPr="00B873AE">
        <w:rPr>
          <w:noProof/>
          <w:lang w:val="en-US"/>
        </w:rPr>
        <w:t>(Tikhonov et al.)</w:t>
      </w:r>
      <w:ins w:id="288" w:author="Дмитрий Молоденский" w:date="2021-08-10T10:01:00Z">
        <w:r w:rsidR="00B873AE">
          <w:rPr>
            <w:lang w:val="en-US"/>
          </w:rPr>
          <w:fldChar w:fldCharType="end"/>
        </w:r>
      </w:ins>
      <w:del w:id="289" w:author="Дмитрий Молоденский" w:date="2021-08-10T10:01:00Z">
        <w:r w:rsidR="00880815" w:rsidDel="00B873AE">
          <w:rPr>
            <w:lang w:val="en-US"/>
          </w:rPr>
          <w:delText xml:space="preserve"> </w:delText>
        </w:r>
        <w:r w:rsidR="006748A9" w:rsidRPr="005F11A9" w:rsidDel="00B873AE">
          <w:rPr>
            <w:highlight w:val="yellow"/>
            <w:lang w:val="en-US"/>
          </w:rPr>
          <w:delText>[Tikhonov]</w:delText>
        </w:r>
        <w:r w:rsidR="00880815" w:rsidDel="00B873AE">
          <w:rPr>
            <w:lang w:val="en-US"/>
          </w:rPr>
          <w:delText xml:space="preserve"> </w:delText>
        </w:r>
      </w:del>
      <w:ins w:id="290" w:author="Дмитрий Молоденский" w:date="2021-08-10T10:01:00Z">
        <w:r w:rsidR="00B873AE">
          <w:rPr>
            <w:lang w:val="en-US"/>
          </w:rPr>
          <w:t xml:space="preserve"> </w:t>
        </w:r>
      </w:ins>
      <w:r w:rsidR="00880815">
        <w:rPr>
          <w:lang w:val="en-US"/>
        </w:rPr>
        <w:t xml:space="preserve">is applied </w:t>
      </w:r>
      <w:ins w:id="291" w:author="dmitri" w:date="2021-08-07T21:56:00Z">
        <w:r w:rsidR="00B959C6">
          <w:rPr>
            <w:lang w:val="en-US"/>
          </w:rPr>
          <w:t>to calculate</w:t>
        </w:r>
      </w:ins>
      <w:ins w:id="292" w:author="dmitri" w:date="2021-08-08T14:44:00Z">
        <w:r w:rsidR="00FE6B88">
          <w:rPr>
            <w:lang w:val="en-US"/>
          </w:rPr>
          <w:t xml:space="preserve"> the</w:t>
        </w:r>
      </w:ins>
      <w:del w:id="293" w:author="dmitri" w:date="2021-08-07T21:57:00Z">
        <w:r w:rsidR="00880815" w:rsidDel="00B959C6">
          <w:rPr>
            <w:lang w:val="en-US"/>
          </w:rPr>
          <w:delText xml:space="preserve">such that </w:delText>
        </w:r>
        <w:r w:rsidR="00E30039" w:rsidDel="00B959C6">
          <w:rPr>
            <w:lang w:val="en-US"/>
          </w:rPr>
          <w:delText>the</w:delText>
        </w:r>
      </w:del>
      <w:r w:rsidR="00E30039">
        <w:rPr>
          <w:lang w:val="en-US"/>
        </w:rPr>
        <w:t xml:space="preserve"> </w:t>
      </w:r>
      <w:r w:rsidR="00880815">
        <w:rPr>
          <w:lang w:val="en-US"/>
        </w:rPr>
        <w:t>p(r)</w:t>
      </w:r>
      <w:r w:rsidR="00C628A5">
        <w:rPr>
          <w:lang w:val="en-US"/>
        </w:rPr>
        <w:t xml:space="preserve"> </w:t>
      </w:r>
      <w:r w:rsidR="00880815">
        <w:rPr>
          <w:lang w:val="en-US"/>
        </w:rPr>
        <w:t>agree</w:t>
      </w:r>
      <w:ins w:id="294" w:author="dmitri" w:date="2021-08-07T21:57:00Z">
        <w:r w:rsidR="00B959C6">
          <w:rPr>
            <w:lang w:val="en-US"/>
          </w:rPr>
          <w:t>ing</w:t>
        </w:r>
      </w:ins>
      <w:del w:id="295" w:author="dmitri" w:date="2021-08-07T21:57:00Z">
        <w:r w:rsidR="00880815" w:rsidDel="00B959C6">
          <w:rPr>
            <w:lang w:val="en-US"/>
          </w:rPr>
          <w:delText>s</w:delText>
        </w:r>
      </w:del>
      <w:r w:rsidR="00880815">
        <w:rPr>
          <w:lang w:val="en-US"/>
        </w:rPr>
        <w:t xml:space="preserve"> </w:t>
      </w:r>
      <w:del w:id="296" w:author="dmitri" w:date="2021-08-07T21:57:00Z">
        <w:r w:rsidR="00880815" w:rsidDel="00B959C6">
          <w:rPr>
            <w:lang w:val="en-US"/>
          </w:rPr>
          <w:delText xml:space="preserve">to </w:delText>
        </w:r>
      </w:del>
      <w:ins w:id="297" w:author="dmitri" w:date="2021-08-07T21:57:00Z">
        <w:r w:rsidR="00B959C6">
          <w:rPr>
            <w:lang w:val="en-US"/>
          </w:rPr>
          <w:t xml:space="preserve">with </w:t>
        </w:r>
      </w:ins>
      <w:r w:rsidR="00880815">
        <w:rPr>
          <w:lang w:val="en-US"/>
        </w:rPr>
        <w:t xml:space="preserve">experimental data </w:t>
      </w:r>
      <w:del w:id="298" w:author="dmitri" w:date="2021-08-07T21:57:00Z">
        <w:r w:rsidR="00880815" w:rsidDel="00B959C6">
          <w:rPr>
            <w:lang w:val="en-US"/>
          </w:rPr>
          <w:delText>and ensur</w:delText>
        </w:r>
        <w:r w:rsidR="00C628A5" w:rsidDel="00B959C6">
          <w:rPr>
            <w:lang w:val="en-US"/>
          </w:rPr>
          <w:delText>es</w:delText>
        </w:r>
        <w:r w:rsidR="00880815" w:rsidDel="00B959C6">
          <w:rPr>
            <w:lang w:val="en-US"/>
          </w:rPr>
          <w:delText xml:space="preserve"> </w:delText>
        </w:r>
      </w:del>
      <w:r w:rsidR="00880815">
        <w:rPr>
          <w:lang w:val="en-US"/>
        </w:rPr>
        <w:t>satisf</w:t>
      </w:r>
      <w:ins w:id="299" w:author="dmitri" w:date="2021-08-07T21:57:00Z">
        <w:r w:rsidR="00B959C6">
          <w:rPr>
            <w:lang w:val="en-US"/>
          </w:rPr>
          <w:t>ying</w:t>
        </w:r>
      </w:ins>
      <w:del w:id="300" w:author="dmitri" w:date="2021-08-07T21:57:00Z">
        <w:r w:rsidR="00880815" w:rsidDel="00B959C6">
          <w:rPr>
            <w:lang w:val="en-US"/>
          </w:rPr>
          <w:delText>action</w:delText>
        </w:r>
      </w:del>
      <w:r w:rsidR="00880815">
        <w:rPr>
          <w:lang w:val="en-US"/>
        </w:rPr>
        <w:t xml:space="preserve"> </w:t>
      </w:r>
      <w:ins w:id="301" w:author="dmitri" w:date="2021-08-07T21:57:00Z">
        <w:r w:rsidR="00B959C6">
          <w:rPr>
            <w:lang w:val="en-US"/>
          </w:rPr>
          <w:t xml:space="preserve">additional </w:t>
        </w:r>
      </w:ins>
      <w:del w:id="302" w:author="dmitri" w:date="2021-08-07T21:58:00Z">
        <w:r w:rsidR="00E30039" w:rsidDel="00B959C6">
          <w:rPr>
            <w:lang w:val="en-US"/>
          </w:rPr>
          <w:delText xml:space="preserve">with </w:delText>
        </w:r>
        <w:r w:rsidR="00880815" w:rsidDel="00B959C6">
          <w:rPr>
            <w:lang w:val="en-US"/>
          </w:rPr>
          <w:delText xml:space="preserve">the imposed </w:delText>
        </w:r>
      </w:del>
      <w:r w:rsidR="00880815">
        <w:rPr>
          <w:lang w:val="en-US"/>
        </w:rPr>
        <w:t>constraints. Most common</w:t>
      </w:r>
      <w:del w:id="303" w:author="dmitri" w:date="2021-08-08T14:44:00Z">
        <w:r w:rsidR="00880815" w:rsidDel="00FE6B88">
          <w:rPr>
            <w:lang w:val="en-US"/>
          </w:rPr>
          <w:delText>ly</w:delText>
        </w:r>
      </w:del>
      <w:r w:rsidR="00880815">
        <w:rPr>
          <w:lang w:val="en-US"/>
        </w:rPr>
        <w:t xml:space="preserve"> </w:t>
      </w:r>
      <w:del w:id="304" w:author="dmitri" w:date="2021-08-08T14:44:00Z">
        <w:r w:rsidR="00C628A5" w:rsidDel="00FE6B88">
          <w:rPr>
            <w:lang w:val="en-US"/>
          </w:rPr>
          <w:delText>the</w:delText>
        </w:r>
        <w:r w:rsidR="00880815" w:rsidDel="00FE6B88">
          <w:rPr>
            <w:lang w:val="en-US"/>
          </w:rPr>
          <w:delText xml:space="preserve"> </w:delText>
        </w:r>
      </w:del>
      <w:r w:rsidR="00880815">
        <w:rPr>
          <w:lang w:val="en-US"/>
        </w:rPr>
        <w:t xml:space="preserve">constraint </w:t>
      </w:r>
      <w:r w:rsidR="00C628A5">
        <w:rPr>
          <w:lang w:val="en-US"/>
        </w:rPr>
        <w:t>is</w:t>
      </w:r>
      <w:r w:rsidR="00880815">
        <w:rPr>
          <w:lang w:val="en-US"/>
        </w:rPr>
        <w:t xml:space="preserve"> the smoothness of </w:t>
      </w:r>
      <w:r w:rsidR="00E30039">
        <w:rPr>
          <w:lang w:val="en-US"/>
        </w:rPr>
        <w:t xml:space="preserve">the </w:t>
      </w:r>
      <w:r w:rsidR="00880815">
        <w:rPr>
          <w:lang w:val="en-US"/>
        </w:rPr>
        <w:t xml:space="preserve">p(r), </w:t>
      </w:r>
      <w:r w:rsidR="00C628A5">
        <w:rPr>
          <w:lang w:val="en-US"/>
        </w:rPr>
        <w:t xml:space="preserve">so that </w:t>
      </w:r>
      <w:r w:rsidR="00880815">
        <w:rPr>
          <w:lang w:val="en-US"/>
        </w:rPr>
        <w:t>termination effect</w:t>
      </w:r>
      <w:r w:rsidR="0082750A">
        <w:rPr>
          <w:lang w:val="en-US"/>
        </w:rPr>
        <w:t>s</w:t>
      </w:r>
      <w:r w:rsidR="00C628A5">
        <w:rPr>
          <w:lang w:val="en-US"/>
        </w:rPr>
        <w:t xml:space="preserve"> </w:t>
      </w:r>
      <w:r w:rsidR="0082750A">
        <w:rPr>
          <w:lang w:val="en-US"/>
        </w:rPr>
        <w:t>are</w:t>
      </w:r>
      <w:r w:rsidR="00C628A5">
        <w:rPr>
          <w:lang w:val="en-US"/>
        </w:rPr>
        <w:t xml:space="preserve"> reduced </w:t>
      </w:r>
      <w:r w:rsidR="00E30039">
        <w:rPr>
          <w:lang w:val="en-US"/>
        </w:rPr>
        <w:t>as much as possible</w:t>
      </w:r>
      <w:r w:rsidR="00880815">
        <w:rPr>
          <w:lang w:val="en-US"/>
        </w:rPr>
        <w:t xml:space="preserve">. </w:t>
      </w:r>
      <w:r w:rsidR="003B21EA">
        <w:t>However, in these approaches</w:t>
      </w:r>
      <w:r w:rsidR="00880815">
        <w:t>,</w:t>
      </w:r>
      <w:r w:rsidR="003B21EA">
        <w:t xml:space="preserve"> the choice of the final solution remains a subjective criterion left to the discretion of the user.</w:t>
      </w:r>
    </w:p>
    <w:p w14:paraId="7FE36D48" w14:textId="40FD50DC" w:rsidR="00E30039" w:rsidRPr="005F11A9" w:rsidRDefault="00E30039" w:rsidP="00E30039">
      <w:pPr>
        <w:pStyle w:val="NormalWeb"/>
        <w:rPr>
          <w:lang w:val="en-US"/>
        </w:rPr>
      </w:pPr>
      <w:r>
        <w:t>In the program AUTOGNOM</w:t>
      </w:r>
      <w:r>
        <w:rPr>
          <w:lang w:val="en-US"/>
        </w:rPr>
        <w:t xml:space="preserve"> </w:t>
      </w:r>
      <w:ins w:id="305" w:author="Дмитрий Молоденский" w:date="2021-08-10T10:02:00Z">
        <w:r w:rsidR="00AB144C">
          <w:rPr>
            <w:lang w:val="en-US"/>
          </w:rPr>
          <w:fldChar w:fldCharType="begin" w:fldLock="1"/>
        </w:r>
      </w:ins>
      <w:r w:rsidR="0024502B">
        <w:rPr>
          <w:lang w:val="en-US"/>
        </w:rPr>
        <w:instrText>ADDIN CSL_CITATION {"citationItems":[{"id":"ITEM-1","itemData":{"DOI":"10.1107/S0021889807002853","ISSN":"0021-8898","abstract":"Small-angle scattering (SAS) is frequently employed for screening large numbers of samples and for studying these samples under different conditions, including space- and time-resolved analysis. These measurements produce immense amounts of data, especially on modern high-flux and high-brilliance sources (e.g. third-generation synchrotrons). In biological SAS, like high-throughput macromolecular crystallography, large-scale analysis of proteins and macromolecular complexes is also emerging. Automation of data analysis becomes an indispensable prerequisite for adequate evaluation of high-throughput SAS experiments. Here a prototype of an automated data-analysis system for isotropic solution scattering based on the further development of the programs belonging to the package ATSAS 2.1 is reported. This system allows the major analysis tasks starting from the raw data processing and, for monodisperse systems, finishing with a three-dimensional model, to be performed automatically. Convenient web interfaces for the online use of individual ATSAS programs are also provided.","author":[{"dropping-particle":"","family":"Petoukhov","given":"M.V.","non-dropping-particle":"","parse-names":false,"suffix":""},{"dropping-particle":"","family":"Konarev","given":"P.V.","non-dropping-particle":"","parse-names":false,"suffix":""},{"dropping-particle":"","family":"Kikhney","given":"A.G.","non-dropping-particle":"","parse-names":false,"suffix":""},{"dropping-particle":"","family":"Svergun","given":"D.I.","non-dropping-particle":"","parse-names":false,"suffix":""}],"container-title":"urn:issn:0021-8898","id":"ITEM-1","issue":"s1","issued":{"date-parts":[["2007","4","1"]]},"page":"s223-s228","publisher":"International Union of Crystallography","title":"ATSAS 2.1 – towards automated and web-supported small-angle scattering data analysis","type":"article-journal","volume":"40"},"uris":["http://www.mendeley.com/documents/?uuid=878b89ca-3ab2-36d7-9f03-f15f36a6fee6"]}],"mendeley":{"formattedCitation":"(Petoukhov et al., 2007)","plainTextFormattedCitation":"(Petoukhov et al., 2007)","previouslyFormattedCitation":"(Petoukhov et al., 2007)"},"properties":{"noteIndex":0},"schema":"https://github.com/citation-style-language/schema/raw/master/csl-citation.json"}</w:instrText>
      </w:r>
      <w:r w:rsidR="00AB144C">
        <w:rPr>
          <w:lang w:val="en-US"/>
        </w:rPr>
        <w:fldChar w:fldCharType="separate"/>
      </w:r>
      <w:r w:rsidR="00AB144C" w:rsidRPr="00AB144C">
        <w:rPr>
          <w:noProof/>
          <w:lang w:val="en-US"/>
        </w:rPr>
        <w:t>(Petoukhov et al., 2007)</w:t>
      </w:r>
      <w:ins w:id="306" w:author="Дмитрий Молоденский" w:date="2021-08-10T10:02:00Z">
        <w:r w:rsidR="00AB144C">
          <w:rPr>
            <w:lang w:val="en-US"/>
          </w:rPr>
          <w:fldChar w:fldCharType="end"/>
        </w:r>
      </w:ins>
      <w:del w:id="307" w:author="Дмитрий Молоденский" w:date="2021-08-10T10:02:00Z">
        <w:r w:rsidDel="00AB144C">
          <w:rPr>
            <w:lang w:val="en-US"/>
          </w:rPr>
          <w:delText>[</w:delText>
        </w:r>
        <w:r w:rsidRPr="005F11A9" w:rsidDel="00AB144C">
          <w:rPr>
            <w:highlight w:val="yellow"/>
            <w:lang w:val="en-US"/>
          </w:rPr>
          <w:delText>Petoukhov 2007</w:delText>
        </w:r>
        <w:r w:rsidDel="00AB144C">
          <w:rPr>
            <w:lang w:val="en-US"/>
          </w:rPr>
          <w:delText xml:space="preserve">] </w:delText>
        </w:r>
      </w:del>
      <w:ins w:id="308" w:author="Дмитрий Молоденский" w:date="2021-08-10T10:02:00Z">
        <w:r w:rsidR="00AB144C">
          <w:rPr>
            <w:lang w:val="en-US"/>
          </w:rPr>
          <w:t xml:space="preserve"> </w:t>
        </w:r>
      </w:ins>
      <w:r>
        <w:rPr>
          <w:lang w:val="en-US"/>
        </w:rPr>
        <w:t>(later DATGNOM)</w:t>
      </w:r>
      <w:r>
        <w:t>, multiple runs</w:t>
      </w:r>
      <w:r>
        <w:rPr>
          <w:lang w:val="en-US"/>
        </w:rPr>
        <w:t xml:space="preserve"> of </w:t>
      </w:r>
      <w:del w:id="309" w:author="dmitri" w:date="2021-08-08T14:45:00Z">
        <w:r w:rsidDel="00FE6B88">
          <w:rPr>
            <w:lang w:val="en-US"/>
          </w:rPr>
          <w:delText xml:space="preserve">the program </w:delText>
        </w:r>
      </w:del>
      <w:r>
        <w:rPr>
          <w:lang w:val="en-US"/>
        </w:rPr>
        <w:t xml:space="preserve">GNOM </w:t>
      </w:r>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rPr>
          <w:lang w:val="en-US"/>
        </w:rPr>
        <w:t xml:space="preserve">  </w:t>
      </w:r>
      <w:r>
        <w:t>are performed</w:t>
      </w:r>
      <w:r>
        <w:rPr>
          <w:lang w:val="en-US"/>
        </w:rPr>
        <w:t xml:space="preserve"> with </w:t>
      </w:r>
      <w:r>
        <w:t>D</w:t>
      </w:r>
      <w:r w:rsidRPr="005F11A9">
        <w:rPr>
          <w:vertAlign w:val="subscript"/>
        </w:rPr>
        <w:t>max</w:t>
      </w:r>
      <w:r>
        <w:rPr>
          <w:lang w:val="en-US"/>
        </w:rPr>
        <w:t xml:space="preserve"> </w:t>
      </w:r>
      <w:r>
        <w:t>values ranging from 2R</w:t>
      </w:r>
      <w:r w:rsidRPr="005F11A9">
        <w:rPr>
          <w:vertAlign w:val="subscript"/>
        </w:rPr>
        <w:t>g</w:t>
      </w:r>
      <w:r>
        <w:t xml:space="preserve"> to 4R</w:t>
      </w:r>
      <w:r w:rsidRPr="005F11A9">
        <w:rPr>
          <w:vertAlign w:val="subscript"/>
        </w:rPr>
        <w:t>g</w:t>
      </w:r>
      <w:r>
        <w:t xml:space="preserve">  to find the optimum D</w:t>
      </w:r>
      <w:r w:rsidRPr="00B959C6">
        <w:rPr>
          <w:vertAlign w:val="subscript"/>
          <w:rPrChange w:id="310" w:author="dmitri" w:date="2021-08-07T21:58:00Z">
            <w:rPr/>
          </w:rPrChange>
        </w:rPr>
        <w:t>max</w:t>
      </w:r>
      <w:r>
        <w:t xml:space="preserve"> and </w:t>
      </w:r>
      <w:ins w:id="311" w:author="dmitri" w:date="2021-08-08T14:45:00Z">
        <w:r w:rsidR="00FE6B88">
          <w:rPr>
            <w:lang w:val="en-US"/>
          </w:rPr>
          <w:t xml:space="preserve">provide the </w:t>
        </w:r>
      </w:ins>
      <w:r>
        <w:t>p(r) function</w:t>
      </w:r>
      <w:r>
        <w:rPr>
          <w:lang w:val="en-US"/>
        </w:rPr>
        <w:t>. Here R</w:t>
      </w:r>
      <w:r w:rsidRPr="005F11A9">
        <w:rPr>
          <w:vertAlign w:val="subscript"/>
          <w:lang w:val="en-US"/>
        </w:rPr>
        <w:t>g</w:t>
      </w:r>
      <w:r>
        <w:rPr>
          <w:lang w:val="en-US"/>
        </w:rPr>
        <w:t xml:space="preserve"> is the radius of gyration from the Guinier approximation.</w:t>
      </w:r>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rStyle w:val="Heading2Char"/>
          <w:lang w:val="en-US"/>
        </w:rPr>
      </w:pPr>
      <w:r w:rsidRPr="00D70407">
        <w:rPr>
          <w:rStyle w:val="Heading2Char"/>
        </w:rPr>
        <w:t>Training/validation/test</w:t>
      </w:r>
      <w:r>
        <w:rPr>
          <w:rStyle w:val="Heading2Char"/>
          <w:lang w:val="en-US"/>
        </w:rPr>
        <w:t xml:space="preserve"> sets</w:t>
      </w:r>
    </w:p>
    <w:p w14:paraId="4DF74436" w14:textId="161A1833" w:rsidR="00D70407" w:rsidRDefault="00D70407" w:rsidP="005A384B">
      <w:pPr>
        <w:rPr>
          <w:lang w:val="en-US"/>
        </w:rPr>
      </w:pPr>
      <w:r>
        <w:rPr>
          <w:lang w:val="en-US"/>
        </w:rPr>
        <w:t>In this study</w:t>
      </w:r>
      <w:r w:rsidR="00F2784D">
        <w:rPr>
          <w:lang w:val="en-US"/>
        </w:rPr>
        <w:t>,</w:t>
      </w:r>
      <w:r>
        <w:rPr>
          <w:lang w:val="en-US"/>
        </w:rPr>
        <w:t xml:space="preserve"> we considered three types of biological macromolecules: folded proteins, </w:t>
      </w:r>
      <w:del w:id="312" w:author="dmitri" w:date="2021-08-08T14:45:00Z">
        <w:r w:rsidDel="00FE6B88">
          <w:rPr>
            <w:lang w:val="en-US"/>
          </w:rPr>
          <w:delText>intrinsically disordered proteins (</w:delText>
        </w:r>
      </w:del>
      <w:r>
        <w:rPr>
          <w:lang w:val="en-US"/>
        </w:rPr>
        <w:t>IDP</w:t>
      </w:r>
      <w:ins w:id="313" w:author="dmitri" w:date="2021-08-08T14:45:00Z">
        <w:r w:rsidR="00FE6B88">
          <w:rPr>
            <w:lang w:val="en-US"/>
          </w:rPr>
          <w:t>s</w:t>
        </w:r>
      </w:ins>
      <w:del w:id="314" w:author="dmitri" w:date="2021-08-08T14:45:00Z">
        <w:r w:rsidDel="00FE6B88">
          <w:rPr>
            <w:lang w:val="en-US"/>
          </w:rPr>
          <w:delText>)</w:delText>
        </w:r>
      </w:del>
      <w:r>
        <w:rPr>
          <w:lang w:val="en-US"/>
        </w:rPr>
        <w:t xml:space="preserve"> and nucleic acids. To construct a training set we have </w:t>
      </w:r>
      <w:del w:id="315" w:author="dmitri" w:date="2021-08-08T14:46:00Z">
        <w:r w:rsidDel="00FE6B88">
          <w:rPr>
            <w:lang w:val="en-US"/>
          </w:rPr>
          <w:delText xml:space="preserve">prepared </w:delText>
        </w:r>
      </w:del>
      <w:ins w:id="316" w:author="dmitri" w:date="2021-08-08T14:46:00Z">
        <w:r w:rsidR="00FE6B88">
          <w:rPr>
            <w:lang w:val="en-US"/>
          </w:rPr>
          <w:t xml:space="preserve">utilized </w:t>
        </w:r>
      </w:ins>
      <w:r>
        <w:rPr>
          <w:lang w:val="en-US"/>
        </w:rPr>
        <w:t>experimentally determined atomic models of the macromolecules</w:t>
      </w:r>
      <w:ins w:id="317" w:author="dmitri" w:date="2021-08-08T14:46:00Z">
        <w:r w:rsidR="00FE6B88">
          <w:rPr>
            <w:lang w:val="en-US"/>
          </w:rPr>
          <w:t xml:space="preserve"> available from </w:t>
        </w:r>
      </w:ins>
      <w:ins w:id="318" w:author="dmitri" w:date="2021-08-08T14:47:00Z">
        <w:r w:rsidR="00FE6B88">
          <w:rPr>
            <w:lang w:val="en-US"/>
          </w:rPr>
          <w:t>respective databases</w:t>
        </w:r>
      </w:ins>
      <w:r>
        <w:rPr>
          <w:lang w:val="en-US"/>
        </w:rPr>
        <w:t xml:space="preserve">. </w:t>
      </w:r>
      <w:r w:rsidR="005A384B" w:rsidRPr="005A384B">
        <w:rPr>
          <w:lang w:val="en-US"/>
        </w:rPr>
        <w:t>Each</w:t>
      </w:r>
      <w:r w:rsidR="005A384B">
        <w:rPr>
          <w:lang w:val="en-US"/>
        </w:rPr>
        <w:t xml:space="preserve"> </w:t>
      </w:r>
      <w:r w:rsidR="005A384B" w:rsidRPr="005A384B">
        <w:rPr>
          <w:lang w:val="en-US"/>
        </w:rPr>
        <w:t xml:space="preserve">model </w:t>
      </w:r>
      <w:r w:rsidR="005A384B">
        <w:rPr>
          <w:lang w:val="en-US"/>
        </w:rPr>
        <w:t>was</w:t>
      </w:r>
      <w:r w:rsidR="005A384B" w:rsidRPr="005A384B">
        <w:rPr>
          <w:lang w:val="en-US"/>
        </w:rPr>
        <w:t xml:space="preserve"> examined for connectivity</w:t>
      </w:r>
      <w:ins w:id="319" w:author="dmitri" w:date="2021-08-08T14:46:00Z">
        <w:r w:rsidR="00FE6B88">
          <w:rPr>
            <w:lang w:val="en-US"/>
          </w:rPr>
          <w:t xml:space="preserve"> and</w:t>
        </w:r>
      </w:ins>
      <w:del w:id="320" w:author="dmitri" w:date="2021-08-08T14:46:00Z">
        <w:r w:rsidR="005A384B" w:rsidRPr="005A384B" w:rsidDel="00FE6B88">
          <w:rPr>
            <w:lang w:val="en-US"/>
          </w:rPr>
          <w:delText>,</w:delText>
        </w:r>
      </w:del>
      <w:r w:rsidR="005A384B" w:rsidRPr="005A384B">
        <w:rPr>
          <w:lang w:val="en-US"/>
        </w:rPr>
        <w:t xml:space="preserve"> models with domains separated by more than 7</w:t>
      </w:r>
      <w:r w:rsidR="005A384B">
        <w:rPr>
          <w:lang w:val="en-US"/>
        </w:rPr>
        <w:t>Å</w:t>
      </w:r>
      <w:r w:rsidR="005A384B" w:rsidRPr="005A384B">
        <w:rPr>
          <w:lang w:val="en-US"/>
        </w:rPr>
        <w:t xml:space="preserve"> </w:t>
      </w:r>
      <w:r w:rsidR="005A384B">
        <w:rPr>
          <w:lang w:val="en-US"/>
        </w:rPr>
        <w:t>were</w:t>
      </w:r>
      <w:r w:rsidR="005A384B" w:rsidRPr="005A384B">
        <w:rPr>
          <w:lang w:val="en-US"/>
        </w:rPr>
        <w:t xml:space="preserve"> excluded. </w:t>
      </w:r>
      <w:r w:rsidR="005A384B">
        <w:rPr>
          <w:lang w:val="en-US"/>
        </w:rPr>
        <w:t>Heteroatoms were removed from all models.</w:t>
      </w:r>
    </w:p>
    <w:p w14:paraId="2820C7E5" w14:textId="77777777" w:rsidR="00337EAE" w:rsidRDefault="00337EAE" w:rsidP="005F11A9">
      <w:pPr>
        <w:pStyle w:val="Heading2"/>
        <w:rPr>
          <w:lang w:val="en-US"/>
        </w:rPr>
      </w:pPr>
      <w:r>
        <w:rPr>
          <w:lang w:val="en-US"/>
        </w:rPr>
        <w:t xml:space="preserve">Folded proteins.  </w:t>
      </w:r>
    </w:p>
    <w:p w14:paraId="0CA15690" w14:textId="33647D26" w:rsidR="00337EAE" w:rsidRDefault="00337EAE" w:rsidP="00337EAE">
      <w:pPr>
        <w:rPr>
          <w:lang w:val="en-US"/>
        </w:rPr>
      </w:pPr>
      <w:r>
        <w:rPr>
          <w:lang w:val="en-US"/>
        </w:rPr>
        <w:t>A</w:t>
      </w:r>
      <w:r>
        <w:t xml:space="preserve"> total of </w:t>
      </w:r>
      <w:r>
        <w:rPr>
          <w:lang w:val="en-US"/>
        </w:rPr>
        <w:t>135</w:t>
      </w:r>
      <w:r w:rsidR="00F2784D">
        <w:rPr>
          <w:lang w:val="en-US"/>
        </w:rPr>
        <w:t> </w:t>
      </w:r>
      <w:r>
        <w:rPr>
          <w:lang w:val="en-US"/>
        </w:rPr>
        <w:t>238</w:t>
      </w:r>
      <w:r>
        <w:t xml:space="preserve"> atomic coordinate files describing protein structures from protein-only biological assemblies were obtained from the protein databank (PDB)</w:t>
      </w:r>
      <w:r>
        <w:rPr>
          <w:lang w:val="en-US"/>
        </w:rPr>
        <w:t xml:space="preserve"> </w:t>
      </w:r>
      <w:r>
        <w:rPr>
          <w:lang w:val="en-US"/>
        </w:rPr>
        <w:fldChar w:fldCharType="begin" w:fldLock="1"/>
      </w:r>
      <w:r w:rsidR="00820376">
        <w:rPr>
          <w:lang w:val="en-US"/>
        </w:rPr>
        <w:instrText>ADDIN CSL_CITATION {"citationItems":[{"id":"ITEM-1","itemData":{"DOI":"10.1002/0471721204.ch9","ISBN":"9780471721208","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acids","non-dropping-particle":"","parse-names":false,"suffix":""},{"dropping-particle":"","family":"2000","given":"Undefined","non-dropping-particle":"","parse-names":false,"suffix":""}],"container-title":"Structural Bioinformatics","id":"ITEM-1","issued":{"date-parts":[["2005"]]},"page":"181-198","title":"The Protein Data Bank","type":"chapter"},"uris":["http://www.mendeley.com/documents/?uuid=4b30914b-461e-36bd-94d9-471b0ee759be"]}],"mendeley":{"formattedCitation":"(Berman et al., 2005)","plainTextFormattedCitation":"(Berman et al., 2005)","previouslyFormattedCitation":"(Berman et al., 2005)"},"properties":{"noteIndex":0},"schema":"https://github.com/citation-style-language/schema/raw/master/csl-citation.json"}</w:instrText>
      </w:r>
      <w:r>
        <w:rPr>
          <w:lang w:val="en-US"/>
        </w:rPr>
        <w:fldChar w:fldCharType="separate"/>
      </w:r>
      <w:r w:rsidR="00820376" w:rsidRPr="00820376">
        <w:rPr>
          <w:noProof/>
          <w:lang w:val="en-US"/>
        </w:rPr>
        <w:t>(Berman et al., 2005)</w:t>
      </w:r>
      <w:r>
        <w:rPr>
          <w:lang w:val="en-US"/>
        </w:rPr>
        <w:fldChar w:fldCharType="end"/>
      </w:r>
      <w:r>
        <w:rPr>
          <w:lang w:val="en-US"/>
        </w:rPr>
        <w:t xml:space="preserve">. 99% of these models have MW below 450 kDa; 80% of the models are in the range 10–86 kDa. To avoid </w:t>
      </w:r>
      <w:ins w:id="321" w:author="dmitri" w:date="2021-08-08T14:47:00Z">
        <w:r w:rsidR="00FE6B88">
          <w:rPr>
            <w:lang w:val="en-US"/>
          </w:rPr>
          <w:t xml:space="preserve">the </w:t>
        </w:r>
      </w:ins>
      <w:r>
        <w:rPr>
          <w:lang w:val="en-US"/>
        </w:rPr>
        <w:t xml:space="preserve">bias towards smaller proteins, we have constructed a histogram of MW distribution for the pool of models. For each bin of this histogram, we have selected an equal number of models such that </w:t>
      </w:r>
      <w:ins w:id="322" w:author="dmitri" w:date="2021-08-08T14:48:00Z">
        <w:r w:rsidR="00FE6B88">
          <w:rPr>
            <w:lang w:val="en-US"/>
          </w:rPr>
          <w:t>R</w:t>
        </w:r>
        <w:r w:rsidR="00FE6B88" w:rsidRPr="00FE6B88">
          <w:rPr>
            <w:vertAlign w:val="subscript"/>
            <w:lang w:val="en-US"/>
            <w:rPrChange w:id="323" w:author="dmitri" w:date="2021-08-08T14:48:00Z">
              <w:rPr>
                <w:lang w:val="en-US"/>
              </w:rPr>
            </w:rPrChange>
          </w:rPr>
          <w:t>g</w:t>
        </w:r>
        <w:r w:rsidR="00FE6B88">
          <w:rPr>
            <w:lang w:val="en-US"/>
          </w:rPr>
          <w:t xml:space="preserve"> values </w:t>
        </w:r>
      </w:ins>
      <w:del w:id="324" w:author="dmitri" w:date="2021-08-08T14:48:00Z">
        <w:r w:rsidDel="00FE6B88">
          <w:rPr>
            <w:lang w:val="en-US"/>
          </w:rPr>
          <w:delText xml:space="preserve">radii of gyration of those models </w:delText>
        </w:r>
      </w:del>
      <w:ins w:id="325" w:author="dmitri" w:date="2021-08-08T14:48:00Z">
        <w:r w:rsidR="00FE6B88">
          <w:rPr>
            <w:lang w:val="en-US"/>
          </w:rPr>
          <w:t>we</w:t>
        </w:r>
      </w:ins>
      <w:del w:id="326" w:author="dmitri" w:date="2021-08-08T14:48:00Z">
        <w:r w:rsidDel="00FE6B88">
          <w:rPr>
            <w:lang w:val="en-US"/>
          </w:rPr>
          <w:delText>a</w:delText>
        </w:r>
      </w:del>
      <w:r>
        <w:rPr>
          <w:lang w:val="en-US"/>
        </w:rPr>
        <w:t>re evenly distributed within each bin. T</w:t>
      </w:r>
      <w:del w:id="327" w:author="dmitri" w:date="2021-08-08T14:48:00Z">
        <w:r w:rsidDel="00FE6B88">
          <w:rPr>
            <w:lang w:val="en-US"/>
          </w:rPr>
          <w:delText>herefore, t</w:delText>
        </w:r>
      </w:del>
      <w:r>
        <w:rPr>
          <w:lang w:val="en-US"/>
        </w:rPr>
        <w:t xml:space="preserve">he selected 6855 models contained both compact and extended proteins </w:t>
      </w:r>
      <w:del w:id="328" w:author="dmitri" w:date="2021-08-08T14:48:00Z">
        <w:r w:rsidDel="00FE6B88">
          <w:rPr>
            <w:lang w:val="en-US"/>
          </w:rPr>
          <w:delText xml:space="preserve">of </w:delText>
        </w:r>
      </w:del>
      <w:ins w:id="329" w:author="dmitri" w:date="2021-08-08T14:48:00Z">
        <w:r w:rsidR="00FE6B88">
          <w:rPr>
            <w:lang w:val="en-US"/>
          </w:rPr>
          <w:t xml:space="preserve">with </w:t>
        </w:r>
      </w:ins>
      <w:r>
        <w:rPr>
          <w:lang w:val="en-US"/>
        </w:rPr>
        <w:t>MW in the range 4–410 kDa, R</w:t>
      </w:r>
      <w:r w:rsidRPr="008B441B">
        <w:rPr>
          <w:vertAlign w:val="subscript"/>
          <w:lang w:val="en-US"/>
        </w:rPr>
        <w:t>g</w:t>
      </w:r>
      <w:r>
        <w:rPr>
          <w:lang w:val="en-US"/>
        </w:rPr>
        <w:t xml:space="preserve"> in the range 1–14.6 nm, </w:t>
      </w:r>
      <w:ins w:id="330" w:author="dmitri" w:date="2021-08-08T14:48:00Z">
        <w:r w:rsidR="00FE6B88">
          <w:rPr>
            <w:lang w:val="en-US"/>
          </w:rPr>
          <w:t xml:space="preserve">and </w:t>
        </w:r>
      </w:ins>
      <w:r>
        <w:rPr>
          <w:lang w:val="en-US"/>
        </w:rPr>
        <w:t>D</w:t>
      </w:r>
      <w:r w:rsidRPr="008B441B">
        <w:rPr>
          <w:vertAlign w:val="subscript"/>
          <w:lang w:val="en-US"/>
        </w:rPr>
        <w:t>max</w:t>
      </w:r>
      <w:r>
        <w:rPr>
          <w:lang w:val="en-US"/>
        </w:rPr>
        <w:t xml:space="preserve"> in the range 3–51 nm.</w:t>
      </w:r>
    </w:p>
    <w:p w14:paraId="5206BC64" w14:textId="77777777" w:rsidR="005A384B" w:rsidRDefault="005A384B" w:rsidP="005F11A9">
      <w:pPr>
        <w:pStyle w:val="Heading2"/>
        <w:rPr>
          <w:lang w:val="en-US"/>
        </w:rPr>
      </w:pPr>
      <w:r>
        <w:rPr>
          <w:lang w:val="en-US"/>
        </w:rPr>
        <w:t>Intrinsically disordered proteins.</w:t>
      </w:r>
    </w:p>
    <w:p w14:paraId="6D985406" w14:textId="27B42759" w:rsidR="005A384B" w:rsidRDefault="005A384B" w:rsidP="005A384B">
      <w:pPr>
        <w:rPr>
          <w:lang w:val="en-US"/>
        </w:rPr>
      </w:pPr>
      <w:r>
        <w:rPr>
          <w:lang w:val="en-US"/>
        </w:rPr>
        <w:t xml:space="preserve">To prepare a set of IDP models, we used the </w:t>
      </w:r>
      <w:r w:rsidRPr="005A384B">
        <w:rPr>
          <w:lang w:val="en-US"/>
        </w:rPr>
        <w:t>Protein Ensemble Database for intrinsically disordered proteins</w:t>
      </w:r>
      <w:r>
        <w:rPr>
          <w:lang w:val="en-US"/>
        </w:rPr>
        <w:t xml:space="preserve"> (PED)</w:t>
      </w:r>
      <w:del w:id="331" w:author="Дмитрий Молоденский" w:date="2021-08-10T11:09:00Z">
        <w:r w:rsidDel="00820376">
          <w:rPr>
            <w:lang w:val="en-US"/>
          </w:rPr>
          <w:delText xml:space="preserve"> </w:delText>
        </w:r>
      </w:del>
      <w:ins w:id="332" w:author="Дмитрий Молоденский" w:date="2021-08-10T11:09:00Z">
        <w:r w:rsidR="00820376">
          <w:rPr>
            <w:lang w:val="en-US"/>
          </w:rPr>
          <w:fldChar w:fldCharType="begin" w:fldLock="1"/>
        </w:r>
      </w:ins>
      <w:r w:rsidR="00820376">
        <w:rPr>
          <w:lang w:val="en-US"/>
        </w:rPr>
        <w:instrText>ADDIN CSL_CITATION {"citationItems":[{"id":"ITEM-1","itemData":{"DOI":"10.1093/NAR/GKAA1021","ISSN":"0305-1048","abstract":"The Protein Ensemble Database (PED) (https://proteinensemble.org), which holds structural ensembles of intrinsically disordered proteins (IDPs), has been significantly updated and upgraded since its last release in 2016. The new version, PED 4.0, has been completely redesigned and reimplemented with cutting-edge technology and now holds about six times more data (162 versus 24 entries and 242 versus 60 structural ensembles) and a broader representation of state of the art ensemble generation methods than the previous version. The database has a completely renewed graphical interface with an interactive feature viewer for region-based annotations, and provides a series of descriptors of the qualitative and quantitative properties of the ensembles. High quality of the data is guaranteed by a new submission process, which combines both automatic and manual evaluation steps. A team of biocurators integrate structured metadata describing the ensemble generation methodology, experimental constraints and conditions. A new search engine allows the user to build advanced queries and search all entry fields including cross-references to IDP-related resources such as DisProt, MobiDB, BMRB and SASBDB. We expect that the renewed PED will be useful for researchers interested in the atomic-level understanding of IDP function, and promote the rational, structure-based design of IDP-targeting drugs.","author":[{"dropping-particle":"","family":"Lazar","given":"Tamas","non-dropping-particle":"","parse-names":false,"suffix":""},{"dropping-particle":"","family":"Martínez-Pérez","given":"Elizabeth","non-dropping-particle":"","parse-names":false,"suffix":""},{"dropping-particle":"","family":"Quaglia","given":"Federica","non-dropping-particle":"","parse-names":false,"suffix":""},{"dropping-particle":"","family":"Hatos","given":"András","non-dropping-particle":"","parse-names":false,"suffix":""},{"dropping-particle":"","family":"Chemes","given":"Lucía B","non-dropping-particle":"","parse-names":false,"suffix":""},{"dropping-particle":"","family":"Iserte","given":"Javier A","non-dropping-particle":"","parse-names":false,"suffix":""},{"dropping-particle":"","family":"Méndez","given":"Nicolás A","non-dropping-particle":"","parse-names":false,"suffix":""},{"dropping-particle":"","family":"Garrone","given":"Nicolás A","non-dropping-particle":"","parse-names":false,"suffix":""},{"dropping-particle":"","family":"Saldaño","given":"Tadeo E","non-dropping-particle":"","parse-names":false,"suffix":""},{"dropping-particle":"","family":"Marchetti","given":"Julia","non-dropping-particle":"","parse-names":false,"suffix":""},{"dropping-particle":"","family":"Rueda","given":"Ana Julia Velez","non-dropping-particle":"","parse-names":false,"suffix":""},{"dropping-particle":"","family":"Bernadó","given":"Pau","non-dropping-particle":"","parse-names":false,"suffix":""},{"dropping-particle":"","family":"Blackledge","given":"Martin","non-dropping-particle":"","parse-names":false,"suffix":""},{"dropping-particle":"","family":"Cordeiro","given":"Tiago N","non-dropping-particle":"","parse-names":false,"suffix":""},{"dropping-particle":"","family":"Fagerberg","given":"Eric","non-dropping-particle":"","parse-names":false,"suffix":""},{"dropping-particle":"","family":"Forman-Kay","given":"Julie D","non-dropping-particle":"","parse-names":false,"suffix":""},{"dropping-particle":"","family":"Fornasari","given":"Maria S","non-dropping-particle":"","parse-names":false,"suffix":""},{"dropping-particle":"","family":"Gibson","given":"Toby J","non-dropping-particle":"","parse-names":false,"suffix":""},{"dropping-particle":"","family":"Gomes","given":"Gregory-Neal W","non-dropping-particle":"","parse-names":false,"suffix":""},{"dropping-particle":"","family":"Gradinaru","given":"Claudiu C","non-dropping-particle":"","parse-names":false,"suffix":""},{"dropping-particle":"","family":"Head-Gordon","given":"Teresa","non-dropping-particle":"","parse-names":false,"suffix":""},{"dropping-particle":"","family":"Jensen","given":"Malene Ringkjøbing","non-dropping-particle":"","parse-names":false,"suffix":""},{"dropping-particle":"","family":"Lemke","given":"Edward A","non-dropping-particle":"","parse-names":false,"suffix":""},{"dropping-particle":"","family":"Longhi","given":"Sonia","non-dropping-particle":"","parse-names":false,"suffix":""},{"dropping-particle":"","family":"Marino-Buslje","given":"Cristina","non-dropping-particle":"","parse-names":false,"suffix":""},{"dropping-particle":"","family":"Minervini","given":"Giovanni","non-dropping-particle":"","parse-names":false,"suffix":""},{"dropping-particle":"","family":"Mittag","given":"Tanja","non-dropping-particle":"","parse-names":false,"suffix":""},{"dropping-particle":"","family":"Monzon","given":"Alexander Miguel","non-dropping-particle":"","parse-names":false,"suffix":""},{"dropping-particle":"V","family":"Pappu","given":"Rohit","non-dropping-particle":"","parse-names":false,"suffix":""},{"dropping-particle":"","family":"Parisi","given":"Gustavo","non-dropping-particle":"","parse-names":false,"suffix":""},{"dropping-particle":"","family":"Ricard-Blum","given":"Sylvie","non-dropping-particle":"","parse-names":false,"suffix":""},{"dropping-particle":"","family":"Ruff","given":"Kiersten M","non-dropping-particle":"","parse-names":false,"suffix":""},{"dropping-particle":"","family":"Salladini","given":"Edoardo","non-dropping-particle":"","parse-names":false,"suffix":""},{"dropping-particle":"","family":"Skepö","given":"Marie","non-dropping-particle":"","parse-names":false,"suffix":""},{"dropping-particle":"","family":"Svergun","given":"Dmitri","non-dropping-particle":"","parse-names":false,"suffix":""},{"dropping-particle":"","family":"Vallet","given":"Sylvain D","non-dropping-particle":"","parse-names":false,"suffix":""},{"dropping-particle":"","family":"Varadi","given":"Mihaly","non-dropping-particle":"","parse-names":false,"suffix":""},{"dropping-particle":"","family":"Tompa","given":"Peter","non-dropping-particle":"","parse-names":false,"suffix":""},{"dropping-particle":"","family":"Tosatto","given":"Silvio C E","non-dropping-particle":"","parse-names":false,"suffix":""},{"dropping-particle":"","family":"Piovesan","given":"Damiano","non-dropping-particle":"","parse-names":false,"suffix":""}],"container-title":"Nucleic Acids Research","id":"ITEM-1","issue":"D1","issued":{"date-parts":[["2021","1","8"]]},"page":"D404-D411","publisher":"Oxford Academic","title":"PED in 2021: a major update of the protein ensemble database for intrinsically disordered proteins","type":"article-journal","volume":"49"},"uris":["http://www.mendeley.com/documents/?uuid=3bc30995-9aa5-35cf-bc3d-6531e38db1c7"]}],"mendeley":{"formattedCitation":"(Lazar et al., 2021)","plainTextFormattedCitation":"(Lazar et al., 2021)","previouslyFormattedCitation":"(Lazar et al., 2021)"},"properties":{"noteIndex":0},"schema":"https://github.com/citation-style-language/schema/raw/master/csl-citation.json"}</w:instrText>
      </w:r>
      <w:r w:rsidR="00820376">
        <w:rPr>
          <w:lang w:val="en-US"/>
        </w:rPr>
        <w:fldChar w:fldCharType="separate"/>
      </w:r>
      <w:r w:rsidR="00820376" w:rsidRPr="00820376">
        <w:rPr>
          <w:noProof/>
          <w:lang w:val="en-US"/>
        </w:rPr>
        <w:t>(Lazar et al., 2021)</w:t>
      </w:r>
      <w:ins w:id="333" w:author="Дмитрий Молоденский" w:date="2021-08-10T11:09:00Z">
        <w:r w:rsidR="00820376">
          <w:rPr>
            <w:lang w:val="en-US"/>
          </w:rPr>
          <w:fldChar w:fldCharType="end"/>
        </w:r>
      </w:ins>
      <w:del w:id="334" w:author="Дмитрий Молоденский" w:date="2021-08-10T11:09:00Z">
        <w:r w:rsidDel="00820376">
          <w:rPr>
            <w:lang w:val="en-US"/>
          </w:rPr>
          <w:fldChar w:fldCharType="begin" w:fldLock="1"/>
        </w:r>
        <w:r w:rsidRPr="00820376" w:rsidDel="00820376">
          <w:rPr>
            <w:lang w:val="en-US"/>
          </w:rPr>
          <w:del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delInstrText>
        </w:r>
        <w:r w:rsidDel="00820376">
          <w:rPr>
            <w:lang w:val="en-US"/>
          </w:rPr>
          <w:fldChar w:fldCharType="separate"/>
        </w:r>
        <w:r w:rsidRPr="00820376" w:rsidDel="00820376">
          <w:rPr>
            <w:noProof/>
            <w:lang w:val="en-US"/>
          </w:rPr>
          <w:delText>(Lazar et al.)</w:delText>
        </w:r>
        <w:r w:rsidDel="00820376">
          <w:rPr>
            <w:lang w:val="en-US"/>
          </w:rPr>
          <w:fldChar w:fldCharType="end"/>
        </w:r>
      </w:del>
      <w:r>
        <w:rPr>
          <w:lang w:val="en-US"/>
        </w:rPr>
        <w:t xml:space="preserve">. A </w:t>
      </w:r>
      <w:r w:rsidRPr="005F11A9">
        <w:rPr>
          <w:lang w:val="en-US"/>
        </w:rPr>
        <w:t>snapshot</w:t>
      </w:r>
      <w:r>
        <w:rPr>
          <w:lang w:val="en-US"/>
        </w:rPr>
        <w:t xml:space="preserve"> of the database was made </w:t>
      </w:r>
      <w:r>
        <w:rPr>
          <w:lang w:val="en-US"/>
        </w:rPr>
        <w:lastRenderedPageBreak/>
        <w:t>that included 172 depositions, 269 ensembles, each</w:t>
      </w:r>
      <w:r w:rsidRPr="005A384B">
        <w:rPr>
          <w:lang w:val="en-US"/>
        </w:rPr>
        <w:t xml:space="preserve"> </w:t>
      </w:r>
      <w:r>
        <w:rPr>
          <w:lang w:val="en-US"/>
        </w:rPr>
        <w:t>ensemble contain</w:t>
      </w:r>
      <w:ins w:id="335" w:author="dmitri" w:date="2021-08-08T14:49:00Z">
        <w:r w:rsidR="00FE6B88">
          <w:rPr>
            <w:lang w:val="en-US"/>
          </w:rPr>
          <w:t>ing</w:t>
        </w:r>
      </w:ins>
      <w:del w:id="336" w:author="dmitri" w:date="2021-08-08T14:49:00Z">
        <w:r w:rsidDel="00FE6B88">
          <w:rPr>
            <w:lang w:val="en-US"/>
          </w:rPr>
          <w:delText>ed</w:delText>
        </w:r>
      </w:del>
      <w:r>
        <w:rPr>
          <w:lang w:val="en-US"/>
        </w:rPr>
        <w:t xml:space="preserve"> between 3 and 29598 models. We have used up to 50 conformers from each ensemble resulting in a total number of 10 089 models. The selected pool of models contained IDPs </w:t>
      </w:r>
      <w:del w:id="337" w:author="dmitri" w:date="2021-08-08T14:49:00Z">
        <w:r w:rsidDel="00FE6B88">
          <w:rPr>
            <w:lang w:val="en-US"/>
          </w:rPr>
          <w:delText xml:space="preserve">of </w:delText>
        </w:r>
      </w:del>
      <w:ins w:id="338" w:author="dmitri" w:date="2021-08-08T14:49:00Z">
        <w:r w:rsidR="00FE6B88">
          <w:rPr>
            <w:lang w:val="en-US"/>
          </w:rPr>
          <w:t xml:space="preserve">with </w:t>
        </w:r>
      </w:ins>
      <w:r>
        <w:rPr>
          <w:lang w:val="en-US"/>
        </w:rPr>
        <w:t>MW in the range 0.6–92.6 kDa, R</w:t>
      </w:r>
      <w:r w:rsidRPr="00963790">
        <w:rPr>
          <w:vertAlign w:val="subscript"/>
          <w:lang w:val="en-US"/>
        </w:rPr>
        <w:t>g</w:t>
      </w:r>
      <w:r>
        <w:rPr>
          <w:lang w:val="en-US"/>
        </w:rPr>
        <w:t xml:space="preserve"> in the range 0.5–13.5 nm, </w:t>
      </w:r>
      <w:ins w:id="339" w:author="dmitri" w:date="2021-08-08T14:49:00Z">
        <w:r w:rsidR="00FE6B88">
          <w:rPr>
            <w:lang w:val="en-US"/>
          </w:rPr>
          <w:t xml:space="preserve">and </w:t>
        </w:r>
      </w:ins>
      <w:r>
        <w:rPr>
          <w:lang w:val="en-US"/>
        </w:rPr>
        <w:t>D</w:t>
      </w:r>
      <w:r w:rsidRPr="00963790">
        <w:rPr>
          <w:vertAlign w:val="subscript"/>
          <w:lang w:val="en-US"/>
        </w:rPr>
        <w:t>max</w:t>
      </w:r>
      <w:r>
        <w:rPr>
          <w:lang w:val="en-US"/>
        </w:rPr>
        <w:t xml:space="preserve"> in the range 1.2–41.3 nm.</w:t>
      </w:r>
      <w:r w:rsidR="005472E5">
        <w:rPr>
          <w:lang w:val="en-US"/>
        </w:rPr>
        <w:t xml:space="preserve"> </w:t>
      </w:r>
    </w:p>
    <w:p w14:paraId="0C7E493D" w14:textId="1153946F" w:rsidR="005A384B" w:rsidRDefault="005A384B" w:rsidP="005A384B">
      <w:pPr>
        <w:pStyle w:val="NormalWeb"/>
        <w:rPr>
          <w:lang w:val="en-US"/>
        </w:rPr>
      </w:pPr>
      <w:r w:rsidRPr="00FC67F5">
        <w:rPr>
          <w:rStyle w:val="Heading3Char"/>
        </w:rPr>
        <w:t>Nucleic acids.</w:t>
      </w:r>
      <w:r>
        <w:rPr>
          <w:lang w:val="en-US"/>
        </w:rPr>
        <w:t xml:space="preserve"> </w:t>
      </w:r>
    </w:p>
    <w:p w14:paraId="089D12CE" w14:textId="7AD0E677" w:rsidR="005A384B" w:rsidRDefault="005A384B" w:rsidP="005A384B">
      <w:pPr>
        <w:pStyle w:val="NormalWeb"/>
        <w:rPr>
          <w:lang w:val="en-US"/>
        </w:rPr>
      </w:pPr>
      <w:del w:id="340" w:author="dmitri" w:date="2021-08-08T14:50:00Z">
        <w:r w:rsidRPr="005A384B" w:rsidDel="00FE6B88">
          <w:rPr>
            <w:lang w:val="en-US"/>
          </w:rPr>
          <w:delText>To prepare a set of</w:delText>
        </w:r>
      </w:del>
      <w:ins w:id="341" w:author="dmitri" w:date="2021-08-08T14:50:00Z">
        <w:r w:rsidR="00FE6B88">
          <w:rPr>
            <w:lang w:val="en-US"/>
          </w:rPr>
          <w:t>For the</w:t>
        </w:r>
      </w:ins>
      <w:r w:rsidRPr="005A384B">
        <w:rPr>
          <w:lang w:val="en-US"/>
        </w:rPr>
        <w:t xml:space="preserve"> </w:t>
      </w:r>
      <w:r>
        <w:rPr>
          <w:lang w:val="en-US"/>
        </w:rPr>
        <w:t>DNA and RNA</w:t>
      </w:r>
      <w:r w:rsidRPr="005A384B">
        <w:rPr>
          <w:lang w:val="en-US"/>
        </w:rPr>
        <w:t xml:space="preserve"> models, we </w:t>
      </w:r>
      <w:r>
        <w:rPr>
          <w:lang w:val="en-US"/>
        </w:rPr>
        <w:t xml:space="preserve">used </w:t>
      </w:r>
      <w:r w:rsidRPr="005A384B">
        <w:rPr>
          <w:lang w:val="en-US"/>
        </w:rPr>
        <w:t xml:space="preserve">the </w:t>
      </w:r>
      <w:r>
        <w:rPr>
          <w:lang w:val="en-US"/>
        </w:rPr>
        <w:t>NDB server</w:t>
      </w:r>
      <w:r>
        <w:rPr>
          <w:rStyle w:val="CommentReference"/>
          <w:rFonts w:eastAsiaTheme="minorHAnsi" w:cstheme="minorBidi"/>
          <w:lang w:val="en-US"/>
        </w:rPr>
        <w:t xml:space="preserve"> </w:t>
      </w:r>
      <w:r>
        <w:rPr>
          <w:lang w:val="en-US"/>
        </w:rPr>
        <w:fldChar w:fldCharType="begin" w:fldLock="1"/>
      </w:r>
      <w:r>
        <w:rPr>
          <w:lang w:val="en-US"/>
        </w:rP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rPr>
          <w:lang w:val="en-US"/>
        </w:rPr>
        <w:fldChar w:fldCharType="separate"/>
      </w:r>
      <w:r w:rsidRPr="00EE747F">
        <w:rPr>
          <w:noProof/>
          <w:lang w:val="en-US"/>
        </w:rPr>
        <w:t>(Coimbatore Narayanan et al., 2014)</w:t>
      </w:r>
      <w:r>
        <w:rPr>
          <w:lang w:val="en-US"/>
        </w:rPr>
        <w:fldChar w:fldCharType="end"/>
      </w:r>
      <w:r w:rsidRPr="005A384B">
        <w:rPr>
          <w:lang w:val="en-US"/>
        </w:rPr>
        <w:t>.</w:t>
      </w:r>
      <w:r>
        <w:rPr>
          <w:lang w:val="en-US"/>
        </w:rPr>
        <w:t xml:space="preserve"> A total of 2864 DNA-only and RNA-only </w:t>
      </w:r>
      <w:del w:id="342" w:author="dmitri" w:date="2021-08-08T14:50:00Z">
        <w:r w:rsidDel="00FE6B88">
          <w:rPr>
            <w:lang w:val="en-US"/>
          </w:rPr>
          <w:delText xml:space="preserve">and </w:delText>
        </w:r>
      </w:del>
      <w:r>
        <w:rPr>
          <w:lang w:val="en-US"/>
        </w:rPr>
        <w:t>models were obtained</w:t>
      </w:r>
      <w:ins w:id="343" w:author="dmitri" w:date="2021-08-08T14:50:00Z">
        <w:r w:rsidR="00FE6B88">
          <w:rPr>
            <w:lang w:val="en-US"/>
          </w:rPr>
          <w:t xml:space="preserve"> with</w:t>
        </w:r>
      </w:ins>
      <w:del w:id="344" w:author="dmitri" w:date="2021-08-08T14:50:00Z">
        <w:r w:rsidDel="00FE6B88">
          <w:rPr>
            <w:lang w:val="en-US"/>
          </w:rPr>
          <w:delText>;</w:delText>
        </w:r>
      </w:del>
      <w:r w:rsidRPr="005A384B">
        <w:rPr>
          <w:lang w:val="en-US"/>
        </w:rPr>
        <w:t xml:space="preserve"> MW</w:t>
      </w:r>
      <w:r>
        <w:rPr>
          <w:lang w:val="en-US"/>
        </w:rPr>
        <w:t xml:space="preserve"> </w:t>
      </w:r>
      <w:del w:id="345" w:author="dmitri" w:date="2021-08-08T14:50:00Z">
        <w:r w:rsidDel="00FE6B88">
          <w:rPr>
            <w:lang w:val="en-US"/>
          </w:rPr>
          <w:delText>was</w:delText>
        </w:r>
        <w:r w:rsidRPr="005A384B" w:rsidDel="00FE6B88">
          <w:rPr>
            <w:lang w:val="en-US"/>
          </w:rPr>
          <w:delText xml:space="preserve"> </w:delText>
        </w:r>
      </w:del>
      <w:r w:rsidRPr="005A384B">
        <w:rPr>
          <w:lang w:val="en-US"/>
        </w:rPr>
        <w:t>in the range 0.</w:t>
      </w:r>
      <w:r>
        <w:rPr>
          <w:lang w:val="en-US"/>
        </w:rPr>
        <w:t>5</w:t>
      </w:r>
      <w:r w:rsidRPr="005A384B">
        <w:rPr>
          <w:lang w:val="en-US"/>
        </w:rPr>
        <w:t>–</w:t>
      </w:r>
      <w:r>
        <w:rPr>
          <w:lang w:val="en-US"/>
        </w:rPr>
        <w:t>314</w:t>
      </w:r>
      <w:r w:rsidRPr="005A384B">
        <w:rPr>
          <w:lang w:val="en-US"/>
        </w:rPr>
        <w:t xml:space="preserve"> kDa, R</w:t>
      </w:r>
      <w:r w:rsidRPr="005F11A9">
        <w:rPr>
          <w:vertAlign w:val="subscript"/>
          <w:lang w:val="en-US"/>
        </w:rPr>
        <w:t>g</w:t>
      </w:r>
      <w:r w:rsidRPr="005A384B">
        <w:rPr>
          <w:lang w:val="en-US"/>
        </w:rPr>
        <w:t xml:space="preserve"> in the range 0.</w:t>
      </w:r>
      <w:r>
        <w:rPr>
          <w:lang w:val="en-US"/>
        </w:rPr>
        <w:t>7</w:t>
      </w:r>
      <w:r w:rsidRPr="005A384B">
        <w:rPr>
          <w:lang w:val="en-US"/>
        </w:rPr>
        <w:t>–</w:t>
      </w:r>
      <w:r>
        <w:rPr>
          <w:lang w:val="en-US"/>
        </w:rPr>
        <w:t>6</w:t>
      </w:r>
      <w:r w:rsidRPr="005A384B">
        <w:rPr>
          <w:lang w:val="en-US"/>
        </w:rPr>
        <w:t>.</w:t>
      </w:r>
      <w:r>
        <w:rPr>
          <w:lang w:val="en-US"/>
        </w:rPr>
        <w:t>8</w:t>
      </w:r>
      <w:r w:rsidRPr="005A384B">
        <w:rPr>
          <w:lang w:val="en-US"/>
        </w:rPr>
        <w:t xml:space="preserve"> nm, </w:t>
      </w:r>
      <w:ins w:id="346" w:author="dmitri" w:date="2021-08-08T14:50:00Z">
        <w:r w:rsidR="00FE6B88">
          <w:rPr>
            <w:lang w:val="en-US"/>
          </w:rPr>
          <w:t xml:space="preserve">and </w:t>
        </w:r>
      </w:ins>
      <w:r w:rsidRPr="005A384B">
        <w:rPr>
          <w:lang w:val="en-US"/>
        </w:rPr>
        <w:t>D</w:t>
      </w:r>
      <w:r w:rsidRPr="005F11A9">
        <w:rPr>
          <w:vertAlign w:val="subscript"/>
          <w:lang w:val="en-US"/>
        </w:rPr>
        <w:t>max</w:t>
      </w:r>
      <w:r w:rsidRPr="005A384B">
        <w:rPr>
          <w:lang w:val="en-US"/>
        </w:rPr>
        <w:t xml:space="preserve"> in the range 1.</w:t>
      </w:r>
      <w:r>
        <w:rPr>
          <w:lang w:val="en-US"/>
        </w:rPr>
        <w:t>9</w:t>
      </w:r>
      <w:r w:rsidRPr="005A384B">
        <w:rPr>
          <w:lang w:val="en-US"/>
        </w:rPr>
        <w:t>–</w:t>
      </w:r>
      <w:r>
        <w:rPr>
          <w:lang w:val="en-US"/>
        </w:rPr>
        <w:t>21</w:t>
      </w:r>
      <w:r w:rsidRPr="005A384B">
        <w:rPr>
          <w:lang w:val="en-US"/>
        </w:rPr>
        <w:t>.</w:t>
      </w:r>
      <w:r>
        <w:rPr>
          <w:lang w:val="en-US"/>
        </w:rPr>
        <w:t>5</w:t>
      </w:r>
      <w:r w:rsidRPr="005A384B">
        <w:rPr>
          <w:lang w:val="en-US"/>
        </w:rPr>
        <w:t xml:space="preserve"> nm.</w:t>
      </w:r>
    </w:p>
    <w:p w14:paraId="2CC6DE76" w14:textId="4FEA3642" w:rsidR="00CA3F88" w:rsidRDefault="00CA3F88" w:rsidP="005F11A9">
      <w:pPr>
        <w:pStyle w:val="Heading2"/>
        <w:rPr>
          <w:lang w:val="en-US"/>
        </w:rPr>
      </w:pPr>
      <w:r w:rsidRPr="00CA3F88">
        <w:rPr>
          <w:lang w:val="en-US"/>
        </w:rPr>
        <w:t>Preparing the simulated SAXS data</w:t>
      </w:r>
    </w:p>
    <w:p w14:paraId="67305B5D" w14:textId="785E18B3" w:rsidR="00CA3F88" w:rsidRDefault="00CA3F88" w:rsidP="007016E8">
      <w:pPr>
        <w:pStyle w:val="NormalWeb"/>
        <w:rPr>
          <w:lang w:val="en-US"/>
        </w:rPr>
      </w:pPr>
      <w:r w:rsidRPr="00CA3F88">
        <w:rPr>
          <w:lang w:val="en-US"/>
        </w:rPr>
        <w:t>Theoretical scattering curves were computed</w:t>
      </w:r>
      <w:r>
        <w:rPr>
          <w:lang w:val="en-US"/>
        </w:rPr>
        <w:t xml:space="preserve"> on the absolute</w:t>
      </w:r>
      <w:r w:rsidR="00D71062">
        <w:rPr>
          <w:lang w:val="en-US"/>
        </w:rPr>
        <w:t xml:space="preserve"> scale</w:t>
      </w:r>
      <w:r w:rsidRPr="00CA3F88">
        <w:rPr>
          <w:lang w:val="en-US"/>
        </w:rPr>
        <w:t xml:space="preserve"> with CRYSOL 2.8</w:t>
      </w:r>
      <w:r>
        <w:rPr>
          <w:lang w:val="en-US"/>
        </w:rPr>
        <w:t xml:space="preserve"> </w:t>
      </w:r>
      <w:r>
        <w:rPr>
          <w:lang w:val="en-US"/>
        </w:rPr>
        <w:fldChar w:fldCharType="begin" w:fldLock="1"/>
      </w:r>
      <w:r>
        <w:rPr>
          <w:lang w:val="en-US"/>
        </w:rP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rPr>
          <w:lang w:val="en-US"/>
        </w:rPr>
        <w:fldChar w:fldCharType="separate"/>
      </w:r>
      <w:r w:rsidRPr="00B9008E">
        <w:rPr>
          <w:noProof/>
          <w:lang w:val="en-US"/>
        </w:rPr>
        <w:t>(Barberato et al., 1995)</w:t>
      </w:r>
      <w:r>
        <w:rPr>
          <w:lang w:val="en-US"/>
        </w:rPr>
        <w:fldChar w:fldCharType="end"/>
      </w:r>
      <w:r>
        <w:rPr>
          <w:lang w:val="en-US"/>
        </w:rPr>
        <w:t xml:space="preserve"> from ATSAS 3.0.3 </w:t>
      </w:r>
      <w:ins w:id="347" w:author="dmitri" w:date="2021-08-08T14:50:00Z">
        <w:r w:rsidR="00FE6B88">
          <w:rPr>
            <w:lang w:val="en-US"/>
          </w:rPr>
          <w:t xml:space="preserve">in the range of momentum transfer </w:t>
        </w:r>
      </w:ins>
      <w:r w:rsidRPr="00CA3F88">
        <w:rPr>
          <w:lang w:val="en-US"/>
        </w:rPr>
        <w:t>from s</w:t>
      </w:r>
      <w:r>
        <w:rPr>
          <w:lang w:val="en-US"/>
        </w:rPr>
        <w:t>=</w:t>
      </w:r>
      <w:r w:rsidRPr="00CA3F88">
        <w:rPr>
          <w:lang w:val="en-US"/>
        </w:rPr>
        <w:t>0 to s</w:t>
      </w:r>
      <w:r>
        <w:rPr>
          <w:lang w:val="en-US"/>
        </w:rPr>
        <w:t>=</w:t>
      </w:r>
      <w:r w:rsidRPr="00CA3F88">
        <w:rPr>
          <w:lang w:val="en-US"/>
        </w:rPr>
        <w:t>1.0</w:t>
      </w:r>
      <w:r>
        <w:rPr>
          <w:lang w:val="en-US"/>
        </w:rPr>
        <w:t>Å</w:t>
      </w:r>
      <w:r w:rsidRPr="005F11A9">
        <w:rPr>
          <w:vertAlign w:val="superscript"/>
          <w:lang w:val="en-US"/>
        </w:rPr>
        <w:t>-1</w:t>
      </w:r>
      <w:r w:rsidRPr="00CA3F88">
        <w:rPr>
          <w:lang w:val="en-US"/>
        </w:rPr>
        <w:t xml:space="preserve"> on a grid of </w:t>
      </w:r>
      <w:r w:rsidR="00D95106">
        <w:rPr>
          <w:lang w:val="en-US"/>
        </w:rPr>
        <w:t>256</w:t>
      </w:r>
      <w:r w:rsidRPr="00CA3F88">
        <w:rPr>
          <w:lang w:val="en-US"/>
        </w:rPr>
        <w:t xml:space="preserve"> points using </w:t>
      </w:r>
      <w:r>
        <w:rPr>
          <w:lang w:val="en-US"/>
        </w:rPr>
        <w:t>99</w:t>
      </w:r>
      <w:r w:rsidRPr="00CA3F88">
        <w:rPr>
          <w:lang w:val="en-US"/>
        </w:rPr>
        <w:t xml:space="preserve"> spherical harmonics.</w:t>
      </w:r>
      <w:r w:rsidR="007016E8">
        <w:rPr>
          <w:lang w:val="en-US"/>
        </w:rPr>
        <w:t xml:space="preserve"> The experimental noise at 7 different protein concentrations c = 0.25, 0.5, 1, 2, 4, 8 and 16 mg/ml, was simulated based on experimental data from the EMBL’s P12 beamline </w:t>
      </w:r>
      <w:r w:rsidR="007016E8">
        <w:rPr>
          <w:lang w:val="en-US"/>
        </w:rPr>
        <w:fldChar w:fldCharType="begin" w:fldLock="1"/>
      </w:r>
      <w:r w:rsidR="00820376">
        <w:rPr>
          <w:lang w:val="en-US"/>
        </w:rPr>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7016E8">
        <w:rPr>
          <w:lang w:val="en-US"/>
        </w:rPr>
        <w:fldChar w:fldCharType="separate"/>
      </w:r>
      <w:r w:rsidR="00820376" w:rsidRPr="00820376">
        <w:rPr>
          <w:noProof/>
          <w:lang w:val="en-US"/>
        </w:rPr>
        <w:t>(Blanchet et al., 2015)</w:t>
      </w:r>
      <w:r w:rsidR="007016E8">
        <w:rPr>
          <w:lang w:val="en-US"/>
        </w:rPr>
        <w:fldChar w:fldCharType="end"/>
      </w:r>
      <w:ins w:id="348" w:author="dmitri" w:date="2021-08-08T14:57:00Z">
        <w:r w:rsidR="00203A5D">
          <w:rPr>
            <w:lang w:val="en-US"/>
          </w:rPr>
          <w:t xml:space="preserve">. This </w:t>
        </w:r>
      </w:ins>
      <w:del w:id="349" w:author="dmitri" w:date="2021-08-08T14:57:00Z">
        <w:r w:rsidR="007016E8" w:rsidDel="00203A5D">
          <w:rPr>
            <w:lang w:val="en-US"/>
          </w:rPr>
          <w:delText xml:space="preserve"> that </w:delText>
        </w:r>
      </w:del>
      <w:r w:rsidR="007016E8">
        <w:rPr>
          <w:lang w:val="en-US"/>
        </w:rPr>
        <w:t>correspond</w:t>
      </w:r>
      <w:ins w:id="350" w:author="dmitri" w:date="2021-08-08T14:57:00Z">
        <w:r w:rsidR="00203A5D">
          <w:rPr>
            <w:lang w:val="en-US"/>
          </w:rPr>
          <w:t>ed</w:t>
        </w:r>
      </w:ins>
      <w:del w:id="351" w:author="dmitri" w:date="2021-08-08T14:57:00Z">
        <w:r w:rsidR="007016E8" w:rsidDel="00203A5D">
          <w:rPr>
            <w:lang w:val="en-US"/>
          </w:rPr>
          <w:delText>s</w:delText>
        </w:r>
      </w:del>
      <w:r w:rsidR="007016E8">
        <w:rPr>
          <w:lang w:val="en-US"/>
        </w:rPr>
        <w:t xml:space="preserve"> to the data acquired with the sample-to-detector distance of 3 meters, </w:t>
      </w:r>
      <w:ins w:id="352" w:author="dmitri" w:date="2021-08-08T14:51:00Z">
        <w:r w:rsidR="00FE6B88">
          <w:rPr>
            <w:lang w:val="en-US"/>
          </w:rPr>
          <w:t xml:space="preserve">total </w:t>
        </w:r>
      </w:ins>
      <w:r w:rsidR="007016E8">
        <w:rPr>
          <w:lang w:val="en-US"/>
        </w:rPr>
        <w:t>exposure time of 1 second, and X-ray energy of 10 keV.</w:t>
      </w:r>
      <w:r w:rsidR="000F7744">
        <w:rPr>
          <w:lang w:val="en-US"/>
        </w:rPr>
        <w:t xml:space="preserve"> No structure factor or polydispersity was simulated.</w:t>
      </w:r>
      <w:r w:rsidR="007016E8">
        <w:rPr>
          <w:lang w:val="en-US"/>
        </w:rPr>
        <w:t xml:space="preserve"> The augmented SAXS profiles were normalized to I(0)</w:t>
      </w:r>
      <w:r w:rsidR="00980AD1">
        <w:rPr>
          <w:lang w:val="en-US"/>
        </w:rPr>
        <w:t xml:space="preserve"> </w:t>
      </w:r>
      <w:r w:rsidR="007016E8">
        <w:rPr>
          <w:lang w:val="en-US"/>
        </w:rPr>
        <w:t>=</w:t>
      </w:r>
      <w:r w:rsidR="00980AD1">
        <w:rPr>
          <w:lang w:val="en-US"/>
        </w:rPr>
        <w:t xml:space="preserve"> </w:t>
      </w:r>
      <w:r w:rsidR="007016E8">
        <w:rPr>
          <w:lang w:val="en-US"/>
        </w:rPr>
        <w:t>1</w:t>
      </w:r>
      <w:r w:rsidR="00D71062">
        <w:rPr>
          <w:lang w:val="en-US"/>
        </w:rPr>
        <w:t xml:space="preserve">, </w:t>
      </w:r>
      <w:ins w:id="353" w:author="dmitri" w:date="2021-08-08T14:58:00Z">
        <w:r w:rsidR="00203A5D">
          <w:rPr>
            <w:lang w:val="en-US"/>
          </w:rPr>
          <w:t xml:space="preserve">and the </w:t>
        </w:r>
      </w:ins>
      <w:r w:rsidR="00980AD1">
        <w:rPr>
          <w:lang w:val="en-US"/>
        </w:rPr>
        <w:t xml:space="preserve">examples of the simulated data </w:t>
      </w:r>
      <w:r w:rsidR="00D71062">
        <w:rPr>
          <w:lang w:val="en-US"/>
        </w:rPr>
        <w:t>are</w:t>
      </w:r>
      <w:r w:rsidR="00980AD1">
        <w:rPr>
          <w:lang w:val="en-US"/>
        </w:rPr>
        <w:t xml:space="preserve"> shown in</w:t>
      </w:r>
      <w:r w:rsidR="00D71062">
        <w:rPr>
          <w:lang w:val="en-US"/>
        </w:rPr>
        <w:t xml:space="preserve"> </w:t>
      </w:r>
      <w:r w:rsidR="00FA52FF">
        <w:rPr>
          <w:lang w:val="en-US"/>
        </w:rPr>
        <w:fldChar w:fldCharType="begin"/>
      </w:r>
      <w:r w:rsidR="00FA52FF">
        <w:rPr>
          <w:lang w:val="en-US"/>
        </w:rPr>
        <w:instrText xml:space="preserve"> REF _Ref79175151 \h </w:instrText>
      </w:r>
      <w:r w:rsidR="00FA52FF">
        <w:rPr>
          <w:lang w:val="en-US"/>
        </w:rPr>
      </w:r>
      <w:r w:rsidR="00FA52FF">
        <w:rPr>
          <w:lang w:val="en-US"/>
        </w:rPr>
        <w:fldChar w:fldCharType="separate"/>
      </w:r>
      <w:r w:rsidR="00FA52FF">
        <w:t xml:space="preserve">Figure </w:t>
      </w:r>
      <w:r w:rsidR="00FA52FF">
        <w:rPr>
          <w:noProof/>
        </w:rPr>
        <w:t>1</w:t>
      </w:r>
      <w:r w:rsidR="00FA52FF">
        <w:rPr>
          <w:lang w:val="en-US"/>
        </w:rPr>
        <w:fldChar w:fldCharType="end"/>
      </w:r>
      <w:r w:rsidR="007016E8">
        <w:rPr>
          <w:lang w:val="en-US"/>
        </w:rPr>
        <w:t>.</w:t>
      </w:r>
      <w:r w:rsidR="00B018F8">
        <w:rPr>
          <w:lang w:val="en-US"/>
        </w:rPr>
        <w:t xml:space="preserve"> The ground truth values of MW and D</w:t>
      </w:r>
      <w:r w:rsidR="00B018F8" w:rsidRPr="005F11A9">
        <w:rPr>
          <w:vertAlign w:val="subscript"/>
          <w:lang w:val="en-US"/>
        </w:rPr>
        <w:t>max</w:t>
      </w:r>
      <w:r w:rsidR="00B018F8">
        <w:rPr>
          <w:lang w:val="en-US"/>
        </w:rPr>
        <w:t xml:space="preserve"> were calculated from the models by CRYSOL. We routinely used GNU parallel </w:t>
      </w:r>
      <w:ins w:id="354" w:author="Дмитрий Молоденский" w:date="2021-08-10T10:04:00Z">
        <w:r w:rsidR="0024502B">
          <w:rPr>
            <w:lang w:val="en-US"/>
          </w:rPr>
          <w:fldChar w:fldCharType="begin" w:fldLock="1"/>
        </w:r>
      </w:ins>
      <w:r w:rsidR="00A92DAC">
        <w:rPr>
          <w:lang w:val="en-US"/>
        </w:rPr>
        <w:instrText>ADDIN CSL_CITATION {"citationItems":[{"id":"ITEM-1","itemData":{"DOI":"10.5281/ZENODO.1146014","ISBN":"9781387509881","author":[{"dropping-particle":"","family":"Tange","given":"Ole","non-dropping-particle":"","parse-names":false,"suffix":""}],"id":"ITEM-1","issued":{"date-parts":[["2018","4","27"]]},"title":"GNU Parallel 2018, March 2018","type":"book"},"uris":["http://www.mendeley.com/documents/?uuid=64df180f-dbc4-37fc-9ce5-cf86f834716a"]}],"mendeley":{"formattedCitation":"(Tange, 2018)","plainTextFormattedCitation":"(Tange, 2018)","previouslyFormattedCitation":"(Tange, 2018)"},"properties":{"noteIndex":0},"schema":"https://github.com/citation-style-language/schema/raw/master/csl-citation.json"}</w:instrText>
      </w:r>
      <w:r w:rsidR="0024502B">
        <w:rPr>
          <w:lang w:val="en-US"/>
        </w:rPr>
        <w:fldChar w:fldCharType="separate"/>
      </w:r>
      <w:r w:rsidR="0024502B" w:rsidRPr="0024502B">
        <w:rPr>
          <w:noProof/>
          <w:lang w:val="en-US"/>
        </w:rPr>
        <w:t>(Tange, 2018)</w:t>
      </w:r>
      <w:ins w:id="355" w:author="Дмитрий Молоденский" w:date="2021-08-10T10:04:00Z">
        <w:r w:rsidR="0024502B">
          <w:rPr>
            <w:lang w:val="en-US"/>
          </w:rPr>
          <w:fldChar w:fldCharType="end"/>
        </w:r>
      </w:ins>
      <w:del w:id="356" w:author="Дмитрий Молоденский" w:date="2021-08-10T10:04:00Z">
        <w:r w:rsidR="00B018F8" w:rsidRPr="005F11A9" w:rsidDel="0024502B">
          <w:rPr>
            <w:highlight w:val="yellow"/>
            <w:lang w:val="en-US"/>
          </w:rPr>
          <w:delText xml:space="preserve">[O. Tange (2018): GNU Parallel 2018, March 2018, </w:delText>
        </w:r>
        <w:r w:rsidR="003A480F" w:rsidDel="0024502B">
          <w:fldChar w:fldCharType="begin"/>
        </w:r>
        <w:r w:rsidR="003A480F" w:rsidDel="0024502B">
          <w:delInstrText xml:space="preserve"> HYPERLINK "https://doi.org/10.5281/zenodo.1146014" </w:delInstrText>
        </w:r>
        <w:r w:rsidR="003A480F" w:rsidDel="0024502B">
          <w:fldChar w:fldCharType="separate"/>
        </w:r>
        <w:r w:rsidR="00B018F8" w:rsidRPr="005F11A9" w:rsidDel="0024502B">
          <w:rPr>
            <w:rStyle w:val="Hyperlink"/>
            <w:highlight w:val="yellow"/>
          </w:rPr>
          <w:delText>https://doi.org/10.5281/zenodo.1146014</w:delText>
        </w:r>
        <w:r w:rsidR="003A480F" w:rsidDel="0024502B">
          <w:rPr>
            <w:rStyle w:val="Hyperlink"/>
            <w:highlight w:val="yellow"/>
          </w:rPr>
          <w:fldChar w:fldCharType="end"/>
        </w:r>
        <w:r w:rsidR="00B018F8" w:rsidRPr="005F11A9" w:rsidDel="0024502B">
          <w:rPr>
            <w:highlight w:val="yellow"/>
            <w:lang w:val="en-US"/>
          </w:rPr>
          <w:delText>]</w:delText>
        </w:r>
        <w:r w:rsidR="00B018F8" w:rsidRPr="005F11A9" w:rsidDel="0024502B">
          <w:rPr>
            <w:lang w:val="en-US"/>
          </w:rPr>
          <w:delText xml:space="preserve"> </w:delText>
        </w:r>
      </w:del>
      <w:ins w:id="357" w:author="Дмитрий Молоденский" w:date="2021-08-10T10:04:00Z">
        <w:r w:rsidR="0024502B">
          <w:rPr>
            <w:lang w:val="en-US"/>
          </w:rPr>
          <w:t xml:space="preserve"> </w:t>
        </w:r>
      </w:ins>
      <w:r w:rsidR="00B018F8" w:rsidRPr="005F11A9">
        <w:rPr>
          <w:lang w:val="en-US"/>
        </w:rPr>
        <w:t>to speed up the calculations.</w:t>
      </w:r>
    </w:p>
    <w:p w14:paraId="4010E31E" w14:textId="77777777" w:rsidR="001B4873" w:rsidRDefault="00615996" w:rsidP="005F11A9">
      <w:pPr>
        <w:pStyle w:val="NormalWeb"/>
        <w:keepNext/>
      </w:pPr>
      <w:r>
        <w:rPr>
          <w:noProof/>
          <w:lang w:val="en-US"/>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1"/>
                          <a:stretch>
                            <a:fillRect/>
                          </a:stretch>
                        </pic:blipFill>
                        <pic:spPr>
                          <a:xfrm>
                            <a:off x="0" y="0"/>
                            <a:ext cx="6057320" cy="3076186"/>
                          </a:xfrm>
                          <a:prstGeom prst="rect">
                            <a:avLst/>
                          </a:prstGeom>
                        </pic:spPr>
                      </pic:pic>
                    </wpc:wpc>
                  </a:graphicData>
                </a:graphic>
              </wp:inline>
            </w:drawing>
          </mc:Choice>
          <mc:Fallback>
            <w:pict>
              <v:group w14:anchorId="02AC049A"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3" o:title=""/>
                </v:shape>
                <w10:anchorlock/>
              </v:group>
            </w:pict>
          </mc:Fallback>
        </mc:AlternateContent>
      </w:r>
    </w:p>
    <w:p w14:paraId="46F97B99" w14:textId="160B3BD8" w:rsidR="00615996" w:rsidRDefault="001B4873" w:rsidP="005F11A9">
      <w:pPr>
        <w:pStyle w:val="Caption"/>
        <w:rPr>
          <w:lang w:val="en-US"/>
        </w:rPr>
      </w:pPr>
      <w:bookmarkStart w:id="358" w:name="_Ref79175151"/>
      <w:r>
        <w:t xml:space="preserve">Figure </w:t>
      </w:r>
      <w:fldSimple w:instr=" SEQ Figure \* ARABIC ">
        <w:r>
          <w:rPr>
            <w:noProof/>
          </w:rPr>
          <w:t>1</w:t>
        </w:r>
      </w:fldSimple>
      <w:bookmarkEnd w:id="358"/>
      <w:r>
        <w:rPr>
          <w:lang w:val="en-US"/>
        </w:rPr>
        <w:t>. Examples of noise-augmented simulated data from the training set</w:t>
      </w:r>
      <w:r>
        <w:rPr>
          <w:noProof/>
          <w:lang w:val="en-US"/>
        </w:rPr>
        <w:t>. Red dots</w:t>
      </w:r>
      <w:r w:rsidR="00D71062">
        <w:rPr>
          <w:noProof/>
          <w:lang w:val="en-US"/>
        </w:rPr>
        <w:t>:</w:t>
      </w:r>
      <w:r>
        <w:rPr>
          <w:noProof/>
          <w:lang w:val="en-US"/>
        </w:rPr>
        <w:t xml:space="preserve"> SAXS data computed from </w:t>
      </w:r>
      <w:r w:rsidRPr="002D4494">
        <w:rPr>
          <w:noProof/>
          <w:lang w:val="en-US"/>
        </w:rPr>
        <w:t xml:space="preserve">xylose isomerase </w:t>
      </w:r>
      <w:r w:rsidR="00D71062">
        <w:rPr>
          <w:noProof/>
          <w:lang w:val="en-US"/>
        </w:rPr>
        <w:t xml:space="preserve">(red </w:t>
      </w:r>
      <w:r w:rsidR="00B9372C">
        <w:rPr>
          <w:noProof/>
          <w:lang w:val="en-US"/>
        </w:rPr>
        <w:t>model</w:t>
      </w:r>
      <w:r w:rsidR="00D71062">
        <w:rPr>
          <w:noProof/>
          <w:lang w:val="en-US"/>
        </w:rPr>
        <w:t xml:space="preserve">, </w:t>
      </w:r>
      <w:r>
        <w:rPr>
          <w:noProof/>
          <w:lang w:val="en-US"/>
        </w:rPr>
        <w:t>pdb:</w:t>
      </w:r>
      <w:r w:rsidRPr="002D4494">
        <w:rPr>
          <w:noProof/>
          <w:lang w:val="en-US"/>
        </w:rPr>
        <w:t>1a0d</w:t>
      </w:r>
      <w:r w:rsidR="00D71062">
        <w:rPr>
          <w:noProof/>
          <w:lang w:val="en-US"/>
        </w:rPr>
        <w:t>, MW=198 kDa, D</w:t>
      </w:r>
      <w:r w:rsidR="00D71062" w:rsidRPr="005F11A9">
        <w:rPr>
          <w:noProof/>
          <w:vertAlign w:val="subscript"/>
          <w:lang w:val="en-US"/>
        </w:rPr>
        <w:t>max</w:t>
      </w:r>
      <w:r w:rsidR="00D71062">
        <w:rPr>
          <w:noProof/>
          <w:lang w:val="en-US"/>
        </w:rPr>
        <w:t>=101.5 Å</w:t>
      </w:r>
      <w:r>
        <w:rPr>
          <w:noProof/>
          <w:lang w:val="en-US"/>
        </w:rPr>
        <w:t>), concentration 16 mg/ml</w:t>
      </w:r>
      <w:r w:rsidR="00BE1B96">
        <w:rPr>
          <w:noProof/>
          <w:lang w:val="en-US"/>
        </w:rPr>
        <w:t>.</w:t>
      </w:r>
      <w:r w:rsidRPr="002D4494">
        <w:rPr>
          <w:noProof/>
          <w:lang w:val="en-US"/>
        </w:rPr>
        <w:t xml:space="preserve"> </w:t>
      </w:r>
      <w:r w:rsidR="00BE1B96">
        <w:rPr>
          <w:noProof/>
          <w:lang w:val="en-US"/>
        </w:rPr>
        <w:t>B</w:t>
      </w:r>
      <w:r>
        <w:rPr>
          <w:noProof/>
          <w:lang w:val="en-US"/>
        </w:rPr>
        <w:t>lue dots</w:t>
      </w:r>
      <w:r w:rsidR="00D71062">
        <w:rPr>
          <w:noProof/>
          <w:lang w:val="en-US"/>
        </w:rPr>
        <w:t>:</w:t>
      </w:r>
      <w:r>
        <w:rPr>
          <w:noProof/>
          <w:lang w:val="en-US"/>
        </w:rPr>
        <w:t xml:space="preserve"> data computed from oxidoreductase </w:t>
      </w:r>
      <w:r w:rsidR="00D71062">
        <w:rPr>
          <w:noProof/>
          <w:lang w:val="en-US"/>
        </w:rPr>
        <w:t xml:space="preserve">(blue </w:t>
      </w:r>
      <w:r w:rsidR="00B9372C">
        <w:rPr>
          <w:noProof/>
          <w:lang w:val="en-US"/>
        </w:rPr>
        <w:t>model</w:t>
      </w:r>
      <w:r w:rsidR="00D71062">
        <w:rPr>
          <w:noProof/>
          <w:lang w:val="en-US"/>
        </w:rPr>
        <w:t>,</w:t>
      </w:r>
      <w:r w:rsidR="00B9372C">
        <w:rPr>
          <w:noProof/>
          <w:lang w:val="en-US"/>
        </w:rPr>
        <w:t xml:space="preserve"> </w:t>
      </w:r>
      <w:r>
        <w:rPr>
          <w:noProof/>
          <w:lang w:val="en-US"/>
        </w:rPr>
        <w:t xml:space="preserve">pdb: </w:t>
      </w:r>
      <w:r w:rsidRPr="002D4494">
        <w:rPr>
          <w:noProof/>
          <w:lang w:val="en-US"/>
        </w:rPr>
        <w:t>3b3r</w:t>
      </w:r>
      <w:r w:rsidR="00D71062">
        <w:rPr>
          <w:noProof/>
          <w:lang w:val="en-US"/>
        </w:rPr>
        <w:t>, MW=55.7 kDa, D</w:t>
      </w:r>
      <w:r w:rsidR="00D71062" w:rsidRPr="00861D89">
        <w:rPr>
          <w:noProof/>
          <w:vertAlign w:val="subscript"/>
          <w:lang w:val="en-US"/>
        </w:rPr>
        <w:t>max</w:t>
      </w:r>
      <w:r w:rsidR="00D71062">
        <w:rPr>
          <w:noProof/>
          <w:lang w:val="en-US"/>
        </w:rPr>
        <w:t>=79.1 Å</w:t>
      </w:r>
      <w:r>
        <w:rPr>
          <w:noProof/>
          <w:lang w:val="en-US"/>
        </w:rPr>
        <w:t>), light blue</w:t>
      </w:r>
      <w:r w:rsidR="00D71062">
        <w:rPr>
          <w:noProof/>
          <w:lang w:val="en-US"/>
        </w:rPr>
        <w:t xml:space="preserve"> dots</w:t>
      </w:r>
      <w:r>
        <w:rPr>
          <w:noProof/>
          <w:lang w:val="en-US"/>
        </w:rPr>
        <w:t xml:space="preserve"> correspond to the concentration 16 mg/ml, dark blue dots correspond to 0.5</w:t>
      </w:r>
      <w:r w:rsidR="00D71062">
        <w:rPr>
          <w:noProof/>
          <w:lang w:val="en-US"/>
        </w:rPr>
        <w:t xml:space="preserve"> </w:t>
      </w:r>
      <w:r>
        <w:rPr>
          <w:noProof/>
          <w:lang w:val="en-US"/>
        </w:rPr>
        <w:t>mg/ml.</w:t>
      </w:r>
    </w:p>
    <w:p w14:paraId="7845DD5F" w14:textId="6F260EE6" w:rsidR="00B018F8" w:rsidRDefault="00B018F8" w:rsidP="00B018F8">
      <w:pPr>
        <w:pStyle w:val="NormalWeb"/>
        <w:rPr>
          <w:lang w:val="en-US"/>
        </w:rPr>
      </w:pPr>
      <w:r w:rsidRPr="00FC67F5">
        <w:rPr>
          <w:rStyle w:val="Heading2Char"/>
        </w:rPr>
        <w:t>Neural networks architecture.</w:t>
      </w:r>
      <w:r>
        <w:rPr>
          <w:lang w:val="en-US"/>
        </w:rPr>
        <w:t xml:space="preserve"> A feedforward neural network consists of </w:t>
      </w:r>
      <w:r w:rsidR="00AF68E7">
        <w:rPr>
          <w:lang w:val="en-US"/>
        </w:rPr>
        <w:t xml:space="preserve">“dense” </w:t>
      </w:r>
      <w:r>
        <w:rPr>
          <w:lang w:val="en-US"/>
        </w:rPr>
        <w:t>layers of interconnected units</w:t>
      </w:r>
      <w:r w:rsidR="001E492F">
        <w:rPr>
          <w:lang w:val="en-US"/>
        </w:rPr>
        <w:t>,</w:t>
      </w:r>
      <w:r>
        <w:rPr>
          <w:lang w:val="en-US"/>
        </w:rPr>
        <w:t xml:space="preserve"> </w:t>
      </w:r>
      <w:ins w:id="359" w:author="dmitri" w:date="2021-08-08T14:58:00Z">
        <w:r w:rsidR="00203A5D">
          <w:rPr>
            <w:lang w:val="en-US"/>
          </w:rPr>
          <w:t xml:space="preserve">and </w:t>
        </w:r>
      </w:ins>
      <w:r w:rsidR="001E492F">
        <w:rPr>
          <w:lang w:val="en-US"/>
        </w:rPr>
        <w:t>each unit of each layer is connected to all units of the next layer (</w:t>
      </w:r>
      <w:r w:rsidR="00FA52FF">
        <w:rPr>
          <w:lang w:val="en-US"/>
        </w:rPr>
        <w:fldChar w:fldCharType="begin"/>
      </w:r>
      <w:r w:rsidR="00FA52FF">
        <w:rPr>
          <w:lang w:val="en-US"/>
        </w:rPr>
        <w:instrText xml:space="preserve"> REF _Ref79175138 \h </w:instrText>
      </w:r>
      <w:r w:rsidR="00FA52FF">
        <w:rPr>
          <w:lang w:val="en-US"/>
        </w:rPr>
      </w:r>
      <w:r w:rsidR="00FA52FF">
        <w:rPr>
          <w:lang w:val="en-US"/>
        </w:rPr>
        <w:fldChar w:fldCharType="separate"/>
      </w:r>
      <w:r w:rsidR="00FA52FF">
        <w:t xml:space="preserve">Figure </w:t>
      </w:r>
      <w:r w:rsidR="00FA52FF">
        <w:rPr>
          <w:noProof/>
        </w:rPr>
        <w:t>2</w:t>
      </w:r>
      <w:r w:rsidR="00FA52FF">
        <w:rPr>
          <w:lang w:val="en-US"/>
        </w:rPr>
        <w:fldChar w:fldCharType="end"/>
      </w:r>
      <w:r w:rsidR="001E492F">
        <w:rPr>
          <w:lang w:val="en-US"/>
        </w:rPr>
        <w:t>). A</w:t>
      </w:r>
      <w:r>
        <w:rPr>
          <w:lang w:val="en-US"/>
        </w:rPr>
        <w:t xml:space="preserve"> unit essentially performs a multiple linear regression operation, </w:t>
      </w:r>
      <w:del w:id="360" w:author="dmitri" w:date="2021-08-08T14:59:00Z">
        <w:r w:rsidDel="00203A5D">
          <w:rPr>
            <w:lang w:val="en-US"/>
          </w:rPr>
          <w:delText xml:space="preserve">then </w:delText>
        </w:r>
      </w:del>
      <w:r>
        <w:rPr>
          <w:lang w:val="en-US"/>
        </w:rPr>
        <w:t xml:space="preserve">applies some </w:t>
      </w:r>
      <w:r>
        <w:rPr>
          <w:lang w:val="en-US"/>
        </w:rPr>
        <w:lastRenderedPageBreak/>
        <w:t xml:space="preserve">activation function, and passes the result further </w:t>
      </w:r>
      <w:r w:rsidRPr="00963790">
        <w:t xml:space="preserve">to the next layer. </w:t>
      </w:r>
      <w:r w:rsidR="00AF68E7">
        <w:rPr>
          <w:lang w:val="en-US"/>
        </w:rPr>
        <w:t>Given</w:t>
      </w:r>
      <w:r>
        <w:rPr>
          <w:lang w:val="en-US"/>
        </w:rPr>
        <w:t xml:space="preserve"> an input vector </w:t>
      </w:r>
      <m:oMath>
        <m:acc>
          <m:accPr>
            <m:chr m:val="⃗"/>
            <m:ctrlPr>
              <w:rPr>
                <w:rFonts w:ascii="Cambria Math" w:hAnsi="Cambria Math"/>
                <w:i/>
                <w:lang w:val="en-US"/>
              </w:rPr>
            </m:ctrlPr>
          </m:accPr>
          <m:e>
            <m:r>
              <w:rPr>
                <w:rFonts w:ascii="Cambria Math" w:hAnsi="Cambria Math"/>
                <w:lang w:val="en-US"/>
              </w:rPr>
              <m:t>X</m:t>
            </m:r>
          </m:e>
        </m:acc>
      </m:oMath>
      <w:r>
        <w:rPr>
          <w:lang w:val="en-US"/>
        </w:rPr>
        <w:t xml:space="preserve">, the unit does a dot multiplication of that vector with an internally stored vector of “weights” of the same dimensionality and </w:t>
      </w:r>
      <w:r w:rsidR="003941B3">
        <w:rPr>
          <w:lang w:val="en-US"/>
        </w:rPr>
        <w:t xml:space="preserve">(optionally) </w:t>
      </w:r>
      <w:r>
        <w:rPr>
          <w:lang w:val="en-US"/>
        </w:rPr>
        <w:t>adds a</w:t>
      </w:r>
      <w:r w:rsidR="003941B3">
        <w:rPr>
          <w:lang w:val="en-US"/>
        </w:rPr>
        <w:t xml:space="preserve"> </w:t>
      </w:r>
      <w:r w:rsidR="00AF68E7">
        <w:rPr>
          <w:lang w:val="en-US"/>
        </w:rPr>
        <w:t>scalar</w:t>
      </w:r>
      <w:r w:rsidR="003941B3">
        <w:rPr>
          <w:lang w:val="en-US"/>
        </w:rPr>
        <w:t xml:space="preserve"> value</w:t>
      </w:r>
      <w:ins w:id="361" w:author="dmitri" w:date="2021-08-08T15:01:00Z">
        <w:r w:rsidR="00203A5D">
          <w:rPr>
            <w:lang w:val="en-US"/>
          </w:rPr>
          <w:t xml:space="preserve">. </w:t>
        </w:r>
      </w:ins>
      <w:ins w:id="362" w:author="dmitri" w:date="2021-08-08T15:02:00Z">
        <w:r w:rsidR="00203A5D">
          <w:rPr>
            <w:lang w:val="en-US"/>
          </w:rPr>
          <w:t>The</w:t>
        </w:r>
      </w:ins>
      <w:ins w:id="363" w:author="dmitri" w:date="2021-08-08T14:59:00Z">
        <w:r w:rsidR="00203A5D">
          <w:rPr>
            <w:lang w:val="en-US"/>
          </w:rPr>
          <w:t xml:space="preserve"> output of the operation reads as</w:t>
        </w:r>
      </w:ins>
      <w:r>
        <w:rPr>
          <w:lang w:val="en-US"/>
        </w:rPr>
        <w:t>:</w:t>
      </w:r>
    </w:p>
    <w:p w14:paraId="2B4A880A" w14:textId="2591B179" w:rsidR="00B018F8" w:rsidRDefault="00C22504" w:rsidP="00B018F8">
      <w:pPr>
        <w:pStyle w:val="NormalWeb"/>
        <w:rPr>
          <w:lang w:val="en-US"/>
        </w:rPr>
      </w:pPr>
      <m:oMath>
        <m:r>
          <w:rPr>
            <w:rFonts w:ascii="Cambria Math" w:hAnsi="Cambria Math"/>
            <w:lang w:val="en-US"/>
          </w:rPr>
          <m:t>out</m:t>
        </m:r>
        <m:r>
          <m:rPr>
            <m:sty m:val="p"/>
          </m:rPr>
          <w:rPr>
            <w:rFonts w:ascii="Cambria Math" w:hAnsi="Cambria Math"/>
            <w:lang w:val="en-US"/>
          </w:rPr>
          <m:t>=</m:t>
        </m:r>
        <m:r>
          <w:rPr>
            <w:rFonts w:ascii="Cambria Math" w:hAnsi="Cambria Math"/>
            <w:lang w:val="en-US"/>
          </w:rPr>
          <m:t>f</m:t>
        </m:r>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w</m:t>
            </m:r>
          </m:e>
        </m:acc>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w:r w:rsidR="00B018F8">
        <w:rPr>
          <w:lang w:val="en-US"/>
        </w:rPr>
        <w:t xml:space="preserve">, </w:t>
      </w:r>
      <w:r w:rsidR="00B018F8">
        <w:rPr>
          <w:lang w:val="en-US"/>
        </w:rPr>
        <w:tab/>
      </w:r>
      <w:r w:rsidR="00B018F8">
        <w:rPr>
          <w:lang w:val="en-US"/>
        </w:rPr>
        <w:tab/>
      </w:r>
      <w:r w:rsidR="00B018F8">
        <w:rPr>
          <w:lang w:val="en-US"/>
        </w:rPr>
        <w:tab/>
      </w:r>
      <w:r w:rsidR="00B018F8">
        <w:rPr>
          <w:lang w:val="en-US"/>
        </w:rPr>
        <w:tab/>
      </w:r>
      <w:r w:rsidR="00B018F8">
        <w:rPr>
          <w:lang w:val="en-US"/>
        </w:rPr>
        <w:tab/>
        <w:t>(10)</w:t>
      </w:r>
    </w:p>
    <w:p w14:paraId="1C7865A0" w14:textId="56222C5F" w:rsidR="001E492F" w:rsidRDefault="00B018F8" w:rsidP="001E492F">
      <w:pPr>
        <w:pStyle w:val="NormalWeb"/>
        <w:rPr>
          <w:lang w:val="en-US"/>
        </w:rPr>
      </w:pPr>
      <w:r>
        <w:rPr>
          <w:lang w:val="en-US"/>
        </w:rPr>
        <w:t>where w is the array of weights associated with the unit</w:t>
      </w:r>
      <w:r w:rsidR="00AF68E7">
        <w:rPr>
          <w:lang w:val="en-US"/>
        </w:rPr>
        <w:t xml:space="preserve">, </w:t>
      </w:r>
      <w:r>
        <w:rPr>
          <w:lang w:val="en-US"/>
        </w:rPr>
        <w:t xml:space="preserve">b is </w:t>
      </w:r>
      <w:r w:rsidR="00C22504">
        <w:rPr>
          <w:lang w:val="en-US"/>
        </w:rPr>
        <w:t>the</w:t>
      </w:r>
      <w:r w:rsidR="00AF68E7">
        <w:rPr>
          <w:lang w:val="en-US"/>
        </w:rPr>
        <w:t xml:space="preserve"> scalar (</w:t>
      </w:r>
      <w:r>
        <w:rPr>
          <w:lang w:val="en-US"/>
        </w:rPr>
        <w:t>“bias”</w:t>
      </w:r>
      <w:r w:rsidR="00AF68E7">
        <w:rPr>
          <w:lang w:val="en-US"/>
        </w:rPr>
        <w:t>)</w:t>
      </w:r>
      <w:r>
        <w:rPr>
          <w:lang w:val="en-US"/>
        </w:rPr>
        <w:t xml:space="preserve">, and f is </w:t>
      </w:r>
      <w:r w:rsidR="00AF68E7">
        <w:rPr>
          <w:lang w:val="en-US"/>
        </w:rPr>
        <w:t>an</w:t>
      </w:r>
      <w:r>
        <w:rPr>
          <w:lang w:val="en-US"/>
        </w:rPr>
        <w:t xml:space="preserve"> analytical activation function. </w:t>
      </w:r>
      <w:r w:rsidR="00AF68E7">
        <w:rPr>
          <w:lang w:val="en-US"/>
        </w:rPr>
        <w:t xml:space="preserve">In this study we considered two activation functions: </w:t>
      </w:r>
      <w:r>
        <w:rPr>
          <w:lang w:val="en-US"/>
        </w:rPr>
        <w:t xml:space="preserve">“rectified </w:t>
      </w:r>
      <w:r w:rsidR="000B33B3">
        <w:rPr>
          <w:lang w:val="en-US"/>
        </w:rPr>
        <w:t>l</w:t>
      </w:r>
      <w:r>
        <w:rPr>
          <w:lang w:val="en-US"/>
        </w:rPr>
        <w:t xml:space="preserve">inear </w:t>
      </w:r>
      <w:r w:rsidR="000B33B3">
        <w:rPr>
          <w:lang w:val="en-US"/>
        </w:rPr>
        <w:t>u</w:t>
      </w:r>
      <w:r>
        <w:rPr>
          <w:lang w:val="en-US"/>
        </w:rPr>
        <w:t xml:space="preserve">nit” (ReLU) and </w:t>
      </w:r>
      <w:r w:rsidR="00AF68E7">
        <w:rPr>
          <w:lang w:val="en-US"/>
        </w:rPr>
        <w:t>hyperbolic tangent (tanh).</w:t>
      </w:r>
      <w:r>
        <w:rPr>
          <w:lang w:val="en-US"/>
        </w:rPr>
        <w:t xml:space="preserve"> </w:t>
      </w:r>
    </w:p>
    <w:p w14:paraId="6551AB4B" w14:textId="2BD408EB" w:rsidR="00B018F8" w:rsidRDefault="000B33B3">
      <w:pPr>
        <w:pStyle w:val="NormalWeb"/>
        <w:rPr>
          <w:lang w:val="en-US"/>
        </w:rPr>
      </w:pPr>
      <w:r>
        <w:rPr>
          <w:lang w:val="en-US"/>
        </w:rPr>
        <w:t>A neural network</w:t>
      </w:r>
      <w:r w:rsidR="00BE0B29">
        <w:rPr>
          <w:lang w:val="en-US"/>
        </w:rPr>
        <w:t xml:space="preserve"> contains </w:t>
      </w:r>
      <w:r w:rsidR="00C45A53">
        <w:rPr>
          <w:lang w:val="en-US"/>
        </w:rPr>
        <w:t xml:space="preserve">an </w:t>
      </w:r>
      <w:r w:rsidR="00BE0B29">
        <w:rPr>
          <w:lang w:val="en-US"/>
        </w:rPr>
        <w:t xml:space="preserve">input layer, </w:t>
      </w:r>
      <w:r w:rsidR="00C45A53">
        <w:rPr>
          <w:lang w:val="en-US"/>
        </w:rPr>
        <w:t xml:space="preserve">an </w:t>
      </w:r>
      <w:r w:rsidR="00BE0B29">
        <w:rPr>
          <w:lang w:val="en-US"/>
        </w:rPr>
        <w:t>output layer and one or more hidden layers (</w:t>
      </w:r>
      <w:r>
        <w:rPr>
          <w:lang w:val="en-US"/>
        </w:rPr>
        <w:fldChar w:fldCharType="begin"/>
      </w:r>
      <w:r>
        <w:rPr>
          <w:lang w:val="en-US"/>
        </w:rPr>
        <w:instrText xml:space="preserve"> REF _Ref79175138 \h </w:instrText>
      </w:r>
      <w:r>
        <w:rPr>
          <w:lang w:val="en-US"/>
        </w:rPr>
      </w:r>
      <w:r>
        <w:rPr>
          <w:lang w:val="en-US"/>
        </w:rPr>
        <w:fldChar w:fldCharType="separate"/>
      </w:r>
      <w:r>
        <w:t xml:space="preserve">Figure </w:t>
      </w:r>
      <w:r>
        <w:rPr>
          <w:noProof/>
        </w:rPr>
        <w:t>2</w:t>
      </w:r>
      <w:r>
        <w:rPr>
          <w:lang w:val="en-US"/>
        </w:rPr>
        <w:fldChar w:fldCharType="end"/>
      </w:r>
      <w:r w:rsidR="00BE0B29">
        <w:rPr>
          <w:lang w:val="en-US"/>
        </w:rPr>
        <w:t xml:space="preserve">). </w:t>
      </w:r>
      <w:r>
        <w:rPr>
          <w:lang w:val="en-US"/>
        </w:rPr>
        <w:t>Here, t</w:t>
      </w:r>
      <w:r w:rsidR="001E492F">
        <w:rPr>
          <w:lang w:val="en-US"/>
        </w:rPr>
        <w:t xml:space="preserve">he number of the units of the input layer corresponds to the number of </w:t>
      </w:r>
      <w:ins w:id="364" w:author="dmitri" w:date="2021-08-08T15:33:00Z">
        <w:r w:rsidR="006329E8">
          <w:rPr>
            <w:lang w:val="en-US"/>
          </w:rPr>
          <w:t xml:space="preserve">angular intensity </w:t>
        </w:r>
      </w:ins>
      <w:del w:id="365" w:author="dmitri" w:date="2021-08-08T15:33:00Z">
        <w:r w:rsidR="001E492F" w:rsidDel="006329E8">
          <w:rPr>
            <w:lang w:val="en-US"/>
          </w:rPr>
          <w:delText xml:space="preserve">I(s) </w:delText>
        </w:r>
      </w:del>
      <w:r w:rsidR="001E492F">
        <w:rPr>
          <w:lang w:val="en-US"/>
        </w:rPr>
        <w:t xml:space="preserve">points </w:t>
      </w:r>
      <w:ins w:id="366" w:author="dmitri" w:date="2021-08-08T15:34:00Z">
        <w:r w:rsidR="006329E8">
          <w:rPr>
            <w:lang w:val="en-US"/>
          </w:rPr>
          <w:t xml:space="preserve">I(s) </w:t>
        </w:r>
      </w:ins>
      <w:r w:rsidR="001E492F">
        <w:rPr>
          <w:lang w:val="en-US"/>
        </w:rPr>
        <w:t>in the training set data (</w:t>
      </w:r>
      <w:del w:id="367" w:author="dmitri" w:date="2021-08-08T15:34:00Z">
        <w:r w:rsidR="001E492F" w:rsidDel="006329E8">
          <w:rPr>
            <w:lang w:val="en-US"/>
          </w:rPr>
          <w:delText xml:space="preserve">in this study </w:delText>
        </w:r>
      </w:del>
      <w:r w:rsidR="001E492F">
        <w:rPr>
          <w:lang w:val="en-US"/>
        </w:rPr>
        <w:t xml:space="preserve">the experimental uncertainties were not used for training). </w:t>
      </w:r>
      <w:r w:rsidR="00C22504">
        <w:rPr>
          <w:lang w:val="en-US"/>
        </w:rPr>
        <w:t xml:space="preserve">Since we expect the NN models to predict either MW or </w:t>
      </w:r>
      <w:r w:rsidR="00C22504" w:rsidRPr="000D19E3">
        <w:rPr>
          <w:lang w:val="en-US"/>
          <w:rPrChange w:id="368" w:author="Дмитрий Молоденский" w:date="2021-08-10T10:42:00Z">
            <w:rPr>
              <w:i/>
              <w:iCs/>
              <w:lang w:val="en-US"/>
            </w:rPr>
          </w:rPrChange>
        </w:rPr>
        <w:t>D</w:t>
      </w:r>
      <w:r w:rsidR="00C22504" w:rsidRPr="000D19E3">
        <w:rPr>
          <w:vertAlign w:val="subscript"/>
          <w:lang w:val="en-US"/>
          <w:rPrChange w:id="369" w:author="Дмитрий Молоденский" w:date="2021-08-10T10:42:00Z">
            <w:rPr>
              <w:i/>
              <w:iCs/>
              <w:vertAlign w:val="subscript"/>
              <w:lang w:val="en-US"/>
            </w:rPr>
          </w:rPrChange>
        </w:rPr>
        <w:t>max</w:t>
      </w:r>
      <w:r w:rsidR="00C22504">
        <w:rPr>
          <w:vertAlign w:val="subscript"/>
          <w:lang w:val="en-US"/>
        </w:rPr>
        <w:t xml:space="preserve">, </w:t>
      </w:r>
      <w:r w:rsidR="00C22504">
        <w:rPr>
          <w:lang w:val="en-US"/>
        </w:rPr>
        <w:t xml:space="preserve">the output layer </w:t>
      </w:r>
      <w:r>
        <w:rPr>
          <w:lang w:val="en-US"/>
        </w:rPr>
        <w:t>consists of</w:t>
      </w:r>
      <w:r w:rsidR="00C22504">
        <w:rPr>
          <w:lang w:val="en-US"/>
        </w:rPr>
        <w:t xml:space="preserve"> a single unit. </w:t>
      </w:r>
      <w:r w:rsidR="00AF68E7">
        <w:rPr>
          <w:lang w:val="en-US"/>
        </w:rPr>
        <w:t>The</w:t>
      </w:r>
      <w:r w:rsidR="00C22504">
        <w:rPr>
          <w:lang w:val="en-US"/>
        </w:rPr>
        <w:t xml:space="preserve"> </w:t>
      </w:r>
      <w:r w:rsidR="00AF68E7">
        <w:rPr>
          <w:lang w:val="en-US"/>
        </w:rPr>
        <w:t xml:space="preserve">minimization algorithm optimizes the weights and biases of all units such that the output </w:t>
      </w:r>
      <w:r w:rsidR="00C22504">
        <w:rPr>
          <w:lang w:val="en-US"/>
        </w:rPr>
        <w:t xml:space="preserve">layer </w:t>
      </w:r>
      <w:r w:rsidR="00AF68E7">
        <w:rPr>
          <w:lang w:val="en-US"/>
        </w:rPr>
        <w:t xml:space="preserve">value becomes as close </w:t>
      </w:r>
      <w:r w:rsidR="00C22504">
        <w:rPr>
          <w:lang w:val="en-US"/>
        </w:rPr>
        <w:t xml:space="preserve">as possible </w:t>
      </w:r>
      <w:r w:rsidR="00AF68E7">
        <w:rPr>
          <w:lang w:val="en-US"/>
        </w:rPr>
        <w:t xml:space="preserve">to the </w:t>
      </w:r>
      <w:r w:rsidR="00C22504">
        <w:rPr>
          <w:lang w:val="en-US"/>
        </w:rPr>
        <w:t>“</w:t>
      </w:r>
      <w:r w:rsidR="00AF68E7">
        <w:rPr>
          <w:lang w:val="en-US"/>
        </w:rPr>
        <w:t>ground truth</w:t>
      </w:r>
      <w:r w:rsidR="00C22504">
        <w:rPr>
          <w:lang w:val="en-US"/>
        </w:rPr>
        <w:t>”</w:t>
      </w:r>
      <w:r w:rsidR="00AF68E7">
        <w:rPr>
          <w:lang w:val="en-US"/>
        </w:rPr>
        <w:t xml:space="preserve"> value</w:t>
      </w:r>
      <w:r>
        <w:rPr>
          <w:lang w:val="en-US"/>
        </w:rPr>
        <w:t>s</w:t>
      </w:r>
      <w:r w:rsidR="003E0D86">
        <w:rPr>
          <w:lang w:val="en-US"/>
        </w:rPr>
        <w:t xml:space="preserve"> associated with the input data</w:t>
      </w:r>
      <w:r w:rsidR="00AF68E7">
        <w:rPr>
          <w:lang w:val="en-US"/>
        </w:rPr>
        <w:t>. Thi</w:t>
      </w:r>
      <w:r w:rsidR="003E0D86">
        <w:rPr>
          <w:lang w:val="en-US"/>
        </w:rPr>
        <w:t>s</w:t>
      </w:r>
      <w:r w:rsidR="00AF68E7">
        <w:rPr>
          <w:lang w:val="en-US"/>
        </w:rPr>
        <w:t xml:space="preserve"> </w:t>
      </w:r>
      <w:r w:rsidR="003E0D86">
        <w:rPr>
          <w:lang w:val="en-US"/>
        </w:rPr>
        <w:t xml:space="preserve">discrepancy </w:t>
      </w:r>
      <w:r w:rsidR="00AF68E7">
        <w:rPr>
          <w:lang w:val="en-US"/>
        </w:rPr>
        <w:t>is measured by a loss function;</w:t>
      </w:r>
      <w:del w:id="370" w:author="dmitri" w:date="2021-08-08T15:35:00Z">
        <w:r w:rsidR="00AF68E7" w:rsidDel="006329E8">
          <w:rPr>
            <w:lang w:val="en-US"/>
          </w:rPr>
          <w:delText xml:space="preserve"> </w:delText>
        </w:r>
        <w:r w:rsidR="003E0D86" w:rsidDel="006329E8">
          <w:rPr>
            <w:lang w:val="en-US"/>
          </w:rPr>
          <w:delText>in this study</w:delText>
        </w:r>
      </w:del>
      <w:ins w:id="371" w:author="dmitri" w:date="2021-08-08T15:35:00Z">
        <w:r w:rsidR="006329E8">
          <w:rPr>
            <w:lang w:val="en-US"/>
          </w:rPr>
          <w:t xml:space="preserve"> here,</w:t>
        </w:r>
      </w:ins>
      <w:r w:rsidR="003E0D86">
        <w:rPr>
          <w:lang w:val="en-US"/>
        </w:rPr>
        <w:t xml:space="preserve"> </w:t>
      </w:r>
      <w:r w:rsidR="00AF68E7">
        <w:rPr>
          <w:lang w:val="en-US"/>
        </w:rPr>
        <w:t xml:space="preserve">we used </w:t>
      </w:r>
      <w:r w:rsidR="003E0D86">
        <w:rPr>
          <w:lang w:val="en-US"/>
        </w:rPr>
        <w:t xml:space="preserve">the </w:t>
      </w:r>
      <w:r w:rsidR="00AF68E7">
        <w:rPr>
          <w:lang w:val="en-US"/>
        </w:rPr>
        <w:t>mean absolute percentage error. Once trained, the NN can be used for predicting the desired parameters from previously unseen input data.</w:t>
      </w:r>
    </w:p>
    <w:p w14:paraId="092536EA" w14:textId="0066FCBC" w:rsidR="00B018F8" w:rsidRDefault="00B018F8" w:rsidP="00B018F8">
      <w:pPr>
        <w:pStyle w:val="NormalWeb"/>
        <w:rPr>
          <w:lang w:val="en-US"/>
        </w:rPr>
      </w:pPr>
      <w:r>
        <w:rPr>
          <w:lang w:val="en-US"/>
        </w:rPr>
        <w:t xml:space="preserve"> To avoid overfitting – when a NN learns the training set too well and tries to fit specific, non-general features of the training set</w:t>
      </w:r>
      <w:r w:rsidR="003E0D86">
        <w:rPr>
          <w:lang w:val="en-US"/>
        </w:rPr>
        <w:t xml:space="preserve"> –</w:t>
      </w:r>
      <w:r>
        <w:rPr>
          <w:lang w:val="en-US"/>
        </w:rPr>
        <w:t xml:space="preserve"> </w:t>
      </w:r>
      <w:r w:rsidR="003E0D86">
        <w:rPr>
          <w:lang w:val="en-US"/>
        </w:rPr>
        <w:t>a</w:t>
      </w:r>
      <w:r>
        <w:rPr>
          <w:lang w:val="en-US"/>
        </w:rPr>
        <w:t xml:space="preserve"> separate </w:t>
      </w:r>
      <w:r w:rsidR="00CE7D89">
        <w:rPr>
          <w:lang w:val="en-US"/>
        </w:rPr>
        <w:t xml:space="preserve">validation </w:t>
      </w:r>
      <w:r>
        <w:rPr>
          <w:lang w:val="en-US"/>
        </w:rPr>
        <w:t xml:space="preserve">data </w:t>
      </w:r>
      <w:r w:rsidR="003E0D86">
        <w:rPr>
          <w:lang w:val="en-US"/>
        </w:rPr>
        <w:t>set</w:t>
      </w:r>
      <w:r>
        <w:rPr>
          <w:lang w:val="en-US"/>
        </w:rPr>
        <w:t xml:space="preserve"> </w:t>
      </w:r>
      <w:ins w:id="372" w:author="dmitri" w:date="2021-08-08T15:35:00Z">
        <w:r w:rsidR="006329E8">
          <w:rPr>
            <w:lang w:val="en-US"/>
          </w:rPr>
          <w:t>wa</w:t>
        </w:r>
      </w:ins>
      <w:del w:id="373" w:author="dmitri" w:date="2021-08-08T15:35:00Z">
        <w:r w:rsidDel="006329E8">
          <w:rPr>
            <w:lang w:val="en-US"/>
          </w:rPr>
          <w:delText>i</w:delText>
        </w:r>
      </w:del>
      <w:r>
        <w:rPr>
          <w:lang w:val="en-US"/>
        </w:rPr>
        <w:t xml:space="preserve">s prepared. </w:t>
      </w:r>
      <w:r w:rsidR="003E0D86">
        <w:rPr>
          <w:lang w:val="en-US"/>
        </w:rPr>
        <w:t xml:space="preserve">During training the performance of NN is evaluated by applying the loss function to the validation set. </w:t>
      </w:r>
      <w:r w:rsidR="00BE0B29">
        <w:rPr>
          <w:lang w:val="en-US"/>
        </w:rPr>
        <w:t>Each</w:t>
      </w:r>
      <w:r w:rsidR="00AF68E7">
        <w:rPr>
          <w:lang w:val="en-US"/>
        </w:rPr>
        <w:t xml:space="preserve"> </w:t>
      </w:r>
      <w:r w:rsidR="003E0D86">
        <w:rPr>
          <w:lang w:val="en-US"/>
        </w:rPr>
        <w:t>simulated</w:t>
      </w:r>
      <w:r w:rsidR="00AF68E7">
        <w:rPr>
          <w:lang w:val="en-US"/>
        </w:rPr>
        <w:t xml:space="preserve"> data set was randomly split into 80% training set and 10 % validation set. The remaining 10% </w:t>
      </w:r>
      <w:r w:rsidR="003E0D86">
        <w:rPr>
          <w:lang w:val="en-US"/>
        </w:rPr>
        <w:t xml:space="preserve">(test set) </w:t>
      </w:r>
      <w:r w:rsidR="00AF68E7">
        <w:rPr>
          <w:lang w:val="en-US"/>
        </w:rPr>
        <w:t>were used t</w:t>
      </w:r>
      <w:r>
        <w:rPr>
          <w:lang w:val="en-US"/>
        </w:rPr>
        <w:t>o benchmark the results against other methods</w:t>
      </w:r>
      <w:r w:rsidR="00AF68E7">
        <w:rPr>
          <w:lang w:val="en-US"/>
        </w:rPr>
        <w:t>.</w:t>
      </w:r>
    </w:p>
    <w:p w14:paraId="0410A6C1" w14:textId="6E199348" w:rsidR="003941B3" w:rsidRDefault="003941B3" w:rsidP="003941B3">
      <w:pPr>
        <w:pStyle w:val="NormalWeb"/>
        <w:rPr>
          <w:lang w:val="en-US"/>
        </w:rPr>
      </w:pPr>
      <w:r>
        <w:rPr>
          <w:lang w:val="en-US"/>
        </w:rPr>
        <w:t xml:space="preserve">To find the optimal architecture, we tried different numbers of units and hidden layers to accurately predict MW and </w:t>
      </w:r>
      <w:r w:rsidRPr="000D19E3">
        <w:rPr>
          <w:lang w:val="en-US"/>
          <w:rPrChange w:id="374" w:author="Дмитрий Молоденский" w:date="2021-08-10T10:42:00Z">
            <w:rPr>
              <w:i/>
              <w:iCs/>
              <w:lang w:val="en-US"/>
            </w:rPr>
          </w:rPrChange>
        </w:rPr>
        <w:t>D</w:t>
      </w:r>
      <w:r w:rsidRPr="000D19E3">
        <w:rPr>
          <w:vertAlign w:val="subscript"/>
          <w:lang w:val="en-US"/>
          <w:rPrChange w:id="375" w:author="Дмитрий Молоденский" w:date="2021-08-10T10:42:00Z">
            <w:rPr>
              <w:i/>
              <w:iCs/>
              <w:vertAlign w:val="subscript"/>
              <w:lang w:val="en-US"/>
            </w:rPr>
          </w:rPrChange>
        </w:rPr>
        <w:t>max</w:t>
      </w:r>
      <w:r w:rsidRPr="005F11A9">
        <w:rPr>
          <w:i/>
          <w:lang w:val="en-US"/>
        </w:rPr>
        <w:t>.</w:t>
      </w:r>
      <w:r w:rsidR="009469F2">
        <w:rPr>
          <w:i/>
          <w:lang w:val="en-US"/>
        </w:rPr>
        <w:t xml:space="preserve"> </w:t>
      </w:r>
      <w:r>
        <w:rPr>
          <w:lang w:val="en-US"/>
        </w:rPr>
        <w:t xml:space="preserve">The </w:t>
      </w:r>
      <w:r w:rsidR="009469F2">
        <w:rPr>
          <w:lang w:val="en-US"/>
        </w:rPr>
        <w:t xml:space="preserve">minimal architecture for </w:t>
      </w:r>
      <w:ins w:id="376" w:author="dmitri" w:date="2021-08-08T15:36:00Z">
        <w:r w:rsidR="006329E8">
          <w:rPr>
            <w:lang w:val="en-US"/>
          </w:rPr>
          <w:t xml:space="preserve">the </w:t>
        </w:r>
      </w:ins>
      <w:r w:rsidR="009469F2">
        <w:rPr>
          <w:lang w:val="en-US"/>
        </w:rPr>
        <w:t>MW prediction was just one hidden layer with five units whereas for D</w:t>
      </w:r>
      <w:r w:rsidR="009469F2" w:rsidRPr="005F11A9">
        <w:rPr>
          <w:vertAlign w:val="subscript"/>
          <w:lang w:val="en-US"/>
        </w:rPr>
        <w:t>max</w:t>
      </w:r>
      <w:r w:rsidR="009469F2">
        <w:rPr>
          <w:lang w:val="en-US"/>
        </w:rPr>
        <w:t xml:space="preserve"> prediction three layers with up to 80 units </w:t>
      </w:r>
      <w:ins w:id="377" w:author="dmitri" w:date="2021-08-08T15:36:00Z">
        <w:r w:rsidR="006329E8">
          <w:rPr>
            <w:lang w:val="en-US"/>
          </w:rPr>
          <w:t xml:space="preserve">each </w:t>
        </w:r>
      </w:ins>
      <w:r w:rsidR="009469F2">
        <w:rPr>
          <w:lang w:val="en-US"/>
        </w:rPr>
        <w:t>were necessary.</w:t>
      </w:r>
    </w:p>
    <w:p w14:paraId="152D4083" w14:textId="44D4BA18" w:rsidR="003941B3" w:rsidRDefault="009469F2" w:rsidP="00B018F8">
      <w:pPr>
        <w:pStyle w:val="NormalWeb"/>
        <w:rPr>
          <w:lang w:val="en-US"/>
        </w:rPr>
      </w:pPr>
      <w:r>
        <w:rPr>
          <w:lang w:val="en-US"/>
        </w:rPr>
        <w:t>Various preprocessing normalizations were tested for input I(s) data and output MW or D</w:t>
      </w:r>
      <w:r w:rsidRPr="005F11A9">
        <w:rPr>
          <w:vertAlign w:val="subscript"/>
          <w:lang w:val="en-US"/>
        </w:rPr>
        <w:t>max</w:t>
      </w:r>
      <w:r>
        <w:rPr>
          <w:lang w:val="en-US"/>
        </w:rPr>
        <w:t xml:space="preserve"> values. A simple</w:t>
      </w:r>
      <w:ins w:id="378" w:author="dmitri" w:date="2021-08-08T15:37:00Z">
        <w:r w:rsidR="006329E8">
          <w:rPr>
            <w:lang w:val="en-US"/>
          </w:rPr>
          <w:t xml:space="preserve"> </w:t>
        </w:r>
        <w:del w:id="379" w:author="Дмитрий Молоденский" w:date="2021-08-10T10:24:00Z">
          <w:r w:rsidR="006329E8" w:rsidDel="003D2AF9">
            <w:rPr>
              <w:lang w:val="en-US"/>
            </w:rPr>
            <w:delText xml:space="preserve">condition </w:delText>
          </w:r>
        </w:del>
      </w:ins>
      <w:del w:id="380" w:author="Дмитрий Молоденский" w:date="2021-08-10T10:24:00Z">
        <w:r w:rsidDel="003D2AF9">
          <w:rPr>
            <w:lang w:val="en-US"/>
          </w:rPr>
          <w:delText xml:space="preserve"> I</w:delText>
        </w:r>
      </w:del>
      <w:ins w:id="381" w:author="Дмитрий Молоденский" w:date="2021-08-10T10:24:00Z">
        <w:r w:rsidR="003D2AF9">
          <w:rPr>
            <w:lang w:val="en-US"/>
          </w:rPr>
          <w:t>condition I</w:t>
        </w:r>
      </w:ins>
      <w:r>
        <w:rPr>
          <w:lang w:val="en-US"/>
        </w:rPr>
        <w:t>(0)=1 was found optimal for MW determination; additional subtraction of the mean training set SAXS profile improved the result</w:t>
      </w:r>
      <w:r w:rsidR="000B33B3">
        <w:rPr>
          <w:lang w:val="en-US"/>
        </w:rPr>
        <w:t>s</w:t>
      </w:r>
      <w:r>
        <w:rPr>
          <w:lang w:val="en-US"/>
        </w:rPr>
        <w:t xml:space="preserve"> for D</w:t>
      </w:r>
      <w:r w:rsidRPr="005F11A9">
        <w:rPr>
          <w:vertAlign w:val="subscript"/>
          <w:lang w:val="en-US"/>
        </w:rPr>
        <w:t>max</w:t>
      </w:r>
      <w:r>
        <w:rPr>
          <w:lang w:val="en-US"/>
        </w:rPr>
        <w:t>. In both cases the output value</w:t>
      </w:r>
      <w:r w:rsidR="00440D9A">
        <w:rPr>
          <w:lang w:val="en-US"/>
        </w:rPr>
        <w:t>s</w:t>
      </w:r>
      <w:r>
        <w:rPr>
          <w:lang w:val="en-US"/>
        </w:rPr>
        <w:t xml:space="preserve"> w</w:t>
      </w:r>
      <w:r w:rsidR="00440D9A">
        <w:rPr>
          <w:lang w:val="en-US"/>
        </w:rPr>
        <w:t>ere</w:t>
      </w:r>
      <w:r>
        <w:rPr>
          <w:lang w:val="en-US"/>
        </w:rPr>
        <w:t xml:space="preserve"> normalized by </w:t>
      </w:r>
      <w:r w:rsidR="00440D9A">
        <w:rPr>
          <w:lang w:val="en-US"/>
        </w:rPr>
        <w:t xml:space="preserve">the </w:t>
      </w:r>
      <w:r>
        <w:rPr>
          <w:lang w:val="en-US"/>
        </w:rPr>
        <w:t>maximum</w:t>
      </w:r>
      <w:ins w:id="382" w:author="dmitri" w:date="2021-08-08T15:37:00Z">
        <w:r w:rsidR="006329E8">
          <w:rPr>
            <w:lang w:val="en-US"/>
          </w:rPr>
          <w:t xml:space="preserve"> value in the set</w:t>
        </w:r>
        <w:del w:id="383" w:author="Дмитрий Молоденский" w:date="2021-08-10T10:04:00Z">
          <w:r w:rsidR="006329E8" w:rsidDel="00A92DAC">
            <w:rPr>
              <w:lang w:val="en-US"/>
            </w:rPr>
            <w:delText xml:space="preserve"> (?)</w:delText>
          </w:r>
        </w:del>
      </w:ins>
      <w:r>
        <w:rPr>
          <w:lang w:val="en-US"/>
        </w:rPr>
        <w:t>.</w:t>
      </w:r>
    </w:p>
    <w:p w14:paraId="147907C5" w14:textId="4CA00175" w:rsidR="00877A2F" w:rsidRDefault="00877A2F" w:rsidP="00B018F8">
      <w:pPr>
        <w:pStyle w:val="NormalWeb"/>
        <w:rPr>
          <w:lang w:val="en-US"/>
        </w:rPr>
      </w:pPr>
      <w:r>
        <w:rPr>
          <w:lang w:val="en-US"/>
        </w:rPr>
        <w:t>Initially, six NNs were trained (three types of biological macromolecules</w:t>
      </w:r>
      <w:r w:rsidR="000B33B3">
        <w:rPr>
          <w:lang w:val="en-US"/>
        </w:rPr>
        <w:t>,</w:t>
      </w:r>
      <w:r>
        <w:rPr>
          <w:lang w:val="en-US"/>
        </w:rPr>
        <w:t xml:space="preserve"> for MW and</w:t>
      </w:r>
      <w:r w:rsidR="000B33B3">
        <w:rPr>
          <w:lang w:val="en-US"/>
        </w:rPr>
        <w:t xml:space="preserve"> for</w:t>
      </w:r>
      <w:r>
        <w:rPr>
          <w:lang w:val="en-US"/>
        </w:rPr>
        <w:t xml:space="preserve"> D</w:t>
      </w:r>
      <w:r w:rsidRPr="005F11A9">
        <w:rPr>
          <w:vertAlign w:val="subscript"/>
          <w:lang w:val="en-US"/>
        </w:rPr>
        <w:t>max</w:t>
      </w:r>
      <w:r>
        <w:rPr>
          <w:lang w:val="en-US"/>
        </w:rPr>
        <w:t>) on the angular range up to 1.0 Å</w:t>
      </w:r>
      <w:r w:rsidRPr="005F11A9">
        <w:rPr>
          <w:vertAlign w:val="superscript"/>
          <w:lang w:val="en-US"/>
        </w:rPr>
        <w:t>-1</w:t>
      </w:r>
      <w:r>
        <w:rPr>
          <w:lang w:val="en-US"/>
        </w:rPr>
        <w:t xml:space="preserve"> using smooth data. The accuracy and robustness of MW/D</w:t>
      </w:r>
      <w:r w:rsidRPr="005F11A9">
        <w:rPr>
          <w:vertAlign w:val="subscript"/>
          <w:lang w:val="en-US"/>
        </w:rPr>
        <w:t>max</w:t>
      </w:r>
      <w:r>
        <w:rPr>
          <w:lang w:val="en-US"/>
        </w:rPr>
        <w:t xml:space="preserve"> predictions were investigated by re-training the NNs using noisy data and different angular ranges.</w:t>
      </w:r>
    </w:p>
    <w:p w14:paraId="19CE8BE1" w14:textId="0B6177C5" w:rsidR="00BE0B29" w:rsidRPr="00271BD5" w:rsidDel="00E72526" w:rsidRDefault="00B018F8" w:rsidP="00B018F8">
      <w:pPr>
        <w:pStyle w:val="NormalWeb"/>
        <w:rPr>
          <w:del w:id="384" w:author="Дмитрий Молоденский" w:date="2021-08-10T10:37:00Z"/>
          <w:lang w:val="en-US"/>
        </w:rPr>
      </w:pPr>
      <w:r>
        <w:rPr>
          <w:lang w:val="en-US"/>
        </w:rPr>
        <w:t xml:space="preserve">In this work, we </w:t>
      </w:r>
      <w:r w:rsidR="00BE0B29">
        <w:rPr>
          <w:lang w:val="en-US"/>
        </w:rPr>
        <w:t xml:space="preserve">used the </w:t>
      </w:r>
      <w:del w:id="385" w:author="Дмитрий Молоденский" w:date="2021-08-10T10:38:00Z">
        <w:r w:rsidDel="009A5573">
          <w:rPr>
            <w:lang w:val="en-US"/>
          </w:rPr>
          <w:delText>Tensorflow</w:delText>
        </w:r>
      </w:del>
      <w:ins w:id="386" w:author="Дмитрий Молоденский" w:date="2021-08-10T10:38:00Z">
        <w:r w:rsidR="009A5573">
          <w:rPr>
            <w:lang w:val="en-US"/>
          </w:rPr>
          <w:t>TensorFlow</w:t>
        </w:r>
      </w:ins>
      <w:r>
        <w:rPr>
          <w:lang w:val="en-US"/>
        </w:rPr>
        <w:t xml:space="preserve"> </w:t>
      </w:r>
      <w:r w:rsidR="00BE0B29">
        <w:rPr>
          <w:lang w:val="en-US"/>
        </w:rPr>
        <w:t>software library</w:t>
      </w:r>
      <w:r>
        <w:rPr>
          <w:lang w:val="en-US"/>
        </w:rPr>
        <w:t xml:space="preserve"> </w:t>
      </w:r>
      <w:r w:rsidR="00BE0B29">
        <w:rPr>
          <w:lang w:val="en-US"/>
        </w:rPr>
        <w:t xml:space="preserve">with Keras interface </w:t>
      </w:r>
      <w:ins w:id="387" w:author="Дмитрий Молоденский" w:date="2021-08-10T10:07:00Z">
        <w:r w:rsidR="00A92DAC">
          <w:rPr>
            <w:lang w:val="en-US"/>
          </w:rPr>
          <w:fldChar w:fldCharType="begin" w:fldLock="1"/>
        </w:r>
      </w:ins>
      <w:r w:rsidR="00744E93">
        <w:rPr>
          <w:lang w:val="en-US"/>
        </w:rPr>
        <w:instrText>ADDIN CSL_CITATION {"citationItems":[{"id":"ITEM-1","itemData":{"ISBN":"978-1-931971-33-1","abstract":"TensorFlow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custom-designed ASICs known as Tensor Processing Units (TPUs). This architecture gives flexibility to the application developer: whereas in previ-ous \" parameter server \" designs the management of shared state is built into the system, TensorFlow enables develop-ers to experiment with novel optimizations and training al-gorithms. TensorFlow supports a variety of applications, with a focus on training and inference on deep neural net-works. Several Google services use TensorFlow in pro-duction, we have released it as an open-source project, and it has become widely used for machine learning research. In this paper, we describe the TensorFlow dataflow model and demonstrate the compelling performance that Tensor-Flow achieves for several real-world applications.","author":[{"dropping-particle":"","family":"Abadi","given":"Martin","non-dropping-particle":"","parse-names":false,"suffix":""},{"dropping-particle":"","family":"Barham","given":"Paul","non-dropping-particle":"","parse-names":false,"suffix":""},{"dropping-particle":"","family":"Chen","given":"Jianmin","non-dropping-particle":"","parse-names":false,"suffix":""},{"dropping-particle":"","family":"Chen","given":"Zhifeng","non-dropping-particle":"","parse-names":false,"suffix":""},{"dropping-particle":"","family":"Davis","given":"Andy","non-dropping-particle":"","parse-names":false,"suffix":""},{"dropping-particle":"","family":"Dean","given":"Jeffrey","non-dropping-particle":"","parse-names":false,"suffix":""},{"dropping-particle":"","family":"Devin","given":"Matthieu","non-dropping-particle":"","parse-names":false,"suffix":""},{"dropping-particle":"","family":"Ghemawat","given":"Sanjay","non-dropping-particle":"","parse-names":false,"suffix":""},{"dropping-particle":"","family":"Irving","given":"Geoffrey","non-dropping-particle":"","parse-names":false,"suffix":""},{"dropping-particle":"","family":"Isard","given":"Michael","non-dropping-particle":"","parse-names":false,"suffix":""},{"dropping-particle":"","family":"Kudlur","given":"Manjunath","non-dropping-particle":"","parse-names":false,"suffix":""},{"dropping-particle":"","family":"Levenberg","given":"Josh","non-dropping-particle":"","parse-names":false,"suffix":""},{"dropping-particle":"","family":"Monga","given":"Rajat","non-dropping-particle":"","parse-names":false,"suffix":""},{"dropping-particle":"","family":"Moore","given":"Sherry","non-dropping-particle":"","parse-names":false,"suffix":""},{"dropping-particle":"","family":"Murray","given":"Derek G.","non-dropping-particle":"","parse-names":false,"suffix":""},{"dropping-particle":"","family":"Steiner","given":"Benoit","non-dropping-particle":"","parse-names":false,"suffix":""},{"dropping-particle":"","family":"Tucker","given":"Paul","non-dropping-particle":"","parse-names":false,"suffix":""},{"dropping-particle":"","family":"Vasudevan","given":"Vijay","non-dropping-particle":"","parse-names":false,"suffix":""},{"dropping-particle":"","family":"Warden","given":"Pete","non-dropping-particle":"","parse-names":false,"suffix":""},{"dropping-particle":"","family":"Wicke","given":"Martin","non-dropping-particle":"","parse-names":false,"suffix":""},{"dropping-particle":"","family":"Yu","given":"Yuan","non-dropping-particle":"","parse-names":false,"suffix":""},{"dropping-particle":"","family":"Zheng","given":"Xiaoqiang","non-dropping-particle":"","parse-names":false,"suffix":""}],"container-title":"Business Opp","id":"ITEM-1","issue":"July","issued":{"date-parts":[["2016"]]},"number-of-pages":"265-283","title":"TensorFlow: A System for Large-Scale Machine Learning","type":"book","volume":"10"},"uris":["http://www.mendeley.com/documents/?uuid=f6b546de-c71d-3973-8c5e-0e94e7487f2f"]}],"mendeley":{"formattedCitation":"(Abadi et al., 2016)","plainTextFormattedCitation":"(Abadi et al., 2016)","previouslyFormattedCitation":"(Abadi et al., 2016)"},"properties":{"noteIndex":0},"schema":"https://github.com/citation-style-language/schema/raw/master/csl-citation.json"}</w:instrText>
      </w:r>
      <w:r w:rsidR="00A92DAC">
        <w:rPr>
          <w:lang w:val="en-US"/>
        </w:rPr>
        <w:fldChar w:fldCharType="separate"/>
      </w:r>
      <w:r w:rsidR="00A92DAC" w:rsidRPr="00A92DAC">
        <w:rPr>
          <w:noProof/>
          <w:lang w:val="en-US"/>
        </w:rPr>
        <w:t>(Abadi et al., 2016)</w:t>
      </w:r>
      <w:ins w:id="388" w:author="Дмитрий Молоденский" w:date="2021-08-10T10:07:00Z">
        <w:r w:rsidR="00A92DAC">
          <w:rPr>
            <w:lang w:val="en-US"/>
          </w:rPr>
          <w:fldChar w:fldCharType="end"/>
        </w:r>
      </w:ins>
      <w:del w:id="389" w:author="Дмитрий Молоденский" w:date="2021-08-10T10:05:00Z">
        <w:r w:rsidR="00BE0B29" w:rsidRPr="005F11A9" w:rsidDel="00A92DAC">
          <w:rPr>
            <w:highlight w:val="yellow"/>
            <w:lang w:val="en-US"/>
          </w:rPr>
          <w:delText>[https://www.tensorflow.org/about/bib]</w:delText>
        </w:r>
        <w:r w:rsidR="00BE0B29" w:rsidDel="00A92DAC">
          <w:rPr>
            <w:lang w:val="en-US"/>
          </w:rPr>
          <w:delText xml:space="preserve"> </w:delText>
        </w:r>
      </w:del>
      <w:r>
        <w:rPr>
          <w:lang w:val="en-US"/>
        </w:rPr>
        <w:t xml:space="preserve">in </w:t>
      </w:r>
      <w:r w:rsidR="00BE0B29">
        <w:rPr>
          <w:lang w:val="en-US"/>
        </w:rPr>
        <w:t>P</w:t>
      </w:r>
      <w:r>
        <w:rPr>
          <w:lang w:val="en-US"/>
        </w:rPr>
        <w:t>ython</w:t>
      </w:r>
      <w:r w:rsidR="00BE0B29">
        <w:rPr>
          <w:lang w:val="en-US"/>
        </w:rPr>
        <w:t xml:space="preserve">. </w:t>
      </w:r>
      <w:r w:rsidR="00271BD5">
        <w:rPr>
          <w:lang w:val="en-US"/>
        </w:rPr>
        <w:t>For benchmarking</w:t>
      </w:r>
      <w:ins w:id="390" w:author="dmitri" w:date="2021-08-08T15:38:00Z">
        <w:r w:rsidR="006329E8">
          <w:rPr>
            <w:lang w:val="en-US"/>
          </w:rPr>
          <w:t xml:space="preserve"> the</w:t>
        </w:r>
      </w:ins>
      <w:r w:rsidR="00271BD5">
        <w:rPr>
          <w:lang w:val="en-US"/>
        </w:rPr>
        <w:t xml:space="preserve"> NNs against other methods we used the DATMW from ATSAS 3.0.3 </w:t>
      </w:r>
      <w:r w:rsidR="00271BD5">
        <w:rPr>
          <w:lang w:val="en-US"/>
        </w:rPr>
        <w:fldChar w:fldCharType="begin" w:fldLock="1"/>
      </w:r>
      <w:r w:rsidR="003A480F">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rPr>
          <w:lang w:val="en-US"/>
        </w:rPr>
        <w:fldChar w:fldCharType="separate"/>
      </w:r>
      <w:r w:rsidR="003A480F" w:rsidRPr="003A480F">
        <w:rPr>
          <w:noProof/>
          <w:lang w:val="en-US"/>
        </w:rPr>
        <w:t>(Hopkins et al., 2017; Liu et al., 2012; Manalastas-Cantos et al., 2021)</w:t>
      </w:r>
      <w:r w:rsidR="00271BD5">
        <w:rPr>
          <w:lang w:val="en-US"/>
        </w:rPr>
        <w:fldChar w:fldCharType="end"/>
      </w:r>
      <w:r w:rsidR="00271BD5">
        <w:rPr>
          <w:lang w:val="en-US"/>
        </w:rPr>
        <w:t>.</w:t>
      </w:r>
    </w:p>
    <w:p w14:paraId="5691EC42" w14:textId="77777777" w:rsidR="00B018F8" w:rsidRDefault="00B018F8" w:rsidP="00B018F8">
      <w:pPr>
        <w:pStyle w:val="NormalWeb"/>
        <w:rPr>
          <w:noProof/>
          <w:lang w:val="en-US"/>
        </w:rPr>
      </w:pPr>
    </w:p>
    <w:p w14:paraId="6D39F32B" w14:textId="0FE8284E" w:rsidR="00817D80" w:rsidRDefault="00DA1B86" w:rsidP="005F11A9">
      <w:pPr>
        <w:pStyle w:val="NormalWeb"/>
        <w:keepNext/>
      </w:pPr>
      <w:ins w:id="391" w:author="Дмитрий Молоденский" w:date="2021-08-10T10:33:00Z">
        <w:r>
          <w:rPr>
            <w:noProof/>
            <w:lang w:val="en-US"/>
          </w:rPr>
          <w:lastRenderedPageBreak/>
          <mc:AlternateContent>
            <mc:Choice Requires="wpc">
              <w:drawing>
                <wp:inline distT="0" distB="0" distL="0" distR="0" wp14:anchorId="585EECEF" wp14:editId="690598D1">
                  <wp:extent cx="5587259" cy="264985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 name="Group 2"/>
                          <wpg:cNvGrpSpPr/>
                          <wpg:grpSpPr>
                            <a:xfrm>
                              <a:off x="0" y="0"/>
                              <a:ext cx="5551259" cy="2614301"/>
                              <a:chOff x="0" y="0"/>
                              <a:chExt cx="5551259" cy="2614301"/>
                            </a:xfrm>
                          </wpg:grpSpPr>
                          <pic:pic xmlns:pic="http://schemas.openxmlformats.org/drawingml/2006/picture">
                            <pic:nvPicPr>
                              <pic:cNvPr id="99" name="Picture 9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810730" y="0"/>
                                <a:ext cx="2840228" cy="2614301"/>
                              </a:xfrm>
                              <a:prstGeom prst="rect">
                                <a:avLst/>
                              </a:prstGeom>
                            </pic:spPr>
                          </pic:pic>
                          <wps:wsp>
                            <wps:cNvPr id="100" name="Straight Arrow Connector 100"/>
                            <wps:cNvCnPr/>
                            <wps:spPr>
                              <a:xfrm>
                                <a:off x="1671453" y="767952"/>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671453" y="1488821"/>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1671453" y="113232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a:off x="1671453" y="184925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flipV="1">
                                <a:off x="4528489" y="1307150"/>
                                <a:ext cx="261745" cy="2665"/>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2"/>
                            <wps:cNvSpPr txBox="1"/>
                            <wps:spPr>
                              <a:xfrm>
                                <a:off x="1300363" y="650515"/>
                                <a:ext cx="424815" cy="512445"/>
                              </a:xfrm>
                              <a:prstGeom prst="rect">
                                <a:avLst/>
                              </a:prstGeom>
                              <a:noFill/>
                            </wps:spPr>
                            <wps:txbx>
                              <w:txbxContent>
                                <w:p w14:paraId="06ECA373" w14:textId="77777777" w:rsidR="00DA1B86" w:rsidRPr="00DA1B86" w:rsidRDefault="00DA1B86" w:rsidP="00DA1B86">
                                  <w:r w:rsidRPr="00DA1B86">
                                    <w:rPr>
                                      <w:rFonts w:asciiTheme="minorHAnsi" w:hAnsi="Calibri" w:cstheme="minorBidi"/>
                                      <w:color w:val="000000" w:themeColor="text1"/>
                                      <w:kern w:val="24"/>
                                      <w:lang w:val="en-GB"/>
                                      <w:rPrChange w:id="392"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39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394"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6" name="TextBox 12"/>
                            <wps:cNvSpPr txBox="1"/>
                            <wps:spPr>
                              <a:xfrm>
                                <a:off x="1300363" y="1002484"/>
                                <a:ext cx="424815" cy="512445"/>
                              </a:xfrm>
                              <a:prstGeom prst="rect">
                                <a:avLst/>
                              </a:prstGeom>
                              <a:noFill/>
                            </wps:spPr>
                            <wps:txbx>
                              <w:txbxContent>
                                <w:p w14:paraId="39E24AC1" w14:textId="77777777" w:rsidR="00DA1B86" w:rsidRPr="00DA1B86" w:rsidRDefault="00DA1B86" w:rsidP="00DA1B86">
                                  <w:r w:rsidRPr="00DA1B86">
                                    <w:rPr>
                                      <w:rFonts w:asciiTheme="minorHAnsi" w:hAnsi="Calibri" w:cstheme="minorBidi"/>
                                      <w:color w:val="000000" w:themeColor="text1"/>
                                      <w:kern w:val="24"/>
                                      <w:lang w:val="en-GB"/>
                                      <w:rPrChange w:id="395"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396"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397"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7" name="TextBox 13"/>
                            <wps:cNvSpPr txBox="1"/>
                            <wps:spPr>
                              <a:xfrm>
                                <a:off x="1300363" y="1366805"/>
                                <a:ext cx="424815" cy="512445"/>
                              </a:xfrm>
                              <a:prstGeom prst="rect">
                                <a:avLst/>
                              </a:prstGeom>
                              <a:noFill/>
                            </wps:spPr>
                            <wps:txbx>
                              <w:txbxContent>
                                <w:p w14:paraId="72AE099F" w14:textId="77777777" w:rsidR="00DA1B86" w:rsidRPr="00DA1B86" w:rsidRDefault="00DA1B86" w:rsidP="00DA1B86">
                                  <w:r w:rsidRPr="00DA1B86">
                                    <w:rPr>
                                      <w:rFonts w:asciiTheme="minorHAnsi" w:hAnsi="Calibri" w:cstheme="minorBidi"/>
                                      <w:color w:val="000000" w:themeColor="text1"/>
                                      <w:kern w:val="24"/>
                                      <w:lang w:val="en-GB"/>
                                      <w:rPrChange w:id="398"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399"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00"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8" name="TextBox 14"/>
                            <wps:cNvSpPr txBox="1"/>
                            <wps:spPr>
                              <a:xfrm>
                                <a:off x="1300363" y="1723246"/>
                                <a:ext cx="424815" cy="512445"/>
                              </a:xfrm>
                              <a:prstGeom prst="rect">
                                <a:avLst/>
                              </a:prstGeom>
                              <a:noFill/>
                            </wps:spPr>
                            <wps:txbx>
                              <w:txbxContent>
                                <w:p w14:paraId="0B76A77F" w14:textId="77777777" w:rsidR="00DA1B86" w:rsidRPr="00DA1B86" w:rsidRDefault="00DA1B86" w:rsidP="00DA1B86">
                                  <w:r w:rsidRPr="00DA1B86">
                                    <w:rPr>
                                      <w:rFonts w:asciiTheme="minorHAnsi" w:hAnsi="Calibri" w:cstheme="minorBidi"/>
                                      <w:color w:val="000000" w:themeColor="text1"/>
                                      <w:kern w:val="24"/>
                                      <w:lang w:val="en-GB"/>
                                      <w:rPrChange w:id="401"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0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03"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g:grpSp>
                            <wpg:cNvPr id="109" name="Group 109"/>
                            <wpg:cNvGrpSpPr/>
                            <wpg:grpSpPr>
                              <a:xfrm>
                                <a:off x="0" y="877046"/>
                                <a:ext cx="1161209" cy="862524"/>
                                <a:chOff x="0" y="1380263"/>
                                <a:chExt cx="1827466" cy="1357407"/>
                              </a:xfrm>
                            </wpg:grpSpPr>
                            <wps:wsp>
                              <wps:cNvPr id="118" name="TextBox 16"/>
                              <wps:cNvSpPr txBox="1"/>
                              <wps:spPr>
                                <a:xfrm>
                                  <a:off x="0" y="1380263"/>
                                  <a:ext cx="1022323" cy="765493"/>
                                </a:xfrm>
                                <a:prstGeom prst="rect">
                                  <a:avLst/>
                                </a:prstGeom>
                                <a:noFill/>
                              </wps:spPr>
                              <wps:txbx>
                                <w:txbxContent>
                                  <w:p w14:paraId="013E8B28" w14:textId="28553119" w:rsidR="00DA1B86" w:rsidRDefault="00DA1B86" w:rsidP="00DA1B86">
                                    <w:r w:rsidRPr="00DA1B86">
                                      <w:rPr>
                                        <w:rFonts w:asciiTheme="minorHAnsi" w:hAnsi="Calibri" w:cstheme="minorBidi"/>
                                        <w:color w:val="808080" w:themeColor="background1" w:themeShade="80"/>
                                        <w:kern w:val="24"/>
                                        <w:lang w:val="en-GB"/>
                                        <w:rPrChange w:id="404"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05"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wps:txbx>
                              <wps:bodyPr wrap="none" rtlCol="0">
                                <a:spAutoFit/>
                              </wps:bodyPr>
                            </wps:wsp>
                            <pic:pic xmlns:pic="http://schemas.openxmlformats.org/drawingml/2006/picture">
                              <pic:nvPicPr>
                                <pic:cNvPr id="119" name="Google Shape;307;p31"/>
                                <pic:cNvPicPr preferRelativeResize="0"/>
                              </pic:nvPicPr>
                              <pic:blipFill>
                                <a:blip r:embed="rId15">
                                  <a:alphaModFix/>
                                </a:blip>
                                <a:stretch>
                                  <a:fillRect/>
                                </a:stretch>
                              </pic:blipFill>
                              <pic:spPr>
                                <a:xfrm>
                                  <a:off x="675463" y="1426666"/>
                                  <a:ext cx="1152003" cy="1311004"/>
                                </a:xfrm>
                                <a:prstGeom prst="rect">
                                  <a:avLst/>
                                </a:prstGeom>
                                <a:noFill/>
                                <a:ln>
                                  <a:noFill/>
                                </a:ln>
                              </pic:spPr>
                            </pic:pic>
                          </wpg:grpSp>
                          <wps:wsp>
                            <wps:cNvPr id="110" name="TextBox 32"/>
                            <wps:cNvSpPr txBox="1"/>
                            <wps:spPr>
                              <a:xfrm>
                                <a:off x="4861649" y="1165439"/>
                                <a:ext cx="689610" cy="455295"/>
                              </a:xfrm>
                              <a:prstGeom prst="rect">
                                <a:avLst/>
                              </a:prstGeom>
                              <a:noFill/>
                            </wps:spPr>
                            <wps:txbx>
                              <w:txbxContent>
                                <w:p w14:paraId="48EC872C" w14:textId="77777777" w:rsidR="00DA1B86" w:rsidRPr="00DA1B86" w:rsidRDefault="00DA1B86" w:rsidP="00DA1B86">
                                  <w:r w:rsidRPr="00DA1B86">
                                    <w:rPr>
                                      <w:rFonts w:asciiTheme="minorHAnsi" w:hAnsi="Calibri" w:cstheme="minorBidi"/>
                                      <w:color w:val="FF0000"/>
                                      <w:kern w:val="24"/>
                                      <w:lang w:val="en-GB"/>
                                      <w:rPrChange w:id="406" w:author="Дмитрий Молоденский" w:date="2021-08-10T10:34:00Z">
                                        <w:rPr>
                                          <w:rFonts w:asciiTheme="minorHAnsi" w:hAnsi="Calibri" w:cstheme="minorBidi"/>
                                          <w:color w:val="FF0000"/>
                                          <w:kern w:val="24"/>
                                          <w:sz w:val="36"/>
                                          <w:szCs w:val="36"/>
                                          <w:lang w:val="en-GB"/>
                                        </w:rPr>
                                      </w:rPrChange>
                                    </w:rPr>
                                    <w:t>15.2 nm</w:t>
                                  </w:r>
                                </w:p>
                              </w:txbxContent>
                            </wps:txbx>
                            <wps:bodyPr wrap="none" rtlCol="0">
                              <a:spAutoFit/>
                            </wps:bodyPr>
                          </wps:wsp>
                          <wps:wsp>
                            <wps:cNvPr id="111" name="TextBox 11"/>
                            <wps:cNvSpPr txBox="1"/>
                            <wps:spPr>
                              <a:xfrm>
                                <a:off x="1808061" y="2037455"/>
                                <a:ext cx="504825" cy="441960"/>
                              </a:xfrm>
                              <a:prstGeom prst="rect">
                                <a:avLst/>
                              </a:prstGeom>
                              <a:noFill/>
                            </wps:spPr>
                            <wps:txbx>
                              <w:txbxContent>
                                <w:p w14:paraId="568F80A5" w14:textId="77777777" w:rsidR="00DA1B86" w:rsidRPr="00820376" w:rsidRDefault="00DA1B86">
                                  <w:pPr>
                                    <w:pStyle w:val="NoSpacing"/>
                                    <w:pPrChange w:id="407" w:author="Дмитрий Молоденский" w:date="2021-08-10T10:35:00Z">
                                      <w:pPr/>
                                    </w:pPrChange>
                                  </w:pPr>
                                  <w:r w:rsidRPr="00DA1B86">
                                    <w:rPr>
                                      <w:lang w:val="en-GB"/>
                                      <w:rPrChange w:id="408"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DA1B86" w:rsidRPr="00820376" w:rsidRDefault="00DA1B86">
                                  <w:pPr>
                                    <w:pStyle w:val="NoSpacing"/>
                                    <w:pPrChange w:id="409" w:author="Дмитрий Молоденский" w:date="2021-08-10T10:35:00Z">
                                      <w:pPr/>
                                    </w:pPrChange>
                                  </w:pPr>
                                  <w:r w:rsidRPr="00DA1B86">
                                    <w:rPr>
                                      <w:lang w:val="en-GB"/>
                                      <w:rPrChange w:id="410" w:author="Дмитрий Молоденский" w:date="2021-08-10T10:34:00Z">
                                        <w:rPr>
                                          <w:rFonts w:asciiTheme="minorHAnsi" w:hAnsi="Calibri"/>
                                          <w:color w:val="000000" w:themeColor="text1"/>
                                          <w:kern w:val="24"/>
                                          <w:sz w:val="36"/>
                                          <w:szCs w:val="36"/>
                                          <w:lang w:val="en-GB"/>
                                        </w:rPr>
                                      </w:rPrChange>
                                    </w:rPr>
                                    <w:t>layer</w:t>
                                  </w:r>
                                </w:p>
                              </w:txbxContent>
                            </wps:txbx>
                            <wps:bodyPr wrap="none" rtlCol="0">
                              <a:spAutoFit/>
                            </wps:bodyPr>
                          </wps:wsp>
                          <wps:wsp>
                            <wps:cNvPr id="112" name="TextBox 41">
                              <a:extLst>
                                <a:ext uri="{FF2B5EF4-FFF2-40B4-BE49-F238E27FC236}">
                                  <a16:creationId xmlns:a16="http://schemas.microsoft.com/office/drawing/2014/main" id="{19E98D45-5DDB-415C-B16C-98A401CCBEE3}"/>
                                </a:ext>
                              </a:extLst>
                            </wps:cNvPr>
                            <wps:cNvSpPr txBox="1"/>
                            <wps:spPr>
                              <a:xfrm>
                                <a:off x="4239047" y="916347"/>
                                <a:ext cx="449580" cy="512445"/>
                              </a:xfrm>
                              <a:prstGeom prst="rect">
                                <a:avLst/>
                              </a:prstGeom>
                              <a:noFill/>
                            </wps:spPr>
                            <wps:txbx>
                              <w:txbxContent>
                                <w:p w14:paraId="123ECB1E" w14:textId="77777777" w:rsidR="00DA1B86" w:rsidRPr="00DA1B86" w:rsidRDefault="00DA1B86" w:rsidP="00DA1B86">
                                  <w:r w:rsidRPr="00DA1B86">
                                    <w:rPr>
                                      <w:rFonts w:asciiTheme="minorHAnsi" w:hAnsi="Calibri" w:cstheme="minorBidi"/>
                                      <w:color w:val="000000" w:themeColor="text1"/>
                                      <w:kern w:val="24"/>
                                      <w:lang w:val="en-GB"/>
                                      <w:rPrChange w:id="411"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1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wps:txbx>
                            <wps:bodyPr wrap="none" rtlCol="0">
                              <a:spAutoFit/>
                            </wps:bodyPr>
                          </wps:wsp>
                          <wps:wsp>
                            <wps:cNvPr id="113" name="TextBox 33">
                              <a:extLst>
                                <a:ext uri="{FF2B5EF4-FFF2-40B4-BE49-F238E27FC236}">
                                  <a16:creationId xmlns:a16="http://schemas.microsoft.com/office/drawing/2014/main" id="{BE7B967A-83EE-47B8-AE50-707B1E913F1F}"/>
                                </a:ext>
                              </a:extLst>
                            </wps:cNvPr>
                            <wps:cNvSpPr txBox="1"/>
                            <wps:spPr>
                              <a:xfrm>
                                <a:off x="4246766" y="1478865"/>
                                <a:ext cx="606425" cy="441960"/>
                              </a:xfrm>
                              <a:prstGeom prst="rect">
                                <a:avLst/>
                              </a:prstGeom>
                              <a:noFill/>
                            </wps:spPr>
                            <wps:txbx>
                              <w:txbxContent>
                                <w:p w14:paraId="40FBF44D" w14:textId="77777777" w:rsidR="00DA1B86" w:rsidRPr="00820376" w:rsidRDefault="00DA1B86">
                                  <w:pPr>
                                    <w:pStyle w:val="NoSpacing"/>
                                    <w:pPrChange w:id="413" w:author="Дмитрий Молоденский" w:date="2021-08-10T10:35:00Z">
                                      <w:pPr/>
                                    </w:pPrChange>
                                  </w:pPr>
                                  <w:r w:rsidRPr="00DA1B86">
                                    <w:rPr>
                                      <w:lang w:val="en-GB"/>
                                      <w:rPrChange w:id="414"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DA1B86" w:rsidRPr="00820376" w:rsidRDefault="00DA1B86">
                                  <w:pPr>
                                    <w:pStyle w:val="NoSpacing"/>
                                    <w:pPrChange w:id="415" w:author="Дмитрий Молоденский" w:date="2021-08-10T10:35:00Z">
                                      <w:pPr/>
                                    </w:pPrChange>
                                  </w:pPr>
                                  <w:r w:rsidRPr="00DA1B86">
                                    <w:rPr>
                                      <w:lang w:val="en-GB"/>
                                      <w:rPrChange w:id="416" w:author="Дмитрий Молоденский" w:date="2021-08-10T10:34:00Z">
                                        <w:rPr>
                                          <w:rFonts w:asciiTheme="minorHAnsi" w:hAnsi="Calibri"/>
                                          <w:color w:val="000000" w:themeColor="text1"/>
                                          <w:kern w:val="24"/>
                                          <w:sz w:val="36"/>
                                          <w:szCs w:val="36"/>
                                          <w:lang w:val="en-GB"/>
                                        </w:rPr>
                                      </w:rPrChange>
                                    </w:rPr>
                                    <w:t>layer</w:t>
                                  </w:r>
                                </w:p>
                              </w:txbxContent>
                            </wps:txbx>
                            <wps:bodyPr wrap="none" rtlCol="0">
                              <a:spAutoFit/>
                            </wps:bodyPr>
                          </wps:wsp>
                          <wps:wsp>
                            <wps:cNvPr id="114" name="TextBox 34">
                              <a:extLst>
                                <a:ext uri="{FF2B5EF4-FFF2-40B4-BE49-F238E27FC236}">
                                  <a16:creationId xmlns:a16="http://schemas.microsoft.com/office/drawing/2014/main" id="{7EF8DC7B-7768-410A-9608-2A32A9BE1A84}"/>
                                </a:ext>
                              </a:extLst>
                            </wps:cNvPr>
                            <wps:cNvSpPr txBox="1"/>
                            <wps:spPr>
                              <a:xfrm>
                                <a:off x="2664212" y="2125460"/>
                                <a:ext cx="1064895" cy="455295"/>
                              </a:xfrm>
                              <a:prstGeom prst="rect">
                                <a:avLst/>
                              </a:prstGeom>
                              <a:noFill/>
                            </wps:spPr>
                            <wps:txbx>
                              <w:txbxContent>
                                <w:p w14:paraId="4A93DF49" w14:textId="77777777" w:rsidR="00DA1B86" w:rsidRPr="00DA1B86" w:rsidRDefault="00DA1B86" w:rsidP="00DA1B86">
                                  <w:r w:rsidRPr="00DA1B86">
                                    <w:rPr>
                                      <w:rFonts w:asciiTheme="minorHAnsi" w:hAnsi="Calibri" w:cstheme="minorBidi"/>
                                      <w:color w:val="000000" w:themeColor="text1"/>
                                      <w:kern w:val="24"/>
                                      <w:lang w:val="en-GB"/>
                                      <w:rPrChange w:id="417"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wps:txbx>
                            <wps:bodyPr wrap="square" rtlCol="0">
                              <a:spAutoFit/>
                            </wps:bodyPr>
                          </wps:wsp>
                          <wps:wsp>
                            <wps:cNvPr id="115" name="TextBox 35">
                              <a:extLst>
                                <a:ext uri="{FF2B5EF4-FFF2-40B4-BE49-F238E27FC236}">
                                  <a16:creationId xmlns:a16="http://schemas.microsoft.com/office/drawing/2014/main" id="{3C378E20-5412-4FC5-B2AC-D5C8F65FC375}"/>
                                </a:ext>
                              </a:extLst>
                            </wps:cNvPr>
                            <wps:cNvSpPr txBox="1"/>
                            <wps:spPr>
                              <a:xfrm>
                                <a:off x="1697424" y="313108"/>
                                <a:ext cx="755015" cy="455295"/>
                              </a:xfrm>
                              <a:prstGeom prst="rect">
                                <a:avLst/>
                              </a:prstGeom>
                              <a:noFill/>
                            </wps:spPr>
                            <wps:txbx>
                              <w:txbxContent>
                                <w:p w14:paraId="42818094" w14:textId="77777777" w:rsidR="00DA1B86" w:rsidRPr="00DA1B86" w:rsidRDefault="00DA1B86" w:rsidP="00DA1B86">
                                  <w:r w:rsidRPr="00DA1B86">
                                    <w:rPr>
                                      <w:rFonts w:asciiTheme="minorHAnsi" w:hAnsi="Calibri" w:cstheme="minorBidi"/>
                                      <w:color w:val="000000" w:themeColor="text1"/>
                                      <w:kern w:val="24"/>
                                      <w:lang w:val="en-GB"/>
                                      <w:rPrChange w:id="418" w:author="Дмитрий Молоденский" w:date="2021-08-10T10:34:00Z">
                                        <w:rPr>
                                          <w:rFonts w:asciiTheme="minorHAnsi" w:hAnsi="Calibri" w:cstheme="minorBidi"/>
                                          <w:color w:val="000000" w:themeColor="text1"/>
                                          <w:kern w:val="24"/>
                                          <w:sz w:val="36"/>
                                          <w:szCs w:val="36"/>
                                          <w:lang w:val="en-GB"/>
                                        </w:rPr>
                                      </w:rPrChange>
                                    </w:rPr>
                                    <w:t>256 units</w:t>
                                  </w:r>
                                </w:p>
                              </w:txbxContent>
                            </wps:txbx>
                            <wps:bodyPr wrap="none" rtlCol="0">
                              <a:spAutoFit/>
                            </wps:bodyPr>
                          </wps:wsp>
                          <wps:wsp>
                            <wps:cNvPr id="116" name="TextBox 36">
                              <a:extLst>
                                <a:ext uri="{FF2B5EF4-FFF2-40B4-BE49-F238E27FC236}">
                                  <a16:creationId xmlns:a16="http://schemas.microsoft.com/office/drawing/2014/main" id="{FA84ED28-D878-4E1C-B1C8-09AF0E8E7F4D}"/>
                                </a:ext>
                              </a:extLst>
                            </wps:cNvPr>
                            <wps:cNvSpPr txBox="1"/>
                            <wps:spPr>
                              <a:xfrm>
                                <a:off x="2933271" y="181219"/>
                                <a:ext cx="678180" cy="455295"/>
                              </a:xfrm>
                              <a:prstGeom prst="rect">
                                <a:avLst/>
                              </a:prstGeom>
                              <a:noFill/>
                            </wps:spPr>
                            <wps:txbx>
                              <w:txbxContent>
                                <w:p w14:paraId="0FBE4BF2" w14:textId="77777777" w:rsidR="00DA1B86" w:rsidRPr="00DA1B86" w:rsidRDefault="00DA1B86" w:rsidP="00DA1B86">
                                  <w:r w:rsidRPr="00DA1B86">
                                    <w:rPr>
                                      <w:rFonts w:asciiTheme="minorHAnsi" w:hAnsi="Calibri" w:cstheme="minorBidi"/>
                                      <w:color w:val="000000" w:themeColor="text1"/>
                                      <w:kern w:val="24"/>
                                      <w:lang w:val="en-GB"/>
                                      <w:rPrChange w:id="419" w:author="Дмитрий Молоденский" w:date="2021-08-10T10:34:00Z">
                                        <w:rPr>
                                          <w:rFonts w:asciiTheme="minorHAnsi" w:hAnsi="Calibri" w:cstheme="minorBidi"/>
                                          <w:color w:val="000000" w:themeColor="text1"/>
                                          <w:kern w:val="24"/>
                                          <w:sz w:val="36"/>
                                          <w:szCs w:val="36"/>
                                          <w:lang w:val="en-GB"/>
                                        </w:rPr>
                                      </w:rPrChange>
                                    </w:rPr>
                                    <w:t>80 units</w:t>
                                  </w:r>
                                </w:p>
                              </w:txbxContent>
                            </wps:txbx>
                            <wps:bodyPr wrap="none" rtlCol="0">
                              <a:spAutoFit/>
                            </wps:bodyPr>
                          </wps:wsp>
                          <wps:wsp>
                            <wps:cNvPr id="117" name="TextBox 37">
                              <a:extLst>
                                <a:ext uri="{FF2B5EF4-FFF2-40B4-BE49-F238E27FC236}">
                                  <a16:creationId xmlns:a16="http://schemas.microsoft.com/office/drawing/2014/main" id="{D4C46242-1744-4A2C-BFAC-F266B15965F0}"/>
                                </a:ext>
                              </a:extLst>
                            </wps:cNvPr>
                            <wps:cNvSpPr txBox="1"/>
                            <wps:spPr>
                              <a:xfrm>
                                <a:off x="4221766" y="745343"/>
                                <a:ext cx="541020" cy="455295"/>
                              </a:xfrm>
                              <a:prstGeom prst="rect">
                                <a:avLst/>
                              </a:prstGeom>
                              <a:noFill/>
                            </wps:spPr>
                            <wps:txbx>
                              <w:txbxContent>
                                <w:p w14:paraId="5AFDD68C" w14:textId="77777777" w:rsidR="00DA1B86" w:rsidRPr="00DA1B86" w:rsidRDefault="00DA1B86" w:rsidP="00DA1B86">
                                  <w:r w:rsidRPr="00DA1B86">
                                    <w:rPr>
                                      <w:rFonts w:asciiTheme="minorHAnsi" w:hAnsi="Calibri" w:cstheme="minorBidi"/>
                                      <w:color w:val="000000" w:themeColor="text1"/>
                                      <w:kern w:val="24"/>
                                      <w:lang w:val="en-GB"/>
                                      <w:rPrChange w:id="420" w:author="Дмитрий Молоденский" w:date="2021-08-10T10:34:00Z">
                                        <w:rPr>
                                          <w:rFonts w:asciiTheme="minorHAnsi" w:hAnsi="Calibri" w:cstheme="minorBidi"/>
                                          <w:color w:val="000000" w:themeColor="text1"/>
                                          <w:kern w:val="24"/>
                                          <w:sz w:val="36"/>
                                          <w:szCs w:val="36"/>
                                          <w:lang w:val="en-GB"/>
                                        </w:rPr>
                                      </w:rPrChange>
                                    </w:rPr>
                                    <w:t>1 unit</w:t>
                                  </w:r>
                                </w:p>
                              </w:txbxContent>
                            </wps:txbx>
                            <wps:bodyPr wrap="none" rtlCol="0">
                              <a:spAutoFit/>
                            </wps:bodyPr>
                          </wps:wsp>
                          <wps:wsp>
                            <wps:cNvPr id="120" name="TextBox 16"/>
                            <wps:cNvSpPr txBox="1"/>
                            <wps:spPr>
                              <a:xfrm>
                                <a:off x="998865" y="1627800"/>
                                <a:ext cx="718820" cy="486410"/>
                              </a:xfrm>
                              <a:prstGeom prst="rect">
                                <a:avLst/>
                              </a:prstGeom>
                              <a:noFill/>
                            </wps:spPr>
                            <wps:txbx>
                              <w:txbxContent>
                                <w:p w14:paraId="40BD317B" w14:textId="2AD82800" w:rsidR="00DA1B86" w:rsidRDefault="00DA1B86" w:rsidP="00DA1B86">
                                  <w:ins w:id="421" w:author="Дмитрий Молоденский" w:date="2021-08-10T10:36:00Z">
                                    <w:r>
                                      <w:rPr>
                                        <w:rFonts w:ascii="Calibri" w:hAnsi="Calibri" w:cs="Arial"/>
                                        <w:color w:val="7F7F7F"/>
                                        <w:kern w:val="24"/>
                                        <w:sz w:val="28"/>
                                        <w:szCs w:val="28"/>
                                        <w:lang w:val="en-GB"/>
                                      </w:rPr>
                                      <w:t>s</w:t>
                                    </w:r>
                                  </w:ins>
                                  <w:del w:id="422"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wps:txbx>
                            <wps:bodyPr wrap="none" rtlCol="0">
                              <a:spAutoFit/>
                            </wps:bodyPr>
                          </wps:wsp>
                        </wpg:wgp>
                      </wpc:wpc>
                    </a:graphicData>
                  </a:graphic>
                </wp:inline>
              </w:drawing>
            </mc:Choice>
            <mc:Fallback>
              <w:pict>
                <v:group w14:anchorId="585EECEF" id="Canvas 1" o:spid="_x0000_s1026" editas="canvas" style="width:439.95pt;height:208.65pt;mso-position-horizontal-relative:char;mso-position-vertical-relative:line" coordsize="55867,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67;height:26498;visibility:visible;mso-wrap-style:square" filled="t">
                    <v:fill o:detectmouseclick="t"/>
                    <v:path o:connecttype="none"/>
                  </v:shape>
                  <v:group id="Group 2" o:spid="_x0000_s1028" style="position:absolute;width:55512;height:26143" coordsize="55512,26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99" o:spid="_x0000_s1029" type="#_x0000_t75" style="position:absolute;left:18107;width:28402;height:26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">
                      <v:imagedata r:id="rId16" o:title=""/>
                    </v:shape>
                    <v:shapetype id="_x0000_t32" coordsize="21600,21600" o:spt="32" o:oned="t" path="m,l21600,21600e" filled="f">
                      <v:path arrowok="t" fillok="f" o:connecttype="none"/>
                      <o:lock v:ext="edit" shapetype="t"/>
                    </v:shapetype>
                    <v:shape id="Straight Arrow Connector 100" o:spid="_x0000_s1030" type="#_x0000_t32" style="position:absolute;left:16714;top:7679;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" strokecolor="#404040 [2429]" strokeweight=".5pt">
                      <v:stroke endarrow="block" joinstyle="miter"/>
                    </v:shape>
                    <v:shape id="Straight Arrow Connector 101" o:spid="_x0000_s1031" type="#_x0000_t32" style="position:absolute;left:16714;top:14888;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" strokecolor="#404040 [2429]" strokeweight=".5pt">
                      <v:stroke endarrow="block" joinstyle="miter"/>
                    </v:shape>
                    <v:shape id="Straight Arrow Connector 102" o:spid="_x0000_s1032" type="#_x0000_t32" style="position:absolute;left:16714;top:11323;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" strokecolor="#404040 [2429]" strokeweight=".5pt">
                      <v:stroke endarrow="block" joinstyle="miter"/>
                    </v:shape>
                    <v:shape id="Straight Arrow Connector 103" o:spid="_x0000_s1033" type="#_x0000_t32" style="position:absolute;left:16714;top:18492;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" strokecolor="#404040 [2429]" strokeweight=".5pt">
                      <v:stroke endarrow="block" joinstyle="miter"/>
                    </v:shape>
                    <v:shape id="Straight Arrow Connector 104" o:spid="_x0000_s1034" type="#_x0000_t32" style="position:absolute;left:45284;top:13071;width:2618;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" strokecolor="#404040 [2429]" strokeweight=".5pt">
                      <v:stroke endarrow="block" joinstyle="miter"/>
                    </v:shape>
                    <v:shapetype id="_x0000_t202" coordsize="21600,21600" o:spt="202" path="m,l,21600r21600,l21600,xe">
                      <v:stroke joinstyle="miter"/>
                      <v:path gradientshapeok="t" o:connecttype="rect"/>
                    </v:shapetype>
                    <v:shape id="TextBox 2" o:spid="_x0000_s1035" type="#_x0000_t202" style="position:absolute;left:13003;top:6505;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" filled="f" stroked="f">
                      <v:textbox style="mso-fit-shape-to-text:t">
                        <w:txbxContent>
                          <w:p w14:paraId="06ECA373" w14:textId="77777777" w:rsidR="00DA1B86" w:rsidRPr="00DA1B86" w:rsidRDefault="00DA1B86" w:rsidP="00DA1B86">
                            <w:r w:rsidRPr="00DA1B86">
                              <w:rPr>
                                <w:rFonts w:asciiTheme="minorHAnsi" w:hAnsi="Calibri" w:cstheme="minorBidi"/>
                                <w:color w:val="000000" w:themeColor="text1"/>
                                <w:kern w:val="24"/>
                                <w:lang w:val="en-GB"/>
                                <w:rPrChange w:id="423"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24"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425"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2" o:spid="_x0000_s1036" type="#_x0000_t202" style="position:absolute;left:13003;top:10024;width:4248;height:51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" filled="f" stroked="f">
                      <v:textbox style="mso-fit-shape-to-text:t">
                        <w:txbxContent>
                          <w:p w14:paraId="39E24AC1" w14:textId="77777777" w:rsidR="00DA1B86" w:rsidRPr="00DA1B86" w:rsidRDefault="00DA1B86" w:rsidP="00DA1B86">
                            <w:r w:rsidRPr="00DA1B86">
                              <w:rPr>
                                <w:rFonts w:asciiTheme="minorHAnsi" w:hAnsi="Calibri" w:cstheme="minorBidi"/>
                                <w:color w:val="000000" w:themeColor="text1"/>
                                <w:kern w:val="24"/>
                                <w:lang w:val="en-GB"/>
                                <w:rPrChange w:id="426"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27"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428"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3" o:spid="_x0000_s1037" type="#_x0000_t202" style="position:absolute;left:13003;top:13668;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" filled="f" stroked="f">
                      <v:textbox style="mso-fit-shape-to-text:t">
                        <w:txbxContent>
                          <w:p w14:paraId="72AE099F" w14:textId="77777777" w:rsidR="00DA1B86" w:rsidRPr="00DA1B86" w:rsidRDefault="00DA1B86" w:rsidP="00DA1B86">
                            <w:r w:rsidRPr="00DA1B86">
                              <w:rPr>
                                <w:rFonts w:asciiTheme="minorHAnsi" w:hAnsi="Calibri" w:cstheme="minorBidi"/>
                                <w:color w:val="000000" w:themeColor="text1"/>
                                <w:kern w:val="24"/>
                                <w:lang w:val="en-GB"/>
                                <w:rPrChange w:id="429"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30"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31"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4" o:spid="_x0000_s1038" type="#_x0000_t202" style="position:absolute;left:13003;top:17232;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" filled="f" stroked="f">
                      <v:textbox style="mso-fit-shape-to-text:t">
                        <w:txbxContent>
                          <w:p w14:paraId="0B76A77F" w14:textId="77777777" w:rsidR="00DA1B86" w:rsidRPr="00DA1B86" w:rsidRDefault="00DA1B86" w:rsidP="00DA1B86">
                            <w:r w:rsidRPr="00DA1B86">
                              <w:rPr>
                                <w:rFonts w:asciiTheme="minorHAnsi" w:hAnsi="Calibri" w:cstheme="minorBidi"/>
                                <w:color w:val="000000" w:themeColor="text1"/>
                                <w:kern w:val="24"/>
                                <w:lang w:val="en-GB"/>
                                <w:rPrChange w:id="432"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3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34"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group id="Group 109" o:spid="_x0000_s1039" style="position:absolute;top:8770;width:11612;height:8625" coordorigin=",13802" coordsize="18274,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TextBox 16" o:spid="_x0000_s1040" type="#_x0000_t202" style="position:absolute;top:13802;width:10223;height:76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" filled="f" stroked="f">
                        <v:textbox style="mso-fit-shape-to-text:t">
                          <w:txbxContent>
                            <w:p w14:paraId="013E8B28" w14:textId="28553119" w:rsidR="00DA1B86" w:rsidRDefault="00DA1B86" w:rsidP="00DA1B86">
                              <w:r w:rsidRPr="00DA1B86">
                                <w:rPr>
                                  <w:rFonts w:asciiTheme="minorHAnsi" w:hAnsi="Calibri" w:cstheme="minorBidi"/>
                                  <w:color w:val="808080" w:themeColor="background1" w:themeShade="80"/>
                                  <w:kern w:val="24"/>
                                  <w:lang w:val="en-GB"/>
                                  <w:rPrChange w:id="435"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36"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v:textbox>
                      </v:shape>
                      <v:shape id="Google Shape;307;p31" o:spid="_x0000_s1041" type="#_x0000_t75" style="position:absolute;left:6754;top:14266;width:11520;height:13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">
                        <v:imagedata r:id="rId17" o:title=""/>
                      </v:shape>
                    </v:group>
                    <v:shape id="TextBox 32" o:spid="_x0000_s1042" type="#_x0000_t202" style="position:absolute;left:48616;top:11654;width:6896;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" filled="f" stroked="f">
                      <v:textbox style="mso-fit-shape-to-text:t">
                        <w:txbxContent>
                          <w:p w14:paraId="48EC872C" w14:textId="77777777" w:rsidR="00DA1B86" w:rsidRPr="00DA1B86" w:rsidRDefault="00DA1B86" w:rsidP="00DA1B86">
                            <w:r w:rsidRPr="00DA1B86">
                              <w:rPr>
                                <w:rFonts w:asciiTheme="minorHAnsi" w:hAnsi="Calibri" w:cstheme="minorBidi"/>
                                <w:color w:val="FF0000"/>
                                <w:kern w:val="24"/>
                                <w:lang w:val="en-GB"/>
                                <w:rPrChange w:id="437" w:author="Дмитрий Молоденский" w:date="2021-08-10T10:34:00Z">
                                  <w:rPr>
                                    <w:rFonts w:asciiTheme="minorHAnsi" w:hAnsi="Calibri" w:cstheme="minorBidi"/>
                                    <w:color w:val="FF0000"/>
                                    <w:kern w:val="24"/>
                                    <w:sz w:val="36"/>
                                    <w:szCs w:val="36"/>
                                    <w:lang w:val="en-GB"/>
                                  </w:rPr>
                                </w:rPrChange>
                              </w:rPr>
                              <w:t>15.2 nm</w:t>
                            </w:r>
                          </w:p>
                        </w:txbxContent>
                      </v:textbox>
                    </v:shape>
                    <v:shape id="TextBox 11" o:spid="_x0000_s1043" type="#_x0000_t202" style="position:absolute;left:18080;top:20374;width:5048;height:4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" filled="f" stroked="f">
                      <v:textbox style="mso-fit-shape-to-text:t">
                        <w:txbxContent>
                          <w:p w14:paraId="568F80A5" w14:textId="77777777" w:rsidR="00DA1B86" w:rsidRPr="00820376" w:rsidRDefault="00DA1B86">
                            <w:pPr>
                              <w:pStyle w:val="NoSpacing"/>
                              <w:pPrChange w:id="438" w:author="Дмитрий Молоденский" w:date="2021-08-10T10:35:00Z">
                                <w:pPr/>
                              </w:pPrChange>
                            </w:pPr>
                            <w:r w:rsidRPr="00DA1B86">
                              <w:rPr>
                                <w:lang w:val="en-GB"/>
                                <w:rPrChange w:id="439"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DA1B86" w:rsidRPr="00820376" w:rsidRDefault="00DA1B86">
                            <w:pPr>
                              <w:pStyle w:val="NoSpacing"/>
                              <w:pPrChange w:id="440" w:author="Дмитрий Молоденский" w:date="2021-08-10T10:35:00Z">
                                <w:pPr/>
                              </w:pPrChange>
                            </w:pPr>
                            <w:r w:rsidRPr="00DA1B86">
                              <w:rPr>
                                <w:lang w:val="en-GB"/>
                                <w:rPrChange w:id="441" w:author="Дмитрий Молоденский" w:date="2021-08-10T10:34:00Z">
                                  <w:rPr>
                                    <w:rFonts w:asciiTheme="minorHAnsi" w:hAnsi="Calibri"/>
                                    <w:color w:val="000000" w:themeColor="text1"/>
                                    <w:kern w:val="24"/>
                                    <w:sz w:val="36"/>
                                    <w:szCs w:val="36"/>
                                    <w:lang w:val="en-GB"/>
                                  </w:rPr>
                                </w:rPrChange>
                              </w:rPr>
                              <w:t>layer</w:t>
                            </w:r>
                          </w:p>
                        </w:txbxContent>
                      </v:textbox>
                    </v:shape>
                    <v:shape id="TextBox 41" o:spid="_x0000_s1044" type="#_x0000_t202" style="position:absolute;left:42390;top:9163;width:4496;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" filled="f" stroked="f">
                      <v:textbox style="mso-fit-shape-to-text:t">
                        <w:txbxContent>
                          <w:p w14:paraId="123ECB1E" w14:textId="77777777" w:rsidR="00DA1B86" w:rsidRPr="00DA1B86" w:rsidRDefault="00DA1B86" w:rsidP="00DA1B86">
                            <w:r w:rsidRPr="00DA1B86">
                              <w:rPr>
                                <w:rFonts w:asciiTheme="minorHAnsi" w:hAnsi="Calibri" w:cstheme="minorBidi"/>
                                <w:color w:val="000000" w:themeColor="text1"/>
                                <w:kern w:val="24"/>
                                <w:lang w:val="en-GB"/>
                                <w:rPrChange w:id="442"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4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v:textbox>
                    </v:shape>
                    <v:shape id="TextBox 33" o:spid="_x0000_s1045" type="#_x0000_t202" style="position:absolute;left:42467;top:14788;width:6064;height:4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" filled="f" stroked="f">
                      <v:textbox style="mso-fit-shape-to-text:t">
                        <w:txbxContent>
                          <w:p w14:paraId="40FBF44D" w14:textId="77777777" w:rsidR="00DA1B86" w:rsidRPr="00820376" w:rsidRDefault="00DA1B86">
                            <w:pPr>
                              <w:pStyle w:val="NoSpacing"/>
                              <w:pPrChange w:id="444" w:author="Дмитрий Молоденский" w:date="2021-08-10T10:35:00Z">
                                <w:pPr/>
                              </w:pPrChange>
                            </w:pPr>
                            <w:r w:rsidRPr="00DA1B86">
                              <w:rPr>
                                <w:lang w:val="en-GB"/>
                                <w:rPrChange w:id="445"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DA1B86" w:rsidRPr="00820376" w:rsidRDefault="00DA1B86">
                            <w:pPr>
                              <w:pStyle w:val="NoSpacing"/>
                              <w:pPrChange w:id="446" w:author="Дмитрий Молоденский" w:date="2021-08-10T10:35:00Z">
                                <w:pPr/>
                              </w:pPrChange>
                            </w:pPr>
                            <w:r w:rsidRPr="00DA1B86">
                              <w:rPr>
                                <w:lang w:val="en-GB"/>
                                <w:rPrChange w:id="447" w:author="Дмитрий Молоденский" w:date="2021-08-10T10:34:00Z">
                                  <w:rPr>
                                    <w:rFonts w:asciiTheme="minorHAnsi" w:hAnsi="Calibri"/>
                                    <w:color w:val="000000" w:themeColor="text1"/>
                                    <w:kern w:val="24"/>
                                    <w:sz w:val="36"/>
                                    <w:szCs w:val="36"/>
                                    <w:lang w:val="en-GB"/>
                                  </w:rPr>
                                </w:rPrChange>
                              </w:rPr>
                              <w:t>layer</w:t>
                            </w:r>
                          </w:p>
                        </w:txbxContent>
                      </v:textbox>
                    </v:shape>
                    <v:shape id="TextBox 34" o:spid="_x0000_s1046" type="#_x0000_t202" style="position:absolute;left:26642;top:21254;width:10649;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14:paraId="4A93DF49" w14:textId="77777777" w:rsidR="00DA1B86" w:rsidRPr="00DA1B86" w:rsidRDefault="00DA1B86" w:rsidP="00DA1B86">
                            <w:r w:rsidRPr="00DA1B86">
                              <w:rPr>
                                <w:rFonts w:asciiTheme="minorHAnsi" w:hAnsi="Calibri" w:cstheme="minorBidi"/>
                                <w:color w:val="000000" w:themeColor="text1"/>
                                <w:kern w:val="24"/>
                                <w:lang w:val="en-GB"/>
                                <w:rPrChange w:id="448"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v:textbox>
                    </v:shape>
                    <v:shape id="TextBox 35" o:spid="_x0000_s1047" type="#_x0000_t202" style="position:absolute;left:16974;top:3131;width:7550;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" filled="f" stroked="f">
                      <v:textbox style="mso-fit-shape-to-text:t">
                        <w:txbxContent>
                          <w:p w14:paraId="42818094" w14:textId="77777777" w:rsidR="00DA1B86" w:rsidRPr="00DA1B86" w:rsidRDefault="00DA1B86" w:rsidP="00DA1B86">
                            <w:r w:rsidRPr="00DA1B86">
                              <w:rPr>
                                <w:rFonts w:asciiTheme="minorHAnsi" w:hAnsi="Calibri" w:cstheme="minorBidi"/>
                                <w:color w:val="000000" w:themeColor="text1"/>
                                <w:kern w:val="24"/>
                                <w:lang w:val="en-GB"/>
                                <w:rPrChange w:id="449" w:author="Дмитрий Молоденский" w:date="2021-08-10T10:34:00Z">
                                  <w:rPr>
                                    <w:rFonts w:asciiTheme="minorHAnsi" w:hAnsi="Calibri" w:cstheme="minorBidi"/>
                                    <w:color w:val="000000" w:themeColor="text1"/>
                                    <w:kern w:val="24"/>
                                    <w:sz w:val="36"/>
                                    <w:szCs w:val="36"/>
                                    <w:lang w:val="en-GB"/>
                                  </w:rPr>
                                </w:rPrChange>
                              </w:rPr>
                              <w:t>256 units</w:t>
                            </w:r>
                          </w:p>
                        </w:txbxContent>
                      </v:textbox>
                    </v:shape>
                    <v:shape id="TextBox 36" o:spid="_x0000_s1048" type="#_x0000_t202" style="position:absolute;left:29332;top:1812;width:6782;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" filled="f" stroked="f">
                      <v:textbox style="mso-fit-shape-to-text:t">
                        <w:txbxContent>
                          <w:p w14:paraId="0FBE4BF2" w14:textId="77777777" w:rsidR="00DA1B86" w:rsidRPr="00DA1B86" w:rsidRDefault="00DA1B86" w:rsidP="00DA1B86">
                            <w:r w:rsidRPr="00DA1B86">
                              <w:rPr>
                                <w:rFonts w:asciiTheme="minorHAnsi" w:hAnsi="Calibri" w:cstheme="minorBidi"/>
                                <w:color w:val="000000" w:themeColor="text1"/>
                                <w:kern w:val="24"/>
                                <w:lang w:val="en-GB"/>
                                <w:rPrChange w:id="450" w:author="Дмитрий Молоденский" w:date="2021-08-10T10:34:00Z">
                                  <w:rPr>
                                    <w:rFonts w:asciiTheme="minorHAnsi" w:hAnsi="Calibri" w:cstheme="minorBidi"/>
                                    <w:color w:val="000000" w:themeColor="text1"/>
                                    <w:kern w:val="24"/>
                                    <w:sz w:val="36"/>
                                    <w:szCs w:val="36"/>
                                    <w:lang w:val="en-GB"/>
                                  </w:rPr>
                                </w:rPrChange>
                              </w:rPr>
                              <w:t>80 units</w:t>
                            </w:r>
                          </w:p>
                        </w:txbxContent>
                      </v:textbox>
                    </v:shape>
                    <v:shape id="TextBox 37" o:spid="_x0000_s1049" type="#_x0000_t202" style="position:absolute;left:42217;top:7453;width:5410;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" filled="f" stroked="f">
                      <v:textbox style="mso-fit-shape-to-text:t">
                        <w:txbxContent>
                          <w:p w14:paraId="5AFDD68C" w14:textId="77777777" w:rsidR="00DA1B86" w:rsidRPr="00DA1B86" w:rsidRDefault="00DA1B86" w:rsidP="00DA1B86">
                            <w:r w:rsidRPr="00DA1B86">
                              <w:rPr>
                                <w:rFonts w:asciiTheme="minorHAnsi" w:hAnsi="Calibri" w:cstheme="minorBidi"/>
                                <w:color w:val="000000" w:themeColor="text1"/>
                                <w:kern w:val="24"/>
                                <w:lang w:val="en-GB"/>
                                <w:rPrChange w:id="451" w:author="Дмитрий Молоденский" w:date="2021-08-10T10:34:00Z">
                                  <w:rPr>
                                    <w:rFonts w:asciiTheme="minorHAnsi" w:hAnsi="Calibri" w:cstheme="minorBidi"/>
                                    <w:color w:val="000000" w:themeColor="text1"/>
                                    <w:kern w:val="24"/>
                                    <w:sz w:val="36"/>
                                    <w:szCs w:val="36"/>
                                    <w:lang w:val="en-GB"/>
                                  </w:rPr>
                                </w:rPrChange>
                              </w:rPr>
                              <w:t>1 unit</w:t>
                            </w:r>
                          </w:p>
                        </w:txbxContent>
                      </v:textbox>
                    </v:shape>
                    <v:shape id="TextBox 16" o:spid="_x0000_s1050" type="#_x0000_t202" style="position:absolute;left:9988;top:16278;width:7188;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" filled="f" stroked="f">
                      <v:textbox style="mso-fit-shape-to-text:t">
                        <w:txbxContent>
                          <w:p w14:paraId="40BD317B" w14:textId="2AD82800" w:rsidR="00DA1B86" w:rsidRDefault="00DA1B86" w:rsidP="00DA1B86">
                            <w:ins w:id="452" w:author="Дмитрий Молоденский" w:date="2021-08-10T10:36:00Z">
                              <w:r>
                                <w:rPr>
                                  <w:rFonts w:ascii="Calibri" w:hAnsi="Calibri" w:cs="Arial"/>
                                  <w:color w:val="7F7F7F"/>
                                  <w:kern w:val="24"/>
                                  <w:sz w:val="28"/>
                                  <w:szCs w:val="28"/>
                                  <w:lang w:val="en-GB"/>
                                </w:rPr>
                                <w:t>s</w:t>
                              </w:r>
                            </w:ins>
                            <w:del w:id="453"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v:textbox>
                    </v:shape>
                  </v:group>
                  <w10:anchorlock/>
                </v:group>
              </w:pict>
            </mc:Fallback>
          </mc:AlternateContent>
        </w:r>
      </w:ins>
      <w:del w:id="454" w:author="Дмитрий Молоденский" w:date="2021-08-10T10:33:00Z">
        <w:r w:rsidR="00B018F8" w:rsidRPr="008F6548" w:rsidDel="00DA1B86">
          <w:rPr>
            <w:noProof/>
            <w:lang w:val="en-US"/>
          </w:rPr>
          <mc:AlternateContent>
            <mc:Choice Requires="wps">
              <w:drawing>
                <wp:anchor distT="45720" distB="45720" distL="114300" distR="114300" simplePos="0" relativeHeight="251754496" behindDoc="0" locked="0" layoutInCell="1" allowOverlap="1" wp14:anchorId="042CDCEF" wp14:editId="0E59AC32">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3A480F" w:rsidRPr="008F6548" w:rsidRDefault="003A480F" w:rsidP="00B018F8">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DCEF" id="Text Box 2" o:spid="_x0000_s1051"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Gd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" filled="f" stroked="f">
                  <v:textbox>
                    <w:txbxContent>
                      <w:p w14:paraId="30573635" w14:textId="77777777" w:rsidR="003A480F" w:rsidRPr="008F6548" w:rsidRDefault="003A480F" w:rsidP="00B018F8">
                        <w:r w:rsidRPr="008F6548">
                          <w:rPr>
                            <w:lang w:val="en-US"/>
                          </w:rPr>
                          <w:t>80 units</w:t>
                        </w:r>
                      </w:p>
                    </w:txbxContent>
                  </v:textbox>
                </v:shape>
              </w:pict>
            </mc:Fallback>
          </mc:AlternateContent>
        </w:r>
        <w:r w:rsidR="00B018F8" w:rsidRPr="008F6548" w:rsidDel="00DA1B86">
          <w:rPr>
            <w:noProof/>
            <w:lang w:val="en-US"/>
          </w:rPr>
          <mc:AlternateContent>
            <mc:Choice Requires="wps">
              <w:drawing>
                <wp:anchor distT="45720" distB="45720" distL="114300" distR="114300" simplePos="0" relativeHeight="251755520" behindDoc="0" locked="0" layoutInCell="1" allowOverlap="1" wp14:anchorId="38319471" wp14:editId="3CBAE309">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3A480F" w:rsidRPr="008F6548" w:rsidRDefault="003A480F" w:rsidP="00B018F8">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52"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A57PuoDAIA&#10;APsDAAAOAAAAAAAAAAAAAAAAAC4CAABkcnMvZTJvRG9jLnhtbFBLAQItABQABgAIAAAAIQAUGtcS&#10;3wAAAAsBAAAPAAAAAAAAAAAAAAAAAGYEAABkcnMvZG93bnJldi54bWxQSwUGAAAAAAQABADzAAAA&#10;cgUAAAAA&#10;" filled="f" stroked="f">
                  <v:textbox>
                    <w:txbxContent>
                      <w:p w14:paraId="28D5725E" w14:textId="77777777" w:rsidR="003A480F" w:rsidRPr="008F6548" w:rsidRDefault="003A480F" w:rsidP="00B018F8">
                        <w:r w:rsidRPr="008F6548">
                          <w:rPr>
                            <w:lang w:val="en-US"/>
                          </w:rPr>
                          <w:t>1 unit</w:t>
                        </w:r>
                      </w:p>
                    </w:txbxContent>
                  </v:textbox>
                </v:shape>
              </w:pict>
            </mc:Fallback>
          </mc:AlternateContent>
        </w:r>
        <w:r w:rsidR="00B018F8" w:rsidRPr="008F6548" w:rsidDel="00DA1B86">
          <w:rPr>
            <w:noProof/>
            <w:lang w:val="en-US"/>
          </w:rPr>
          <mc:AlternateContent>
            <mc:Choice Requires="wps">
              <w:drawing>
                <wp:anchor distT="45720" distB="45720" distL="114300" distR="114300" simplePos="0" relativeHeight="251753472" behindDoc="0" locked="0" layoutInCell="1" allowOverlap="1" wp14:anchorId="01D14752" wp14:editId="52E7ADC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3A480F" w:rsidRPr="008F6548" w:rsidRDefault="003A480F" w:rsidP="00B018F8">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53"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" filled="f" stroked="f">
                  <v:textbox>
                    <w:txbxContent>
                      <w:p w14:paraId="2319D468" w14:textId="77777777" w:rsidR="003A480F" w:rsidRPr="008F6548" w:rsidRDefault="003A480F" w:rsidP="00B018F8">
                        <w:r w:rsidRPr="008F6548">
                          <w:rPr>
                            <w:lang w:val="en-US"/>
                          </w:rPr>
                          <w:t>256 units</w:t>
                        </w:r>
                      </w:p>
                    </w:txbxContent>
                  </v:textbox>
                </v:shape>
              </w:pict>
            </mc:Fallback>
          </mc:AlternateContent>
        </w:r>
        <w:commentRangeStart w:id="455"/>
        <w:r w:rsidR="00B018F8" w:rsidRPr="00D50857" w:rsidDel="00DA1B86">
          <w:rPr>
            <w:noProof/>
            <w:lang w:val="en-US"/>
          </w:rPr>
          <w:drawing>
            <wp:inline distT="0" distB="0" distL="0" distR="0" wp14:anchorId="0FBCB2A8" wp14:editId="1260B897">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66745"/>
                      </a:xfrm>
                      <a:prstGeom prst="rect">
                        <a:avLst/>
                      </a:prstGeom>
                    </pic:spPr>
                  </pic:pic>
                </a:graphicData>
              </a:graphic>
            </wp:inline>
          </w:drawing>
        </w:r>
      </w:del>
      <w:commentRangeEnd w:id="455"/>
    </w:p>
    <w:p w14:paraId="29DB3FFE" w14:textId="2B6B6D89" w:rsidR="00817D80" w:rsidDel="00E72526" w:rsidRDefault="00817D80">
      <w:pPr>
        <w:pStyle w:val="Caption"/>
        <w:rPr>
          <w:del w:id="456" w:author="Дмитрий Молоденский" w:date="2021-08-10T10:37:00Z"/>
        </w:rPr>
      </w:pPr>
      <w:bookmarkStart w:id="457" w:name="_Ref79175138"/>
      <w:r>
        <w:t xml:space="preserve">Figure </w:t>
      </w:r>
      <w:r w:rsidR="0021777F">
        <w:fldChar w:fldCharType="begin"/>
      </w:r>
      <w:r w:rsidR="0021777F">
        <w:rPr>
          <w:i w:val="0"/>
          <w:iCs w:val="0"/>
        </w:rPr>
        <w:instrText xml:space="preserve"> SEQ Figure \* ARABIC </w:instrText>
      </w:r>
      <w:r w:rsidR="0021777F">
        <w:fldChar w:fldCharType="separate"/>
      </w:r>
      <w:r w:rsidR="001B4873">
        <w:rPr>
          <w:noProof/>
        </w:rPr>
        <w:t>2</w:t>
      </w:r>
      <w:r w:rsidR="0021777F">
        <w:rPr>
          <w:noProof/>
        </w:rPr>
        <w:fldChar w:fldCharType="end"/>
      </w:r>
      <w:bookmarkEnd w:id="457"/>
      <w:r>
        <w:rPr>
          <w:lang w:val="en-US"/>
        </w:rPr>
        <w:t>. Architecture</w:t>
      </w:r>
      <w:r w:rsidR="000B33B3">
        <w:rPr>
          <w:lang w:val="en-US"/>
        </w:rPr>
        <w:t xml:space="preserve"> of the neural networks trained for MW/Dmax estimation</w:t>
      </w:r>
    </w:p>
    <w:p w14:paraId="372191B9" w14:textId="5355FDE8" w:rsidR="00B018F8" w:rsidRDefault="00B018F8">
      <w:pPr>
        <w:pStyle w:val="Caption"/>
        <w:rPr>
          <w:lang w:val="en-US"/>
        </w:rPr>
        <w:pPrChange w:id="458" w:author="Дмитрий Молоденский" w:date="2021-08-10T10:37:00Z">
          <w:pPr>
            <w:pStyle w:val="NormalWeb"/>
          </w:pPr>
        </w:pPrChange>
      </w:pPr>
      <w:del w:id="459" w:author="Дмитрий Молоденский" w:date="2021-08-10T10:37:00Z">
        <w:r w:rsidDel="00E72526">
          <w:rPr>
            <w:rStyle w:val="CommentReference"/>
            <w:rFonts w:eastAsiaTheme="minorHAnsi" w:cstheme="minorBidi"/>
          </w:rPr>
          <w:commentReference w:id="455"/>
        </w:r>
      </w:del>
    </w:p>
    <w:p w14:paraId="7806EE65" w14:textId="77777777" w:rsidR="00C45C9A" w:rsidRDefault="00C45C9A" w:rsidP="00B018F8">
      <w:pPr>
        <w:pStyle w:val="NormalWeb"/>
        <w:rPr>
          <w:lang w:val="en-US"/>
        </w:rPr>
      </w:pPr>
    </w:p>
    <w:p w14:paraId="0AC3472C" w14:textId="74C3E634" w:rsidR="00C45C9A" w:rsidRDefault="00C45C9A" w:rsidP="005F11A9">
      <w:pPr>
        <w:pStyle w:val="Heading2"/>
        <w:rPr>
          <w:lang w:val="en-US"/>
        </w:rPr>
      </w:pPr>
      <w:r>
        <w:rPr>
          <w:lang w:val="en-US"/>
        </w:rPr>
        <w:t>Application to</w:t>
      </w:r>
      <w:ins w:id="460" w:author="dmitri" w:date="2021-08-08T15:38:00Z">
        <w:r w:rsidR="006329E8">
          <w:rPr>
            <w:lang w:val="en-US"/>
          </w:rPr>
          <w:t xml:space="preserve"> the</w:t>
        </w:r>
      </w:ins>
      <w:r>
        <w:rPr>
          <w:lang w:val="en-US"/>
        </w:rPr>
        <w:t xml:space="preserve"> experimental data</w:t>
      </w:r>
    </w:p>
    <w:p w14:paraId="15D1A158" w14:textId="4590AD29" w:rsidR="00C45C9A" w:rsidRDefault="00C45C9A">
      <w:pPr>
        <w:pStyle w:val="NormalWeb"/>
        <w:rPr>
          <w:lang w:val="en-US"/>
        </w:rPr>
      </w:pPr>
      <w:r>
        <w:rPr>
          <w:lang w:val="en-US"/>
        </w:rPr>
        <w:t>To prepare the input data for the format of the NNs, the further steps are required:</w:t>
      </w:r>
    </w:p>
    <w:p w14:paraId="293B013B" w14:textId="2D29F5F1" w:rsidR="00C45C9A" w:rsidRDefault="000F7744" w:rsidP="005F11A9">
      <w:pPr>
        <w:pStyle w:val="NormalWeb"/>
        <w:numPr>
          <w:ilvl w:val="0"/>
          <w:numId w:val="2"/>
        </w:numPr>
        <w:rPr>
          <w:lang w:val="en-US"/>
        </w:rPr>
      </w:pPr>
      <w:r>
        <w:rPr>
          <w:lang w:val="en-US"/>
        </w:rPr>
        <w:t>e</w:t>
      </w:r>
      <w:r w:rsidR="00C45C9A">
        <w:rPr>
          <w:lang w:val="en-US"/>
        </w:rPr>
        <w:t>stimate I(0) from the Guinier approximation using AUTORG (Petoukhov, 2007)</w:t>
      </w:r>
      <w:r>
        <w:rPr>
          <w:lang w:val="en-US"/>
        </w:rPr>
        <w:t>;</w:t>
      </w:r>
    </w:p>
    <w:p w14:paraId="19CE2142" w14:textId="0C037445" w:rsidR="00C45C9A" w:rsidRDefault="000F7744" w:rsidP="005F11A9">
      <w:pPr>
        <w:pStyle w:val="NormalWeb"/>
        <w:numPr>
          <w:ilvl w:val="0"/>
          <w:numId w:val="2"/>
        </w:numPr>
        <w:rPr>
          <w:lang w:val="en-US"/>
        </w:rPr>
      </w:pPr>
      <w:r>
        <w:rPr>
          <w:lang w:val="en-US"/>
        </w:rPr>
        <w:t>n</w:t>
      </w:r>
      <w:r w:rsidR="00C45C9A">
        <w:rPr>
          <w:lang w:val="en-US"/>
        </w:rPr>
        <w:t>ormalize the data to I(0) = 1</w:t>
      </w:r>
      <w:r>
        <w:rPr>
          <w:lang w:val="en-US"/>
        </w:rPr>
        <w:t>;</w:t>
      </w:r>
    </w:p>
    <w:p w14:paraId="5637F7C8" w14:textId="225F78E3" w:rsidR="00C45C9A" w:rsidRDefault="000F7744" w:rsidP="00C45C9A">
      <w:pPr>
        <w:pStyle w:val="NormalWeb"/>
        <w:numPr>
          <w:ilvl w:val="0"/>
          <w:numId w:val="2"/>
        </w:numPr>
        <w:rPr>
          <w:lang w:val="en-US"/>
        </w:rPr>
      </w:pPr>
      <w:r>
        <w:rPr>
          <w:lang w:val="en-US"/>
        </w:rPr>
        <w:t>c</w:t>
      </w:r>
      <w:r w:rsidR="00C45C9A">
        <w:rPr>
          <w:lang w:val="en-US"/>
        </w:rPr>
        <w:t>onvert to Å</w:t>
      </w:r>
      <w:r w:rsidR="00C45C9A" w:rsidRPr="005F11A9">
        <w:rPr>
          <w:vertAlign w:val="superscript"/>
          <w:lang w:val="en-US"/>
        </w:rPr>
        <w:t>-1</w:t>
      </w:r>
      <w:r w:rsidR="00C45C9A">
        <w:rPr>
          <w:vertAlign w:val="superscript"/>
          <w:lang w:val="en-US"/>
        </w:rPr>
        <w:t xml:space="preserve"> </w:t>
      </w:r>
      <w:r w:rsidR="00C45C9A" w:rsidRPr="005F11A9">
        <w:rPr>
          <w:lang w:val="en-US"/>
        </w:rPr>
        <w:t>if necessary</w:t>
      </w:r>
      <w:r>
        <w:rPr>
          <w:lang w:val="en-US"/>
        </w:rPr>
        <w:t>;</w:t>
      </w:r>
      <w:r w:rsidR="00C45C9A">
        <w:rPr>
          <w:lang w:val="en-US"/>
        </w:rPr>
        <w:t xml:space="preserve"> rebin to the grid of the training set.</w:t>
      </w:r>
    </w:p>
    <w:p w14:paraId="549F87D6" w14:textId="59903D33" w:rsidR="00C45C9A" w:rsidRDefault="00C45C9A">
      <w:pPr>
        <w:pStyle w:val="NormalWeb"/>
        <w:rPr>
          <w:lang w:val="en-US"/>
        </w:rPr>
      </w:pPr>
      <w:r>
        <w:rPr>
          <w:lang w:val="en-US"/>
        </w:rPr>
        <w:t>The angular range of the input SAXS data must match the range used for NN training.</w:t>
      </w:r>
      <w:r w:rsidR="00877A2F">
        <w:rPr>
          <w:lang w:val="en-US"/>
        </w:rPr>
        <w:t xml:space="preserve"> The sample type (folded protein/IDP/nucleic acid) must match the applied NN type.</w:t>
      </w:r>
    </w:p>
    <w:p w14:paraId="6579649E" w14:textId="77777777" w:rsidR="00C45C9A" w:rsidRDefault="00C45C9A" w:rsidP="00B018F8">
      <w:pPr>
        <w:pStyle w:val="NormalWeb"/>
        <w:rPr>
          <w:lang w:val="en-US"/>
        </w:rPr>
      </w:pPr>
    </w:p>
    <w:p w14:paraId="5660F30E" w14:textId="73CBD21C" w:rsidR="00C71AA0" w:rsidRDefault="002C102E" w:rsidP="00D70407">
      <w:pPr>
        <w:pStyle w:val="Heading1"/>
        <w:rPr>
          <w:lang w:val="en-US"/>
        </w:rPr>
      </w:pPr>
      <w:r>
        <w:rPr>
          <w:lang w:val="en-US"/>
        </w:rPr>
        <w:lastRenderedPageBreak/>
        <w:t>Results and discussion</w:t>
      </w:r>
    </w:p>
    <w:p w14:paraId="4828D19E" w14:textId="6313925B" w:rsidR="00A75FAC" w:rsidRDefault="00A16037">
      <w:pPr>
        <w:pStyle w:val="NormalWeb"/>
        <w:rPr>
          <w:lang w:val="en-US"/>
        </w:rPr>
      </w:pPr>
      <w:r>
        <w:rPr>
          <w:lang w:val="en-US"/>
        </w:rPr>
        <w:t xml:space="preserve">To evaluate the performance on the simulated test set data and experimental data from SASBDB </w:t>
      </w:r>
      <w:ins w:id="461" w:author="Дмитрий Молоденский" w:date="2021-08-10T10:08:00Z">
        <w:r w:rsidR="00744E93">
          <w:rPr>
            <w:lang w:val="en-US"/>
          </w:rPr>
          <w:fldChar w:fldCharType="begin" w:fldLock="1"/>
        </w:r>
      </w:ins>
      <w:r w:rsidR="007E2236">
        <w:rPr>
          <w:lang w:val="en-US"/>
        </w:rPr>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744E93">
        <w:rPr>
          <w:lang w:val="en-US"/>
        </w:rPr>
        <w:fldChar w:fldCharType="separate"/>
      </w:r>
      <w:r w:rsidR="00744E93" w:rsidRPr="00744E93">
        <w:rPr>
          <w:noProof/>
          <w:lang w:val="en-US"/>
        </w:rPr>
        <w:t>(Kikhney et al., 2019)</w:t>
      </w:r>
      <w:ins w:id="462" w:author="Дмитрий Молоденский" w:date="2021-08-10T10:08:00Z">
        <w:r w:rsidR="00744E93">
          <w:rPr>
            <w:lang w:val="en-US"/>
          </w:rPr>
          <w:fldChar w:fldCharType="end"/>
        </w:r>
      </w:ins>
      <w:del w:id="463" w:author="Дмитрий Молоденский" w:date="2021-08-10T10:08:00Z">
        <w:r w:rsidRPr="005F11A9" w:rsidDel="00744E93">
          <w:rPr>
            <w:highlight w:val="yellow"/>
            <w:lang w:val="en-US"/>
          </w:rPr>
          <w:delText>[Ref.]</w:delText>
        </w:r>
        <w:r w:rsidDel="00744E93">
          <w:rPr>
            <w:lang w:val="en-US"/>
          </w:rPr>
          <w:delText xml:space="preserve"> </w:delText>
        </w:r>
      </w:del>
      <w:del w:id="464" w:author="dmitri" w:date="2021-08-08T15:43:00Z">
        <w:r w:rsidDel="001E68F7">
          <w:rPr>
            <w:lang w:val="en-US"/>
          </w:rPr>
          <w:delText>we used</w:delText>
        </w:r>
        <w:r w:rsidRPr="00A16037" w:rsidDel="001E68F7">
          <w:rPr>
            <w:lang w:val="en-US"/>
          </w:rPr>
          <w:delText xml:space="preserve"> </w:delText>
        </w:r>
      </w:del>
      <w:del w:id="465" w:author="dmitri" w:date="2021-08-08T15:44:00Z">
        <w:r w:rsidDel="001E68F7">
          <w:rPr>
            <w:lang w:val="en-US"/>
          </w:rPr>
          <w:delText>the</w:delText>
        </w:r>
      </w:del>
      <w:ins w:id="466" w:author="dmitri" w:date="2021-08-08T15:44:00Z">
        <w:r w:rsidR="001E68F7">
          <w:rPr>
            <w:lang w:val="en-US"/>
          </w:rPr>
          <w:t>an</w:t>
        </w:r>
      </w:ins>
      <w:r>
        <w:rPr>
          <w:lang w:val="en-US"/>
        </w:rPr>
        <w:t xml:space="preserve"> average relative error </w:t>
      </w:r>
      <w:ins w:id="467" w:author="dmitri" w:date="2021-08-08T15:44:00Z">
        <w:r w:rsidR="001E68F7">
          <w:rPr>
            <w:lang w:val="en-US"/>
          </w:rPr>
          <w:t xml:space="preserve">was used </w:t>
        </w:r>
      </w:ins>
      <w:r>
        <w:rPr>
          <w:lang w:val="en-US"/>
        </w:rPr>
        <w:t xml:space="preserve">as </w:t>
      </w:r>
      <w:r w:rsidR="00F252E9">
        <w:rPr>
          <w:lang w:val="en-US"/>
        </w:rPr>
        <w:t>a metric of the prediction accuracy</w:t>
      </w:r>
      <w:del w:id="468" w:author="dmitri" w:date="2021-08-08T15:44:00Z">
        <w:r w:rsidR="00A75FAC" w:rsidDel="001E68F7">
          <w:rPr>
            <w:lang w:val="en-US"/>
          </w:rPr>
          <w:delText>:</w:delText>
        </w:r>
      </w:del>
    </w:p>
    <w:p w14:paraId="0BE688FD" w14:textId="20622E46" w:rsidR="00A75FAC" w:rsidRDefault="00EB44E1" w:rsidP="005F11A9">
      <w:pPr>
        <w:pStyle w:val="NormalWeb"/>
        <w:rPr>
          <w:lang w:val="en-US"/>
        </w:rPr>
      </w:pPr>
      <m:oMath>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rel</m:t>
                </m:r>
              </m:sub>
            </m:sSub>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lang w:val="en-US"/>
              </w:rPr>
            </m:ctrlPr>
          </m:naryPr>
          <m:sub>
            <m:r>
              <w:rPr>
                <w:rFonts w:ascii="Cambria Math" w:hAnsi="Cambria Math"/>
                <w:lang w:val="en-US"/>
              </w:rPr>
              <m:t>i</m:t>
            </m:r>
          </m:sub>
          <m:sup/>
          <m:e>
            <m:f>
              <m:fPr>
                <m:ctrlPr>
                  <w:rPr>
                    <w:rFonts w:ascii="Cambria Math" w:hAnsi="Cambria Math"/>
                    <w:lang w:val="en-US"/>
                  </w:rPr>
                </m:ctrlPr>
              </m:fPr>
              <m:num>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e>
                </m:d>
              </m:num>
              <m:den>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den>
            </m:f>
          </m:e>
        </m:nary>
      </m:oMath>
      <w:r w:rsidR="00A75FAC">
        <w:rPr>
          <w:lang w:val="en-US"/>
        </w:rPr>
        <w:tab/>
      </w:r>
      <w:r w:rsidR="0086533F">
        <w:rPr>
          <w:lang w:val="en-US"/>
        </w:rPr>
        <w:t>,</w:t>
      </w:r>
      <w:r w:rsidR="00A75FAC">
        <w:rPr>
          <w:lang w:val="en-US"/>
        </w:rPr>
        <w:tab/>
      </w:r>
      <w:r w:rsidR="00A75FAC">
        <w:rPr>
          <w:lang w:val="en-US"/>
        </w:rPr>
        <w:tab/>
      </w:r>
      <w:r w:rsidR="00A75FAC">
        <w:rPr>
          <w:lang w:val="en-US"/>
        </w:rPr>
        <w:tab/>
      </w:r>
      <w:r w:rsidR="00A75FAC">
        <w:rPr>
          <w:lang w:val="en-US"/>
        </w:rPr>
        <w:tab/>
      </w:r>
      <w:r w:rsidR="00A75FAC">
        <w:rPr>
          <w:lang w:val="en-US"/>
        </w:rPr>
        <w:tab/>
        <w:t>(1</w:t>
      </w:r>
      <w:r w:rsidR="00172DB3">
        <w:rPr>
          <w:lang w:val="en-US"/>
        </w:rPr>
        <w:t>1</w:t>
      </w:r>
      <w:r w:rsidR="00A75FAC">
        <w:rPr>
          <w:lang w:val="en-US"/>
        </w:rPr>
        <w:t>)</w:t>
      </w:r>
    </w:p>
    <w:p w14:paraId="283563DE" w14:textId="709AFB8F" w:rsidR="00A75FAC" w:rsidRDefault="0086533F" w:rsidP="00D70407">
      <w:pPr>
        <w:pStyle w:val="NormalWeb"/>
        <w:rPr>
          <w:lang w:val="en-US"/>
        </w:rPr>
      </w:pPr>
      <w:r>
        <w:rPr>
          <w:lang w:val="en-US"/>
        </w:rPr>
        <w:t>w</w:t>
      </w:r>
      <w:r w:rsidR="00A75FAC">
        <w:rPr>
          <w:lang w:val="en-US"/>
        </w:rPr>
        <w:t xml:space="preserve">here </w:t>
      </w:r>
      <w:r w:rsidR="00A75FAC" w:rsidRPr="00BE3A72">
        <w:rPr>
          <w:i/>
          <w:iCs/>
          <w:lang w:val="en-US"/>
        </w:rPr>
        <w:t>N</w:t>
      </w:r>
      <w:r w:rsidR="00A75FAC">
        <w:rPr>
          <w:lang w:val="en-US"/>
        </w:rPr>
        <w:t xml:space="preserve"> is the total number of models in the test set, </w:t>
      </w:r>
      <w:r w:rsidR="00A75FAC" w:rsidRPr="00873B7C">
        <w:rPr>
          <w:i/>
          <w:iCs/>
          <w:lang w:val="en-US"/>
        </w:rPr>
        <w:t>P</w:t>
      </w:r>
      <w:r w:rsidR="00A75FAC">
        <w:rPr>
          <w:lang w:val="en-US"/>
        </w:rPr>
        <w:t xml:space="preserve"> is </w:t>
      </w:r>
      <w:r w:rsidR="00E15626">
        <w:rPr>
          <w:lang w:val="en-US"/>
        </w:rPr>
        <w:t xml:space="preserve">the </w:t>
      </w:r>
      <w:r w:rsidR="00A75FAC">
        <w:rPr>
          <w:lang w:val="en-US"/>
        </w:rPr>
        <w:t>predicted value</w:t>
      </w:r>
      <w:r w:rsidR="00F44AD3">
        <w:rPr>
          <w:lang w:val="en-US"/>
        </w:rPr>
        <w:t xml:space="preserve"> (either MW or </w:t>
      </w:r>
      <w:r w:rsidR="00F44AD3" w:rsidRPr="005F11A9">
        <w:rPr>
          <w:iCs/>
          <w:lang w:val="en-US"/>
        </w:rPr>
        <w:t>D</w:t>
      </w:r>
      <w:r w:rsidR="00F44AD3" w:rsidRPr="005F11A9">
        <w:rPr>
          <w:iCs/>
          <w:vertAlign w:val="subscript"/>
          <w:lang w:val="en-US"/>
        </w:rPr>
        <w:t>max</w:t>
      </w:r>
      <w:r w:rsidR="00F44AD3" w:rsidRPr="00F252E9">
        <w:rPr>
          <w:lang w:val="en-US"/>
        </w:rPr>
        <w:t>)</w:t>
      </w:r>
      <w:r w:rsidR="00A75FAC">
        <w:rPr>
          <w:lang w:val="en-US"/>
        </w:rPr>
        <w:t xml:space="preserve"> and </w:t>
      </w:r>
      <w:r w:rsidR="00A75FAC" w:rsidRPr="00873B7C">
        <w:rPr>
          <w:i/>
          <w:iCs/>
          <w:lang w:val="en-US"/>
        </w:rPr>
        <w:t>GT</w:t>
      </w:r>
      <w:r w:rsidR="00A75FAC">
        <w:rPr>
          <w:lang w:val="en-US"/>
        </w:rPr>
        <w:t xml:space="preserve"> is the ground truth value.</w:t>
      </w:r>
      <w:r w:rsidR="00374118">
        <w:rPr>
          <w:lang w:val="en-US"/>
        </w:rPr>
        <w:t xml:space="preserve"> In addition to the average, we computed the median relative error to control for the </w:t>
      </w:r>
      <w:r w:rsidR="00374118" w:rsidRPr="00374118">
        <w:rPr>
          <w:lang w:val="en-US"/>
        </w:rPr>
        <w:t>skewness</w:t>
      </w:r>
      <w:r w:rsidR="00FC116B">
        <w:rPr>
          <w:lang w:val="en-US"/>
        </w:rPr>
        <w:t xml:space="preserve"> of the error distribution.</w:t>
      </w:r>
      <w:r w:rsidR="00374118">
        <w:rPr>
          <w:lang w:val="en-US"/>
        </w:rPr>
        <w:t xml:space="preserve"> </w:t>
      </w:r>
    </w:p>
    <w:p w14:paraId="449D4A93" w14:textId="036AAE51" w:rsidR="00F252E9" w:rsidRDefault="00F252E9" w:rsidP="00D70407">
      <w:pPr>
        <w:pStyle w:val="NormalWeb"/>
        <w:rPr>
          <w:lang w:val="en-US"/>
        </w:rPr>
      </w:pPr>
      <w:r>
        <w:rPr>
          <w:lang w:val="en-US"/>
        </w:rPr>
        <w:t>For NNs trained on smooth</w:t>
      </w:r>
      <w:r w:rsidR="004C161F">
        <w:rPr>
          <w:lang w:val="en-US"/>
        </w:rPr>
        <w:t xml:space="preserve"> (i.e. without added noise)</w:t>
      </w:r>
      <w:r>
        <w:rPr>
          <w:lang w:val="en-US"/>
        </w:rPr>
        <w:t xml:space="preserve"> data</w:t>
      </w:r>
      <w:r w:rsidR="000B33B3">
        <w:rPr>
          <w:lang w:val="en-US"/>
        </w:rPr>
        <w:t xml:space="preserve"> up to</w:t>
      </w:r>
      <w:r w:rsidR="004C161F">
        <w:rPr>
          <w:lang w:val="en-US"/>
        </w:rPr>
        <w:t xml:space="preserve"> s</w:t>
      </w:r>
      <w:r w:rsidR="000B33B3" w:rsidRPr="005F11A9">
        <w:rPr>
          <w:vertAlign w:val="subscript"/>
          <w:lang w:val="en-US"/>
        </w:rPr>
        <w:t>max</w:t>
      </w:r>
      <w:r w:rsidR="004C161F">
        <w:rPr>
          <w:lang w:val="en-US"/>
        </w:rPr>
        <w:t xml:space="preserve"> </w:t>
      </w:r>
      <w:r w:rsidR="000B33B3">
        <w:rPr>
          <w:lang w:val="en-US"/>
        </w:rPr>
        <w:t>=</w:t>
      </w:r>
      <w:r w:rsidR="004C161F">
        <w:rPr>
          <w:lang w:val="en-US"/>
        </w:rPr>
        <w:t xml:space="preserve"> 1.0 Å</w:t>
      </w:r>
      <w:r w:rsidR="004C161F" w:rsidRPr="005F11A9">
        <w:rPr>
          <w:vertAlign w:val="superscript"/>
          <w:lang w:val="en-US"/>
        </w:rPr>
        <w:t>-1</w:t>
      </w:r>
      <w:r>
        <w:rPr>
          <w:lang w:val="en-US"/>
        </w:rPr>
        <w:t xml:space="preserve"> and applied to the smooth test sets</w:t>
      </w:r>
      <w:r w:rsidR="000B33B3">
        <w:rPr>
          <w:lang w:val="en-US"/>
        </w:rPr>
        <w:t>,</w:t>
      </w:r>
      <w:r>
        <w:rPr>
          <w:lang w:val="en-US"/>
        </w:rPr>
        <w:t xml:space="preserve"> we obtained the results presented in Table 1. For folded protein</w:t>
      </w:r>
      <w:ins w:id="469" w:author="dmitri" w:date="2021-08-08T15:46:00Z">
        <w:r w:rsidR="001E68F7">
          <w:rPr>
            <w:lang w:val="en-US"/>
          </w:rPr>
          <w:t>s</w:t>
        </w:r>
      </w:ins>
      <w:del w:id="470" w:author="dmitri" w:date="2021-08-08T15:46:00Z">
        <w:r w:rsidR="004C161F" w:rsidDel="001E68F7">
          <w:rPr>
            <w:lang w:val="en-US"/>
          </w:rPr>
          <w:delText xml:space="preserve"> data</w:delText>
        </w:r>
      </w:del>
      <w:ins w:id="471" w:author="dmitri" w:date="2021-08-08T15:46:00Z">
        <w:r w:rsidR="001E68F7">
          <w:rPr>
            <w:lang w:val="en-US"/>
          </w:rPr>
          <w:t>,</w:t>
        </w:r>
      </w:ins>
      <w:r>
        <w:rPr>
          <w:lang w:val="en-US"/>
        </w:rPr>
        <w:t xml:space="preserve"> the</w:t>
      </w:r>
      <w:r w:rsidR="007F0DF4">
        <w:rPr>
          <w:lang w:val="en-US"/>
        </w:rPr>
        <w:t xml:space="preserve"> plots of the predicted values vs. ground truth values</w:t>
      </w:r>
      <w:r>
        <w:rPr>
          <w:lang w:val="en-US"/>
        </w:rPr>
        <w:t xml:space="preserve"> are shown in </w:t>
      </w:r>
      <w:r w:rsidR="000B33B3">
        <w:rPr>
          <w:lang w:val="en-US"/>
        </w:rPr>
        <w:fldChar w:fldCharType="begin"/>
      </w:r>
      <w:r w:rsidR="000B33B3">
        <w:rPr>
          <w:lang w:val="en-US"/>
        </w:rPr>
        <w:instrText xml:space="preserve"> REF _Ref79176304 \h </w:instrText>
      </w:r>
      <w:r w:rsidR="000B33B3">
        <w:rPr>
          <w:lang w:val="en-US"/>
        </w:rPr>
      </w:r>
      <w:r w:rsidR="000B33B3">
        <w:rPr>
          <w:lang w:val="en-US"/>
        </w:rPr>
        <w:fldChar w:fldCharType="separate"/>
      </w:r>
      <w:r w:rsidR="000B33B3">
        <w:t xml:space="preserve">Figure </w:t>
      </w:r>
      <w:r w:rsidR="000B33B3">
        <w:rPr>
          <w:noProof/>
        </w:rPr>
        <w:t>3</w:t>
      </w:r>
      <w:r w:rsidR="000B33B3">
        <w:rPr>
          <w:lang w:val="en-US"/>
        </w:rPr>
        <w:fldChar w:fldCharType="end"/>
      </w:r>
      <w:r>
        <w:rPr>
          <w:lang w:val="en-US"/>
        </w:rPr>
        <w:t>.</w:t>
      </w:r>
      <w:r w:rsidR="007F0DF4">
        <w:rPr>
          <w:lang w:val="en-US"/>
        </w:rPr>
        <w:t xml:space="preserve"> </w:t>
      </w:r>
    </w:p>
    <w:p w14:paraId="324592D6" w14:textId="77777777" w:rsidR="000451A5" w:rsidRDefault="000451A5" w:rsidP="00D70407">
      <w:pPr>
        <w:pStyle w:val="NormalWeb"/>
        <w:rPr>
          <w:lang w:val="en-US"/>
        </w:rPr>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c>
          <w:tcPr>
            <w:tcW w:w="1869" w:type="dxa"/>
          </w:tcPr>
          <w:p w14:paraId="68A1D7DA" w14:textId="77777777" w:rsidR="00F252E9" w:rsidRDefault="00F252E9" w:rsidP="00D70407">
            <w:pPr>
              <w:pStyle w:val="NormalWeb"/>
              <w:rPr>
                <w:lang w:val="en-US"/>
              </w:rPr>
            </w:pPr>
          </w:p>
        </w:tc>
        <w:tc>
          <w:tcPr>
            <w:tcW w:w="1869" w:type="dxa"/>
          </w:tcPr>
          <w:p w14:paraId="23E2C1FB" w14:textId="5F851EEE" w:rsidR="00F252E9" w:rsidRDefault="00F252E9" w:rsidP="00D70407">
            <w:pPr>
              <w:pStyle w:val="NormalWeb"/>
              <w:rPr>
                <w:lang w:val="en-US"/>
              </w:rPr>
            </w:pPr>
            <w:r>
              <w:rPr>
                <w:lang w:val="en-US"/>
              </w:rPr>
              <w:t>M</w:t>
            </w:r>
            <w:r w:rsidR="00115BF8">
              <w:rPr>
                <w:lang w:val="en-US"/>
              </w:rPr>
              <w:t>W</w:t>
            </w:r>
            <w:r>
              <w:rPr>
                <w:lang w:val="en-US"/>
              </w:rPr>
              <w:t xml:space="preserve"> average</w:t>
            </w:r>
          </w:p>
        </w:tc>
        <w:tc>
          <w:tcPr>
            <w:tcW w:w="1869" w:type="dxa"/>
          </w:tcPr>
          <w:p w14:paraId="4D38705B" w14:textId="585119C3" w:rsidR="00F252E9" w:rsidRDefault="00F252E9" w:rsidP="00D70407">
            <w:pPr>
              <w:pStyle w:val="NormalWeb"/>
              <w:rPr>
                <w:lang w:val="en-US"/>
              </w:rPr>
            </w:pPr>
            <w:r>
              <w:rPr>
                <w:lang w:val="en-US"/>
              </w:rPr>
              <w:t>M</w:t>
            </w:r>
            <w:r w:rsidR="00115BF8">
              <w:rPr>
                <w:lang w:val="en-US"/>
              </w:rPr>
              <w:t>W</w:t>
            </w:r>
            <w:r>
              <w:rPr>
                <w:lang w:val="en-US"/>
              </w:rPr>
              <w:t xml:space="preserve"> median</w:t>
            </w:r>
          </w:p>
        </w:tc>
        <w:tc>
          <w:tcPr>
            <w:tcW w:w="1869" w:type="dxa"/>
          </w:tcPr>
          <w:p w14:paraId="093B396A" w14:textId="1D2B3A64" w:rsidR="00F252E9" w:rsidRDefault="00F252E9" w:rsidP="00D70407">
            <w:pPr>
              <w:pStyle w:val="NormalWeb"/>
              <w:rPr>
                <w:lang w:val="en-US"/>
              </w:rPr>
            </w:pPr>
            <w:r>
              <w:rPr>
                <w:lang w:val="en-US"/>
              </w:rPr>
              <w:t>D</w:t>
            </w:r>
            <w:r w:rsidRPr="005F11A9">
              <w:rPr>
                <w:vertAlign w:val="subscript"/>
                <w:lang w:val="en-US"/>
              </w:rPr>
              <w:t>max</w:t>
            </w:r>
            <w:r>
              <w:rPr>
                <w:lang w:val="en-US"/>
              </w:rPr>
              <w:t xml:space="preserve"> average</w:t>
            </w:r>
          </w:p>
        </w:tc>
        <w:tc>
          <w:tcPr>
            <w:tcW w:w="1869" w:type="dxa"/>
          </w:tcPr>
          <w:p w14:paraId="40164FA1" w14:textId="299FE3D6" w:rsidR="00F252E9" w:rsidRDefault="00F252E9" w:rsidP="00D70407">
            <w:pPr>
              <w:pStyle w:val="NormalWeb"/>
              <w:rPr>
                <w:lang w:val="en-US"/>
              </w:rPr>
            </w:pPr>
            <w:r>
              <w:rPr>
                <w:lang w:val="en-US"/>
              </w:rPr>
              <w:t>D</w:t>
            </w:r>
            <w:r w:rsidRPr="005F11A9">
              <w:rPr>
                <w:vertAlign w:val="subscript"/>
                <w:lang w:val="en-US"/>
              </w:rPr>
              <w:t>max</w:t>
            </w:r>
            <w:r>
              <w:rPr>
                <w:lang w:val="en-US"/>
              </w:rPr>
              <w:t xml:space="preserve"> median</w:t>
            </w:r>
          </w:p>
        </w:tc>
      </w:tr>
      <w:tr w:rsidR="00F252E9" w14:paraId="72FA7A31" w14:textId="77777777" w:rsidTr="00F252E9">
        <w:tc>
          <w:tcPr>
            <w:tcW w:w="1869" w:type="dxa"/>
          </w:tcPr>
          <w:p w14:paraId="2FC31DF5" w14:textId="792D30D9" w:rsidR="00F252E9" w:rsidRDefault="00F252E9" w:rsidP="00D70407">
            <w:pPr>
              <w:pStyle w:val="NormalWeb"/>
              <w:rPr>
                <w:lang w:val="en-US"/>
              </w:rPr>
            </w:pPr>
            <w:r>
              <w:rPr>
                <w:lang w:val="en-US"/>
              </w:rPr>
              <w:t>Folded proteins</w:t>
            </w:r>
          </w:p>
        </w:tc>
        <w:tc>
          <w:tcPr>
            <w:tcW w:w="1869" w:type="dxa"/>
          </w:tcPr>
          <w:p w14:paraId="6B60FF17" w14:textId="34F32E10" w:rsidR="00F252E9" w:rsidRDefault="00F252E9" w:rsidP="00D70407">
            <w:pPr>
              <w:pStyle w:val="NormalWeb"/>
              <w:rPr>
                <w:lang w:val="en-US"/>
              </w:rPr>
            </w:pPr>
            <w:r>
              <w:rPr>
                <w:lang w:val="en-US"/>
              </w:rPr>
              <w:t>2.</w:t>
            </w:r>
            <w:r w:rsidR="00DE6E82">
              <w:rPr>
                <w:lang w:val="en-US"/>
              </w:rPr>
              <w:t>50</w:t>
            </w:r>
            <w:r>
              <w:rPr>
                <w:lang w:val="en-US"/>
              </w:rPr>
              <w:t>%</w:t>
            </w:r>
          </w:p>
        </w:tc>
        <w:tc>
          <w:tcPr>
            <w:tcW w:w="1869" w:type="dxa"/>
          </w:tcPr>
          <w:p w14:paraId="03271350" w14:textId="5C8F8856" w:rsidR="00F252E9" w:rsidRDefault="00F252E9" w:rsidP="00D70407">
            <w:pPr>
              <w:pStyle w:val="NormalWeb"/>
              <w:rPr>
                <w:lang w:val="en-US"/>
              </w:rPr>
            </w:pPr>
            <w:r>
              <w:rPr>
                <w:lang w:val="en-US"/>
              </w:rPr>
              <w:t>1.</w:t>
            </w:r>
            <w:r w:rsidR="00DE6E82">
              <w:rPr>
                <w:lang w:val="en-US"/>
              </w:rPr>
              <w:t>87</w:t>
            </w:r>
            <w:r>
              <w:rPr>
                <w:lang w:val="en-US"/>
              </w:rPr>
              <w:t>%</w:t>
            </w:r>
          </w:p>
        </w:tc>
        <w:tc>
          <w:tcPr>
            <w:tcW w:w="1869" w:type="dxa"/>
          </w:tcPr>
          <w:p w14:paraId="0D1CA494" w14:textId="68A4D43B" w:rsidR="00F252E9" w:rsidRDefault="00540FDF" w:rsidP="00D70407">
            <w:pPr>
              <w:pStyle w:val="NormalWeb"/>
              <w:rPr>
                <w:lang w:val="en-US"/>
              </w:rPr>
            </w:pPr>
            <w:r>
              <w:rPr>
                <w:lang w:val="en-US"/>
              </w:rPr>
              <w:t>2</w:t>
            </w:r>
            <w:r w:rsidR="00F252E9">
              <w:rPr>
                <w:lang w:val="en-US"/>
              </w:rPr>
              <w:t>.</w:t>
            </w:r>
            <w:r>
              <w:rPr>
                <w:lang w:val="en-US"/>
              </w:rPr>
              <w:t>78</w:t>
            </w:r>
            <w:r w:rsidR="00F252E9">
              <w:rPr>
                <w:lang w:val="en-US"/>
              </w:rPr>
              <w:t>%</w:t>
            </w:r>
          </w:p>
        </w:tc>
        <w:tc>
          <w:tcPr>
            <w:tcW w:w="1869" w:type="dxa"/>
          </w:tcPr>
          <w:p w14:paraId="1EE2844E" w14:textId="2D950926" w:rsidR="00F252E9" w:rsidRDefault="00F252E9" w:rsidP="00D70407">
            <w:pPr>
              <w:pStyle w:val="NormalWeb"/>
              <w:rPr>
                <w:lang w:val="en-US"/>
              </w:rPr>
            </w:pPr>
            <w:r>
              <w:rPr>
                <w:lang w:val="en-US"/>
              </w:rPr>
              <w:t>2.</w:t>
            </w:r>
            <w:r w:rsidR="00540FDF">
              <w:rPr>
                <w:lang w:val="en-US"/>
              </w:rPr>
              <w:t>13</w:t>
            </w:r>
            <w:r>
              <w:rPr>
                <w:lang w:val="en-US"/>
              </w:rPr>
              <w:t>%</w:t>
            </w:r>
          </w:p>
        </w:tc>
      </w:tr>
      <w:tr w:rsidR="00F252E9" w14:paraId="37E09E5B" w14:textId="77777777" w:rsidTr="00F252E9">
        <w:tc>
          <w:tcPr>
            <w:tcW w:w="1869" w:type="dxa"/>
          </w:tcPr>
          <w:p w14:paraId="0E2EA0E7" w14:textId="56E739FA" w:rsidR="00F252E9" w:rsidRDefault="00F252E9" w:rsidP="00D70407">
            <w:pPr>
              <w:pStyle w:val="NormalWeb"/>
              <w:rPr>
                <w:lang w:val="en-US"/>
              </w:rPr>
            </w:pPr>
            <w:r>
              <w:rPr>
                <w:lang w:val="en-US"/>
              </w:rPr>
              <w:t>IDPs</w:t>
            </w:r>
          </w:p>
        </w:tc>
        <w:tc>
          <w:tcPr>
            <w:tcW w:w="1869" w:type="dxa"/>
          </w:tcPr>
          <w:p w14:paraId="2DDF79CA" w14:textId="5FD91E5A" w:rsidR="00F252E9" w:rsidRPr="00586878" w:rsidRDefault="00F252E9" w:rsidP="00D70407">
            <w:pPr>
              <w:pStyle w:val="NormalWeb"/>
              <w:rPr>
                <w:lang w:val="en-US"/>
              </w:rPr>
            </w:pPr>
            <w:r>
              <w:rPr>
                <w:lang w:val="en-US"/>
              </w:rPr>
              <w:t>3.</w:t>
            </w:r>
            <w:r w:rsidR="00586878">
              <w:rPr>
                <w:lang w:val="en-US"/>
              </w:rPr>
              <w:t>94</w:t>
            </w:r>
            <w:r>
              <w:rPr>
                <w:lang w:val="en-US"/>
              </w:rPr>
              <w:t>%</w:t>
            </w:r>
          </w:p>
        </w:tc>
        <w:tc>
          <w:tcPr>
            <w:tcW w:w="1869" w:type="dxa"/>
          </w:tcPr>
          <w:p w14:paraId="714FF2E0" w14:textId="429EADAA" w:rsidR="00F252E9" w:rsidRDefault="00586878" w:rsidP="00D70407">
            <w:pPr>
              <w:pStyle w:val="NormalWeb"/>
              <w:rPr>
                <w:lang w:val="en-US"/>
              </w:rPr>
            </w:pPr>
            <w:r>
              <w:rPr>
                <w:lang w:val="en-US"/>
              </w:rPr>
              <w:t>2.37%</w:t>
            </w:r>
          </w:p>
        </w:tc>
        <w:tc>
          <w:tcPr>
            <w:tcW w:w="1869" w:type="dxa"/>
          </w:tcPr>
          <w:p w14:paraId="232579EE" w14:textId="64503355" w:rsidR="00F252E9" w:rsidRPr="00147EDD" w:rsidRDefault="00F252E9" w:rsidP="00D70407">
            <w:pPr>
              <w:pStyle w:val="NormalWeb"/>
              <w:rPr>
                <w:lang w:val="en-US"/>
              </w:rPr>
            </w:pPr>
            <w:r w:rsidRPr="00147EDD">
              <w:rPr>
                <w:lang w:val="en-US"/>
              </w:rPr>
              <w:t>8.</w:t>
            </w:r>
            <w:r w:rsidR="00147EDD" w:rsidRPr="005F11A9">
              <w:rPr>
                <w:lang w:val="en-US"/>
              </w:rPr>
              <w:t>52</w:t>
            </w:r>
            <w:r w:rsidRPr="00147EDD">
              <w:rPr>
                <w:lang w:val="en-US"/>
              </w:rPr>
              <w:t>%</w:t>
            </w:r>
          </w:p>
        </w:tc>
        <w:tc>
          <w:tcPr>
            <w:tcW w:w="1869" w:type="dxa"/>
          </w:tcPr>
          <w:p w14:paraId="6FC3715B" w14:textId="2D51B707" w:rsidR="00F252E9" w:rsidRDefault="00147EDD" w:rsidP="00D70407">
            <w:pPr>
              <w:pStyle w:val="NormalWeb"/>
              <w:rPr>
                <w:lang w:val="en-US"/>
              </w:rPr>
            </w:pPr>
            <w:r>
              <w:rPr>
                <w:lang w:val="en-US"/>
              </w:rPr>
              <w:t>4.15%</w:t>
            </w:r>
          </w:p>
        </w:tc>
      </w:tr>
      <w:tr w:rsidR="00F252E9" w14:paraId="2CB0B3C4" w14:textId="77777777" w:rsidTr="00F252E9">
        <w:tc>
          <w:tcPr>
            <w:tcW w:w="1869" w:type="dxa"/>
          </w:tcPr>
          <w:p w14:paraId="3F27CAEC" w14:textId="1990C73A" w:rsidR="00F252E9" w:rsidRDefault="00F252E9" w:rsidP="00D70407">
            <w:pPr>
              <w:pStyle w:val="NormalWeb"/>
              <w:rPr>
                <w:lang w:val="en-US"/>
              </w:rPr>
            </w:pPr>
            <w:r>
              <w:rPr>
                <w:lang w:val="en-US"/>
              </w:rPr>
              <w:t>Nucleic acids</w:t>
            </w:r>
          </w:p>
        </w:tc>
        <w:tc>
          <w:tcPr>
            <w:tcW w:w="1869" w:type="dxa"/>
          </w:tcPr>
          <w:p w14:paraId="74A08C9C" w14:textId="6A8B3048" w:rsidR="00F252E9" w:rsidRDefault="000451A5" w:rsidP="00D70407">
            <w:pPr>
              <w:pStyle w:val="NormalWeb"/>
              <w:rPr>
                <w:lang w:val="en-US"/>
              </w:rPr>
            </w:pPr>
            <w:r>
              <w:rPr>
                <w:lang w:val="en-US"/>
              </w:rPr>
              <w:t>2</w:t>
            </w:r>
            <w:r w:rsidR="00F252E9">
              <w:rPr>
                <w:lang w:val="en-US"/>
              </w:rPr>
              <w:t>.</w:t>
            </w:r>
            <w:r>
              <w:rPr>
                <w:lang w:val="en-US"/>
              </w:rPr>
              <w:t>86</w:t>
            </w:r>
            <w:r w:rsidR="00F252E9">
              <w:rPr>
                <w:lang w:val="en-US"/>
              </w:rPr>
              <w:t>%</w:t>
            </w:r>
          </w:p>
        </w:tc>
        <w:tc>
          <w:tcPr>
            <w:tcW w:w="1869" w:type="dxa"/>
          </w:tcPr>
          <w:p w14:paraId="4E3F2472" w14:textId="004F7C04" w:rsidR="00F252E9" w:rsidRDefault="000451A5" w:rsidP="00D70407">
            <w:pPr>
              <w:pStyle w:val="NormalWeb"/>
              <w:rPr>
                <w:lang w:val="en-US"/>
              </w:rPr>
            </w:pPr>
            <w:r>
              <w:rPr>
                <w:lang w:val="en-US"/>
              </w:rPr>
              <w:t>2.00%</w:t>
            </w:r>
          </w:p>
        </w:tc>
        <w:tc>
          <w:tcPr>
            <w:tcW w:w="1869" w:type="dxa"/>
          </w:tcPr>
          <w:p w14:paraId="67661948" w14:textId="7D491F1F" w:rsidR="00F252E9" w:rsidRDefault="000451A5" w:rsidP="00D70407">
            <w:pPr>
              <w:pStyle w:val="NormalWeb"/>
              <w:rPr>
                <w:lang w:val="en-US"/>
              </w:rPr>
            </w:pPr>
            <w:r>
              <w:rPr>
                <w:lang w:val="en-US"/>
              </w:rPr>
              <w:t>2</w:t>
            </w:r>
            <w:r w:rsidR="00F252E9">
              <w:rPr>
                <w:lang w:val="en-US"/>
              </w:rPr>
              <w:t>.</w:t>
            </w:r>
            <w:r>
              <w:rPr>
                <w:lang w:val="en-US"/>
              </w:rPr>
              <w:t>82</w:t>
            </w:r>
            <w:r w:rsidR="00F252E9">
              <w:rPr>
                <w:lang w:val="en-US"/>
              </w:rPr>
              <w:t>%</w:t>
            </w:r>
          </w:p>
        </w:tc>
        <w:tc>
          <w:tcPr>
            <w:tcW w:w="1869" w:type="dxa"/>
          </w:tcPr>
          <w:p w14:paraId="52E4C043" w14:textId="72133509" w:rsidR="00F252E9" w:rsidRDefault="000451A5" w:rsidP="005F11A9">
            <w:pPr>
              <w:pStyle w:val="NormalWeb"/>
              <w:keepNext/>
              <w:rPr>
                <w:lang w:val="en-US"/>
              </w:rPr>
            </w:pPr>
            <w:r>
              <w:rPr>
                <w:lang w:val="en-US"/>
              </w:rPr>
              <w:t>1.89%</w:t>
            </w:r>
          </w:p>
        </w:tc>
      </w:tr>
    </w:tbl>
    <w:p w14:paraId="1C4D8A5F" w14:textId="7FFBDE63" w:rsidR="00F252E9" w:rsidRDefault="00F252E9">
      <w:pPr>
        <w:pStyle w:val="Caption"/>
        <w:rPr>
          <w:lang w:val="en-US"/>
        </w:rPr>
      </w:pPr>
      <w:r>
        <w:t xml:space="preserve">Table </w:t>
      </w:r>
      <w:fldSimple w:instr=" SEQ Table \* ARABIC ">
        <w:r>
          <w:rPr>
            <w:noProof/>
          </w:rPr>
          <w:t>1</w:t>
        </w:r>
      </w:fldSimple>
      <w:r>
        <w:rPr>
          <w:lang w:val="en-US"/>
        </w:rPr>
        <w:t>. Performance of the neural networks trained on smooth data</w:t>
      </w:r>
      <w:r w:rsidR="000B33B3">
        <w:rPr>
          <w:lang w:val="en-US"/>
        </w:rPr>
        <w:t xml:space="preserve"> and applied on smooth test sets</w:t>
      </w:r>
      <w:r w:rsidR="004C161F">
        <w:rPr>
          <w:lang w:val="en-US"/>
        </w:rPr>
        <w:t>: average and median relative errors</w:t>
      </w:r>
      <w:r w:rsidR="000B33B3">
        <w:rPr>
          <w:lang w:val="en-US"/>
        </w:rPr>
        <w:t>.</w:t>
      </w:r>
    </w:p>
    <w:p w14:paraId="02ADB7F5" w14:textId="77777777" w:rsidR="001E72DC" w:rsidRDefault="00220D0F" w:rsidP="005F11A9">
      <w:pPr>
        <w:keepNext/>
      </w:pPr>
      <w:r>
        <w:rPr>
          <w:noProof/>
          <w:lang w:val="en-US"/>
        </w:rPr>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19"/>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20"/>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3A480F" w:rsidRPr="005F11A9" w:rsidRDefault="003A480F"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Predicted MW, 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54"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">
                <v:shape id="_x0000_s1055" type="#_x0000_t75" style="position:absolute;width:59283;height:26219;visibility:visible;mso-wrap-style:square">
                  <v:fill o:detectmouseclick="t"/>
                  <v:path o:connecttype="none"/>
                </v:shape>
                <v:shape id="Picture 30" o:spid="_x0000_s1056" type="#_x0000_t75" style="position:absolute;left:2267;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">
                  <v:imagedata r:id="rId21" o:title=""/>
                </v:shape>
                <v:shape id="Picture 39" o:spid="_x0000_s1057" type="#_x0000_t75" style="position:absolute;left:31959;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">
                  <v:imagedata r:id="rId22" o:title=""/>
                </v:shape>
                <v:rect id="Rectangle 43" o:spid="_x0000_s1058" style="position:absolute;left:-6935;top:10706;width:16841;height:2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" filled="f" stroked="f" strokeweight="1pt">
                  <v:textbox>
                    <w:txbxContent>
                      <w:p w14:paraId="52E04D1C" w14:textId="2C4BBFB5" w:rsidR="003A480F" w:rsidRPr="005F11A9" w:rsidRDefault="003A480F"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Predicted MW, kDa</w:t>
                        </w:r>
                      </w:p>
                    </w:txbxContent>
                  </v:textbox>
                </v:rect>
                <v:rect id="Rectangle 62" o:spid="_x0000_s1059" style="position:absolute;left:9427;top:22603;width:16841;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4A841665" w14:textId="19626886"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kDa</w:t>
                        </w:r>
                      </w:p>
                    </w:txbxContent>
                  </v:textbox>
                </v:rect>
                <v:rect id="Rectangle 63" o:spid="_x0000_s1060" style="position:absolute;left:37165;top:22892;width:1684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14:paraId="01C2742E" w14:textId="62379133"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4" o:spid="_x0000_s1061" style="position:absolute;left:22883;top:10154;width:16840;height:29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" filled="f" stroked="f" strokeweight="1pt">
                  <v:textbox>
                    <w:txbxContent>
                      <w:p w14:paraId="5124DBBB" w14:textId="5AB8F968"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5" o:spid="_x0000_s1062" style="position:absolute;left:1600;top:16247;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18672357" w14:textId="2CDC57A2"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66" o:spid="_x0000_s1063" style="position:absolute;left:1634;top:1100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3DF4E739" w14:textId="653764C4"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v:textbox>
                </v:rect>
                <v:rect id="Rectangle 67" o:spid="_x0000_s1064" style="position:absolute;left:1571;top:5749;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0569D934" w14:textId="6BD57913"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v:textbox>
                </v:rect>
                <v:rect id="Rectangle 68" o:spid="_x0000_s1065" style="position:absolute;left:1600;top:45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65E960DA" w14:textId="2A8F191D"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v:textbox>
                </v:rect>
                <v:rect id="Rectangle 69" o:spid="_x0000_s1066" style="position:absolute;left:6593;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14:paraId="26587B3D"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0" o:spid="_x0000_s1067" style="position:absolute;left:12676;top:20914;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5793A760" w14:textId="774BA10C"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1" o:spid="_x0000_s1068" style="position:absolute;left:18778;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RTwwAAANsAAAAPAAAAZHJzL2Rvd25yZXYueG1sRI9PawIx&#10;FMTvBb9DeIK3mrUHK6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rkdUU8MAAADbAAAADwAA&#10;AAAAAAAAAAAAAAAHAgAAZHJzL2Rvd25yZXYueG1sUEsFBgAAAAADAAMAtwAAAPcCAAAAAA==&#10;" filled="f" stroked="f" strokeweight="1pt">
                  <v:textbox>
                    <w:txbxContent>
                      <w:p w14:paraId="5D2CDBED" w14:textId="370D49EA"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v:textbox>
                </v:rect>
                <v:rect id="Rectangle 72" o:spid="_x0000_s1069" style="position:absolute;left:24862;top:20895;width:3771;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2F0C7D2C" w14:textId="36BF6019"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v:textbox>
                </v:rect>
                <v:rect id="Rectangle 73" o:spid="_x0000_s1070" style="position:absolute;left:40234;top:2097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074EF87"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4" o:spid="_x0000_s1071" style="position:absolute;left:50304;top:2092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textbox>
                    <w:txbxContent>
                      <w:p w14:paraId="4318E733"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5" o:spid="_x0000_s1072" style="position:absolute;left:31316;top:4028;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14:paraId="3B721DE1"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6" o:spid="_x0000_s1073" style="position:absolute;left:31286;top:12747;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56C226E8"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w10:anchorlock/>
              </v:group>
            </w:pict>
          </mc:Fallback>
        </mc:AlternateContent>
      </w:r>
    </w:p>
    <w:p w14:paraId="7227B928" w14:textId="210A64DC" w:rsidR="00220D0F" w:rsidRPr="00AB68BB" w:rsidRDefault="001E72DC" w:rsidP="005F11A9">
      <w:pPr>
        <w:pStyle w:val="Caption"/>
        <w:rPr>
          <w:lang w:val="en-US"/>
        </w:rPr>
      </w:pPr>
      <w:bookmarkStart w:id="472" w:name="_Ref79176304"/>
      <w:r>
        <w:t xml:space="preserve">Figure </w:t>
      </w:r>
      <w:fldSimple w:instr=" SEQ Figure \* ARABIC ">
        <w:r w:rsidR="001B4873">
          <w:rPr>
            <w:noProof/>
          </w:rPr>
          <w:t>3</w:t>
        </w:r>
      </w:fldSimple>
      <w:bookmarkEnd w:id="472"/>
      <w:r>
        <w:rPr>
          <w:lang w:val="en-US"/>
        </w:rPr>
        <w:t xml:space="preserve">. </w:t>
      </w:r>
      <w:r w:rsidRPr="00DD1A9E">
        <w:rPr>
          <w:lang w:val="en-US"/>
        </w:rPr>
        <w:t>Predictions from 68</w:t>
      </w:r>
      <w:r w:rsidR="003F013A">
        <w:rPr>
          <w:lang w:val="en-US"/>
        </w:rPr>
        <w:t>4</w:t>
      </w:r>
      <w:r w:rsidRPr="00DD1A9E">
        <w:rPr>
          <w:lang w:val="en-US"/>
        </w:rPr>
        <w:t xml:space="preserve"> test</w:t>
      </w:r>
      <w:r>
        <w:rPr>
          <w:lang w:val="en-US"/>
        </w:rPr>
        <w:t xml:space="preserve"> data</w:t>
      </w:r>
      <w:r w:rsidRPr="00DD1A9E">
        <w:rPr>
          <w:lang w:val="en-US"/>
        </w:rPr>
        <w:t xml:space="preserve"> sets</w:t>
      </w:r>
      <w:r>
        <w:rPr>
          <w:lang w:val="en-US"/>
        </w:rPr>
        <w:t xml:space="preserve"> simulated from folded protein models</w:t>
      </w:r>
      <w:r w:rsidRPr="00DD1A9E">
        <w:rPr>
          <w:lang w:val="en-US"/>
        </w:rPr>
        <w:t xml:space="preserve"> </w:t>
      </w:r>
      <w:r>
        <w:rPr>
          <w:lang w:val="en-US"/>
        </w:rPr>
        <w:t>(</w:t>
      </w:r>
      <w:r w:rsidRPr="00DD1A9E">
        <w:rPr>
          <w:lang w:val="en-US"/>
        </w:rPr>
        <w:t>without added noise</w:t>
      </w:r>
      <w:r>
        <w:rPr>
          <w:lang w:val="en-US"/>
        </w:rPr>
        <w:t>)</w:t>
      </w:r>
      <w:r w:rsidRPr="00DD1A9E">
        <w:rPr>
          <w:lang w:val="en-US"/>
        </w:rPr>
        <w:t xml:space="preserve"> versus ground truth</w:t>
      </w:r>
      <w:r w:rsidR="00BD4686">
        <w:rPr>
          <w:lang w:val="en-US"/>
        </w:rPr>
        <w:t>. Left: molecular weight (MW), right: maximum intra-particle distance (D</w:t>
      </w:r>
      <w:r w:rsidR="00BD4686" w:rsidRPr="005F11A9">
        <w:rPr>
          <w:vertAlign w:val="subscript"/>
          <w:lang w:val="en-US"/>
        </w:rPr>
        <w:t>max</w:t>
      </w:r>
      <w:r w:rsidR="00BD4686">
        <w:rPr>
          <w:lang w:val="en-US"/>
        </w:rPr>
        <w:t>)</w:t>
      </w:r>
      <w:r w:rsidRPr="00DD1A9E">
        <w:rPr>
          <w:lang w:val="en-US"/>
        </w:rPr>
        <w:t>. Line</w:t>
      </w:r>
      <w:r>
        <w:rPr>
          <w:lang w:val="en-US"/>
        </w:rPr>
        <w:t>s</w:t>
      </w:r>
      <w:r w:rsidRPr="00DD1A9E">
        <w:rPr>
          <w:lang w:val="en-US"/>
        </w:rPr>
        <w:t xml:space="preserve"> of equality are in black.</w:t>
      </w:r>
    </w:p>
    <w:p w14:paraId="2B3C6E06" w14:textId="759D7657" w:rsidR="00F252E9" w:rsidRDefault="00F252E9" w:rsidP="00F252E9">
      <w:pPr>
        <w:pStyle w:val="NormalWeb"/>
        <w:rPr>
          <w:lang w:val="en-US"/>
        </w:rPr>
      </w:pPr>
      <w:r>
        <w:rPr>
          <w:lang w:val="en-US"/>
        </w:rPr>
        <w:t xml:space="preserve"> </w:t>
      </w:r>
    </w:p>
    <w:p w14:paraId="549098B7" w14:textId="73A91D83" w:rsidR="00115BF8" w:rsidRDefault="00115BF8" w:rsidP="00115BF8">
      <w:pPr>
        <w:pStyle w:val="NormalWeb"/>
        <w:rPr>
          <w:lang w:val="en-US"/>
        </w:rPr>
      </w:pPr>
      <w:r w:rsidRPr="00FC67F5">
        <w:rPr>
          <w:rStyle w:val="Heading3Char"/>
        </w:rPr>
        <w:t>Angular range.</w:t>
      </w:r>
      <w:r>
        <w:rPr>
          <w:rStyle w:val="Heading3Char"/>
          <w:lang w:val="en-US"/>
        </w:rPr>
        <w:t xml:space="preserve"> </w:t>
      </w:r>
      <w:r>
        <w:rPr>
          <w:lang w:val="en-US"/>
        </w:rPr>
        <w:t xml:space="preserve">An important question arises: given the </w:t>
      </w:r>
      <w:r w:rsidR="0055355A">
        <w:rPr>
          <w:lang w:val="en-US"/>
        </w:rPr>
        <w:t>maximum angle</w:t>
      </w:r>
      <w:r>
        <w:rPr>
          <w:lang w:val="en-US"/>
        </w:rPr>
        <w:t xml:space="preserve"> </w:t>
      </w:r>
      <w:r w:rsidRPr="007D2DF1">
        <w:rPr>
          <w:i/>
          <w:iCs/>
          <w:lang w:val="en-US"/>
        </w:rPr>
        <w:t>s</w:t>
      </w:r>
      <w:r w:rsidRPr="007D2DF1">
        <w:rPr>
          <w:i/>
          <w:iCs/>
          <w:vertAlign w:val="subscript"/>
          <w:lang w:val="en-US"/>
        </w:rPr>
        <w:t>max</w:t>
      </w:r>
      <w:r w:rsidRPr="007F24F4">
        <w:rPr>
          <w:lang w:val="en-US"/>
        </w:rPr>
        <w:t>,</w:t>
      </w:r>
      <w:r>
        <w:rPr>
          <w:lang w:val="en-US"/>
        </w:rPr>
        <w:t xml:space="preserve"> what is the maximum precision of MW and </w:t>
      </w:r>
      <w:r w:rsidRPr="000D19E3">
        <w:rPr>
          <w:lang w:val="en-US"/>
          <w:rPrChange w:id="473" w:author="Дмитрий Молоденский" w:date="2021-08-10T10:40:00Z">
            <w:rPr>
              <w:i/>
              <w:iCs/>
              <w:lang w:val="en-US"/>
            </w:rPr>
          </w:rPrChange>
        </w:rPr>
        <w:t>D</w:t>
      </w:r>
      <w:r w:rsidRPr="000D19E3">
        <w:rPr>
          <w:vertAlign w:val="subscript"/>
          <w:lang w:val="en-US"/>
          <w:rPrChange w:id="474" w:author="Дмитрий Молоденский" w:date="2021-08-10T10:40:00Z">
            <w:rPr>
              <w:i/>
              <w:iCs/>
              <w:vertAlign w:val="subscript"/>
              <w:lang w:val="en-US"/>
            </w:rPr>
          </w:rPrChange>
        </w:rPr>
        <w:t>max</w:t>
      </w:r>
      <w:r>
        <w:rPr>
          <w:lang w:val="en-US"/>
        </w:rPr>
        <w:t xml:space="preserve"> predictions that one can expect? The us</w:t>
      </w:r>
      <w:ins w:id="475" w:author="dmitri" w:date="2021-08-08T15:47:00Z">
        <w:r w:rsidR="001E68F7">
          <w:rPr>
            <w:lang w:val="en-US"/>
          </w:rPr>
          <w:t>e</w:t>
        </w:r>
      </w:ins>
      <w:del w:id="476" w:author="dmitri" w:date="2021-08-08T15:47:00Z">
        <w:r w:rsidDel="001E68F7">
          <w:rPr>
            <w:lang w:val="en-US"/>
          </w:rPr>
          <w:delText>age</w:delText>
        </w:r>
      </w:del>
      <w:r>
        <w:rPr>
          <w:lang w:val="en-US"/>
        </w:rPr>
        <w:t xml:space="preserve"> of NNs enables a convenient opportunity to get a deeper insight into the information content of different angular ranges of </w:t>
      </w:r>
      <w:ins w:id="477" w:author="dmitri" w:date="2021-08-08T15:47:00Z">
        <w:r w:rsidR="001E68F7">
          <w:rPr>
            <w:lang w:val="en-US"/>
          </w:rPr>
          <w:t xml:space="preserve">the </w:t>
        </w:r>
      </w:ins>
      <w:r>
        <w:rPr>
          <w:lang w:val="en-US"/>
        </w:rPr>
        <w:t>SAXS profiles</w:t>
      </w:r>
      <w:r w:rsidR="00B24341">
        <w:rPr>
          <w:lang w:val="en-US"/>
        </w:rPr>
        <w:t>.</w:t>
      </w:r>
      <w:r>
        <w:rPr>
          <w:rStyle w:val="Heading3Char"/>
          <w:lang w:val="en-US"/>
        </w:rPr>
        <w:t xml:space="preserve"> </w:t>
      </w:r>
      <w:r>
        <w:rPr>
          <w:lang w:val="en-US"/>
        </w:rPr>
        <w:t>To evaluate the impact of the angular range on the accuracy of the MW and D</w:t>
      </w:r>
      <w:r w:rsidRPr="00963790">
        <w:rPr>
          <w:vertAlign w:val="subscript"/>
          <w:lang w:val="en-US"/>
        </w:rPr>
        <w:t>max</w:t>
      </w:r>
      <w:r>
        <w:rPr>
          <w:lang w:val="en-US"/>
        </w:rPr>
        <w:t xml:space="preserve"> predictions, we re-trained the same NNs on smooth data computed from the </w:t>
      </w:r>
      <w:r>
        <w:rPr>
          <w:lang w:val="en-US"/>
        </w:rPr>
        <w:lastRenderedPageBreak/>
        <w:t>folded proteins up to various s</w:t>
      </w:r>
      <w:r w:rsidRPr="00963790">
        <w:rPr>
          <w:vertAlign w:val="subscript"/>
          <w:lang w:val="en-US"/>
        </w:rPr>
        <w:t>max</w:t>
      </w:r>
      <w:ins w:id="478" w:author="dmitri" w:date="2021-08-08T15:47:00Z">
        <w:r w:rsidR="001E68F7">
          <w:rPr>
            <w:lang w:val="en-US"/>
          </w:rPr>
          <w:t xml:space="preserve"> values, namely</w:t>
        </w:r>
      </w:ins>
      <w:del w:id="479" w:author="dmitri" w:date="2021-08-08T15:47:00Z">
        <w:r w:rsidDel="001E68F7">
          <w:rPr>
            <w:lang w:val="en-US"/>
          </w:rPr>
          <w:delText>:</w:delText>
        </w:r>
      </w:del>
      <w:del w:id="480" w:author="dmitri" w:date="2021-08-08T15:48:00Z">
        <w:r w:rsidDel="001E68F7">
          <w:rPr>
            <w:lang w:val="en-US"/>
          </w:rPr>
          <w:delText xml:space="preserve"> </w:delText>
        </w:r>
      </w:del>
      <w:r>
        <w:rPr>
          <w:lang w:val="en-US"/>
        </w:rPr>
        <w:t xml:space="preserve"> 0.8, 0.6, 0.4, 0.3, 0.2, 0.1, 0.05</w:t>
      </w:r>
      <w:del w:id="481" w:author="dmitri" w:date="2021-08-08T15:48:00Z">
        <w:r w:rsidDel="001E68F7">
          <w:rPr>
            <w:lang w:val="en-US"/>
          </w:rPr>
          <w:delText xml:space="preserve">, </w:delText>
        </w:r>
      </w:del>
      <w:ins w:id="482" w:author="dmitri" w:date="2021-08-08T15:48:00Z">
        <w:r w:rsidR="001E68F7">
          <w:rPr>
            <w:lang w:val="en-US"/>
          </w:rPr>
          <w:t xml:space="preserve"> and </w:t>
        </w:r>
      </w:ins>
      <w:r>
        <w:rPr>
          <w:lang w:val="en-US"/>
        </w:rPr>
        <w:t>0.025 Å</w:t>
      </w:r>
      <w:r w:rsidR="00B24341" w:rsidRPr="005F11A9">
        <w:rPr>
          <w:vertAlign w:val="superscript"/>
          <w:lang w:val="en-US"/>
        </w:rPr>
        <w:t>-1</w:t>
      </w:r>
      <w:r>
        <w:rPr>
          <w:lang w:val="en-US"/>
        </w:rPr>
        <w:t>.</w:t>
      </w:r>
    </w:p>
    <w:p w14:paraId="74DDA229" w14:textId="39DE228D" w:rsidR="00B24341" w:rsidRDefault="00B24341" w:rsidP="00115BF8">
      <w:pPr>
        <w:pStyle w:val="NormalWeb"/>
        <w:rPr>
          <w:lang w:val="en-US"/>
        </w:rPr>
      </w:pPr>
      <w:r>
        <w:rPr>
          <w:lang w:val="en-US"/>
        </w:rPr>
        <w:t>For the data cropped at s</w:t>
      </w:r>
      <w:r w:rsidRPr="00861D89">
        <w:rPr>
          <w:vertAlign w:val="subscript"/>
          <w:lang w:val="en-US"/>
        </w:rPr>
        <w:t>max</w:t>
      </w:r>
      <w:r>
        <w:rPr>
          <w:lang w:val="en-US"/>
        </w:rPr>
        <w:t>=0.1 Å</w:t>
      </w:r>
      <w:r w:rsidRPr="00DE185F">
        <w:rPr>
          <w:vertAlign w:val="superscript"/>
          <w:lang w:val="en-US"/>
        </w:rPr>
        <w:t>-1</w:t>
      </w:r>
      <w:r>
        <w:rPr>
          <w:lang w:val="en-US"/>
        </w:rPr>
        <w:t>, the accuracy of D</w:t>
      </w:r>
      <w:r w:rsidRPr="00861D89">
        <w:rPr>
          <w:vertAlign w:val="subscript"/>
          <w:lang w:val="en-US"/>
        </w:rPr>
        <w:t>max</w:t>
      </w:r>
      <w:r>
        <w:rPr>
          <w:lang w:val="en-US"/>
        </w:rPr>
        <w:t xml:space="preserve"> predictions was 3.3%; it improves up to 2.8% with the angular range increased up to s</w:t>
      </w:r>
      <w:r w:rsidRPr="00861D89">
        <w:rPr>
          <w:vertAlign w:val="subscript"/>
          <w:lang w:val="en-US"/>
        </w:rPr>
        <w:t>max</w:t>
      </w:r>
      <w:r>
        <w:rPr>
          <w:lang w:val="en-US"/>
        </w:rPr>
        <w:t>=0.4 Å</w:t>
      </w:r>
      <w:r w:rsidRPr="00DE185F">
        <w:rPr>
          <w:vertAlign w:val="superscript"/>
          <w:lang w:val="en-US"/>
        </w:rPr>
        <w:t>-1</w:t>
      </w:r>
      <w:r>
        <w:rPr>
          <w:lang w:val="en-US"/>
        </w:rPr>
        <w:t xml:space="preserve"> (see </w:t>
      </w:r>
      <w:r>
        <w:rPr>
          <w:lang w:val="en-US"/>
        </w:rPr>
        <w:fldChar w:fldCharType="begin"/>
      </w:r>
      <w:r>
        <w:rPr>
          <w:lang w:val="en-US"/>
        </w:rPr>
        <w:instrText xml:space="preserve"> REF _Ref79176658 \h </w:instrText>
      </w:r>
      <w:r>
        <w:rPr>
          <w:lang w:val="en-US"/>
        </w:rPr>
      </w:r>
      <w:r>
        <w:rPr>
          <w:lang w:val="en-US"/>
        </w:rPr>
        <w:fldChar w:fldCharType="separate"/>
      </w:r>
      <w:r>
        <w:t xml:space="preserve">Figure </w:t>
      </w:r>
      <w:r>
        <w:rPr>
          <w:noProof/>
        </w:rPr>
        <w:t>4</w:t>
      </w:r>
      <w:r>
        <w:rPr>
          <w:lang w:val="en-US"/>
        </w:rPr>
        <w:fldChar w:fldCharType="end"/>
      </w:r>
      <w:r>
        <w:rPr>
          <w:lang w:val="en-US"/>
        </w:rPr>
        <w:t xml:space="preserve">, purple circles), </w:t>
      </w:r>
      <w:ins w:id="483" w:author="dmitri" w:date="2021-08-08T15:48:00Z">
        <w:r w:rsidR="001E68F7">
          <w:rPr>
            <w:lang w:val="en-US"/>
          </w:rPr>
          <w:t xml:space="preserve">but the </w:t>
        </w:r>
      </w:ins>
      <w:r>
        <w:rPr>
          <w:lang w:val="en-US"/>
        </w:rPr>
        <w:t>further increase of the angular range did not affect the accuracy of the D</w:t>
      </w:r>
      <w:r w:rsidRPr="00861D89">
        <w:rPr>
          <w:vertAlign w:val="subscript"/>
          <w:lang w:val="en-US"/>
        </w:rPr>
        <w:t>max</w:t>
      </w:r>
      <w:r>
        <w:rPr>
          <w:lang w:val="en-US"/>
        </w:rPr>
        <w:t xml:space="preserve"> predictions. That illustrates the fact, that lower angles in reciprocal space contain information on the larger distances in real space.</w:t>
      </w:r>
    </w:p>
    <w:p w14:paraId="2AA73B4A" w14:textId="54FFC8F6" w:rsidR="00817D80" w:rsidRDefault="00DE27E4" w:rsidP="005F11A9">
      <w:pPr>
        <w:pStyle w:val="NormalWeb"/>
        <w:keepNext/>
      </w:pPr>
      <w:r>
        <w:rPr>
          <w:noProof/>
        </w:rPr>
        <w:softHyphen/>
      </w:r>
      <w:r>
        <w:rPr>
          <w:noProof/>
        </w:rPr>
        <w:softHyphen/>
      </w:r>
      <w:r>
        <w:rPr>
          <w:noProof/>
        </w:rPr>
        <w:softHyphen/>
      </w:r>
      <w:r>
        <w:rPr>
          <w:noProof/>
        </w:rPr>
        <w:softHyphen/>
      </w:r>
      <w:r>
        <w:rPr>
          <w:noProof/>
        </w:rPr>
        <w:softHyphen/>
      </w:r>
      <w:r>
        <w:rPr>
          <w:noProof/>
        </w:rPr>
        <w:softHyphen/>
      </w:r>
      <w:r>
        <w:rPr>
          <w:noProof/>
        </w:rPr>
        <w:softHyphen/>
      </w:r>
      <w:r w:rsidR="00914502">
        <w:rPr>
          <w:noProof/>
          <w:lang w:val="en-US"/>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83027A2" w14:textId="47BFC7AD" w:rsidR="00115BF8" w:rsidRDefault="00817D80">
      <w:pPr>
        <w:pStyle w:val="Caption"/>
        <w:rPr>
          <w:lang w:val="en-US"/>
        </w:rPr>
      </w:pPr>
      <w:bookmarkStart w:id="484" w:name="_Ref79176658"/>
      <w:r>
        <w:t xml:space="preserve">Figure </w:t>
      </w:r>
      <w:fldSimple w:instr=" SEQ Figure \* ARABIC ">
        <w:r w:rsidR="001B4873">
          <w:rPr>
            <w:noProof/>
          </w:rPr>
          <w:t>4</w:t>
        </w:r>
      </w:fldSimple>
      <w:bookmarkEnd w:id="484"/>
      <w:r>
        <w:rPr>
          <w:lang w:val="en-US"/>
        </w:rPr>
        <w:t xml:space="preserve">. </w:t>
      </w:r>
      <w:r w:rsidR="00CF3897">
        <w:rPr>
          <w:lang w:val="en-US"/>
        </w:rPr>
        <w:t>Relative average MW error (green) and D</w:t>
      </w:r>
      <w:r w:rsidR="00CF3897" w:rsidRPr="005F11A9">
        <w:rPr>
          <w:vertAlign w:val="subscript"/>
          <w:lang w:val="en-US"/>
        </w:rPr>
        <w:t>max</w:t>
      </w:r>
      <w:r w:rsidR="00CF3897">
        <w:rPr>
          <w:lang w:val="en-US"/>
        </w:rPr>
        <w:t xml:space="preserve"> error (purple</w:t>
      </w:r>
      <w:r w:rsidR="00CF3897" w:rsidRPr="00E078E1">
        <w:rPr>
          <w:lang w:val="en-US"/>
          <w:rPrChange w:id="485" w:author="dmitri" w:date="2021-08-07T18:04:00Z">
            <w:rPr>
              <w:lang w:val="ru-RU"/>
            </w:rPr>
          </w:rPrChange>
        </w:rPr>
        <w:t xml:space="preserve">) </w:t>
      </w:r>
      <w:r w:rsidR="00CF3897">
        <w:rPr>
          <w:lang w:val="en-US"/>
        </w:rPr>
        <w:t>estimated from smooth data decreases with increasing angular range. The light blue and red SAXS profiles (computed from the same models as in fig.1) are shown for demonstrative purposes only.</w:t>
      </w:r>
    </w:p>
    <w:p w14:paraId="6C89D903" w14:textId="02B38E51" w:rsidR="00BA3B89" w:rsidRPr="00AB68BB" w:rsidRDefault="00BA3B89" w:rsidP="005F11A9">
      <w:pPr>
        <w:rPr>
          <w:lang w:val="en-US"/>
        </w:rPr>
      </w:pPr>
    </w:p>
    <w:p w14:paraId="0B403688" w14:textId="5D7B8CE9" w:rsidR="00115BF8" w:rsidRDefault="00115BF8" w:rsidP="00115BF8">
      <w:pPr>
        <w:pStyle w:val="NormalWeb"/>
        <w:rPr>
          <w:lang w:val="en-US"/>
        </w:rPr>
      </w:pPr>
      <w:r>
        <w:rPr>
          <w:lang w:val="en-US"/>
        </w:rPr>
        <w:t xml:space="preserve">For MW prediction the impact of higher angles </w:t>
      </w:r>
      <w:r w:rsidR="009F79E1">
        <w:rPr>
          <w:lang w:val="en-US"/>
        </w:rPr>
        <w:t>was</w:t>
      </w:r>
      <w:r>
        <w:rPr>
          <w:lang w:val="en-US"/>
        </w:rPr>
        <w:t xml:space="preserve"> more pronounced</w:t>
      </w:r>
      <w:r w:rsidR="00AB271C">
        <w:rPr>
          <w:lang w:val="en-US"/>
        </w:rPr>
        <w:t xml:space="preserve">: the accuracy </w:t>
      </w:r>
      <w:r w:rsidR="00A905A5">
        <w:rPr>
          <w:lang w:val="en-US"/>
        </w:rPr>
        <w:t>improves</w:t>
      </w:r>
      <w:r w:rsidR="00AB271C">
        <w:rPr>
          <w:lang w:val="en-US"/>
        </w:rPr>
        <w:t xml:space="preserve"> from </w:t>
      </w:r>
      <w:r w:rsidR="00B24341">
        <w:rPr>
          <w:lang w:val="en-US"/>
        </w:rPr>
        <w:t>8</w:t>
      </w:r>
      <w:r w:rsidR="00AB271C">
        <w:rPr>
          <w:lang w:val="en-US"/>
        </w:rPr>
        <w:t>% to 2.</w:t>
      </w:r>
      <w:r w:rsidR="00B24341">
        <w:rPr>
          <w:lang w:val="en-US"/>
        </w:rPr>
        <w:t>8</w:t>
      </w:r>
      <w:r w:rsidR="00AB271C">
        <w:rPr>
          <w:lang w:val="en-US"/>
        </w:rPr>
        <w:t xml:space="preserve">% with </w:t>
      </w:r>
      <w:r>
        <w:rPr>
          <w:lang w:val="en-US"/>
        </w:rPr>
        <w:t>s</w:t>
      </w:r>
      <w:r w:rsidRPr="00DE185F">
        <w:rPr>
          <w:vertAlign w:val="subscript"/>
          <w:lang w:val="en-US"/>
        </w:rPr>
        <w:t>max</w:t>
      </w:r>
      <w:r>
        <w:rPr>
          <w:lang w:val="en-US"/>
        </w:rPr>
        <w:t xml:space="preserve"> </w:t>
      </w:r>
      <w:r w:rsidR="00AB271C">
        <w:rPr>
          <w:lang w:val="en-US"/>
        </w:rPr>
        <w:t>increasing from 0.1 Å</w:t>
      </w:r>
      <w:r w:rsidR="00AB271C" w:rsidRPr="00DE185F">
        <w:rPr>
          <w:vertAlign w:val="superscript"/>
          <w:lang w:val="en-US"/>
        </w:rPr>
        <w:t>-1</w:t>
      </w:r>
      <w:r w:rsidR="00AB271C">
        <w:rPr>
          <w:lang w:val="en-US"/>
        </w:rPr>
        <w:t xml:space="preserve"> to</w:t>
      </w:r>
      <w:r>
        <w:rPr>
          <w:lang w:val="en-US"/>
        </w:rPr>
        <w:t xml:space="preserve"> </w:t>
      </w:r>
      <w:r w:rsidR="00AB271C">
        <w:rPr>
          <w:lang w:val="en-US"/>
        </w:rPr>
        <w:t>0.</w:t>
      </w:r>
      <w:r>
        <w:rPr>
          <w:lang w:val="en-US"/>
        </w:rPr>
        <w:t xml:space="preserve">6 </w:t>
      </w:r>
      <w:r w:rsidR="00AB271C">
        <w:rPr>
          <w:lang w:val="en-US"/>
        </w:rPr>
        <w:t>Å</w:t>
      </w:r>
      <w:r w:rsidRPr="00DE185F">
        <w:rPr>
          <w:vertAlign w:val="superscript"/>
          <w:lang w:val="en-US"/>
        </w:rPr>
        <w:t>-1</w:t>
      </w:r>
      <w:r w:rsidR="00B24341">
        <w:rPr>
          <w:lang w:val="en-US"/>
        </w:rPr>
        <w:t xml:space="preserve"> (see </w:t>
      </w:r>
      <w:r w:rsidR="00B24341">
        <w:rPr>
          <w:lang w:val="en-US"/>
        </w:rPr>
        <w:fldChar w:fldCharType="begin"/>
      </w:r>
      <w:r w:rsidR="00B24341">
        <w:rPr>
          <w:lang w:val="en-US"/>
        </w:rPr>
        <w:instrText xml:space="preserve"> REF _Ref79176658 \h </w:instrText>
      </w:r>
      <w:r w:rsidR="00B24341">
        <w:rPr>
          <w:lang w:val="en-US"/>
        </w:rPr>
      </w:r>
      <w:r w:rsidR="00B24341">
        <w:rPr>
          <w:lang w:val="en-US"/>
        </w:rPr>
        <w:fldChar w:fldCharType="separate"/>
      </w:r>
      <w:r w:rsidR="00B24341">
        <w:t xml:space="preserve">Figure </w:t>
      </w:r>
      <w:r w:rsidR="00B24341">
        <w:rPr>
          <w:noProof/>
        </w:rPr>
        <w:t>4</w:t>
      </w:r>
      <w:r w:rsidR="00B24341">
        <w:rPr>
          <w:lang w:val="en-US"/>
        </w:rPr>
        <w:fldChar w:fldCharType="end"/>
      </w:r>
      <w:r w:rsidR="00B24341">
        <w:rPr>
          <w:lang w:val="en-US"/>
        </w:rPr>
        <w:t>, green circles).</w:t>
      </w:r>
      <w:r>
        <w:rPr>
          <w:lang w:val="en-US"/>
        </w:rPr>
        <w:t xml:space="preserve"> </w:t>
      </w:r>
      <w:ins w:id="486" w:author="dmitri" w:date="2021-08-08T15:52:00Z">
        <w:r w:rsidR="001E68F7">
          <w:rPr>
            <w:lang w:val="en-US"/>
          </w:rPr>
          <w:t>This is an interesting observation reflecting the fact that the curves normalized to I(0)=1 were utilized in the training</w:t>
        </w:r>
      </w:ins>
      <w:ins w:id="487" w:author="dmitri" w:date="2021-08-08T15:53:00Z">
        <w:r w:rsidR="001E68F7">
          <w:rPr>
            <w:lang w:val="en-US"/>
          </w:rPr>
          <w:t xml:space="preserve"> </w:t>
        </w:r>
      </w:ins>
      <w:ins w:id="488" w:author="dmitri" w:date="2021-08-08T15:54:00Z">
        <w:r w:rsidR="00CD29F2">
          <w:rPr>
            <w:lang w:val="en-US"/>
          </w:rPr>
          <w:t xml:space="preserve">such that </w:t>
        </w:r>
      </w:ins>
      <w:ins w:id="489" w:author="dmitri" w:date="2021-08-08T15:53:00Z">
        <w:r w:rsidR="001E68F7">
          <w:rPr>
            <w:lang w:val="en-US"/>
          </w:rPr>
          <w:t xml:space="preserve">the </w:t>
        </w:r>
      </w:ins>
      <w:ins w:id="490" w:author="dmitri" w:date="2021-08-08T15:55:00Z">
        <w:r w:rsidR="00CD29F2">
          <w:rPr>
            <w:lang w:val="en-US"/>
          </w:rPr>
          <w:t xml:space="preserve">direct </w:t>
        </w:r>
      </w:ins>
      <w:ins w:id="491" w:author="dmitri" w:date="2021-08-08T15:53:00Z">
        <w:r w:rsidR="001E68F7">
          <w:rPr>
            <w:lang w:val="en-US"/>
          </w:rPr>
          <w:t xml:space="preserve">information </w:t>
        </w:r>
      </w:ins>
      <w:ins w:id="492" w:author="dmitri" w:date="2021-08-08T15:54:00Z">
        <w:r w:rsidR="00CD29F2">
          <w:rPr>
            <w:lang w:val="en-US"/>
          </w:rPr>
          <w:t>about the MW was effectively</w:t>
        </w:r>
      </w:ins>
      <w:ins w:id="493" w:author="dmitri" w:date="2021-08-08T15:55:00Z">
        <w:r w:rsidR="00CD29F2">
          <w:rPr>
            <w:lang w:val="en-US"/>
          </w:rPr>
          <w:t xml:space="preserve"> lost</w:t>
        </w:r>
      </w:ins>
      <w:ins w:id="494" w:author="dmitri" w:date="2021-08-08T15:52:00Z">
        <w:r w:rsidR="001E68F7">
          <w:rPr>
            <w:lang w:val="en-US"/>
          </w:rPr>
          <w:t xml:space="preserve">. </w:t>
        </w:r>
      </w:ins>
      <w:r>
        <w:rPr>
          <w:lang w:val="en-US"/>
        </w:rPr>
        <w:t xml:space="preserve">The </w:t>
      </w:r>
      <w:ins w:id="495" w:author="dmitri" w:date="2021-08-08T15:56:00Z">
        <w:r w:rsidR="00CD29F2">
          <w:rPr>
            <w:lang w:val="en-US"/>
          </w:rPr>
          <w:t>network was trained “indirectly</w:t>
        </w:r>
      </w:ins>
      <w:ins w:id="496" w:author="dmitri" w:date="2021-08-08T15:57:00Z">
        <w:r w:rsidR="00CD29F2">
          <w:rPr>
            <w:lang w:val="en-US"/>
          </w:rPr>
          <w:t xml:space="preserve">” through the geometry of the curve, e.g. the Parseval theorem relations </w:t>
        </w:r>
      </w:ins>
      <w:ins w:id="497" w:author="dmitri" w:date="2021-08-08T15:58:00Z">
        <w:r w:rsidR="00CD29F2">
          <w:rPr>
            <w:lang w:val="en-US"/>
          </w:rPr>
          <w:t xml:space="preserve">in </w:t>
        </w:r>
      </w:ins>
      <w:ins w:id="498" w:author="dmitri" w:date="2021-08-08T15:59:00Z">
        <w:del w:id="499" w:author="Дмитрий Молоденский" w:date="2021-08-10T10:09:00Z">
          <w:r w:rsidR="00CD29F2" w:rsidDel="007E2236">
            <w:rPr>
              <w:lang w:val="en-US"/>
            </w:rPr>
            <w:delText>E</w:delText>
          </w:r>
        </w:del>
      </w:ins>
      <w:ins w:id="500" w:author="dmitri" w:date="2021-08-08T15:58:00Z">
        <w:del w:id="501" w:author="Дмитрий Молоденский" w:date="2021-08-10T10:09:00Z">
          <w:r w:rsidR="00CD29F2" w:rsidDel="007E2236">
            <w:rPr>
              <w:lang w:val="en-US"/>
            </w:rPr>
            <w:delText>qiuations</w:delText>
          </w:r>
        </w:del>
      </w:ins>
      <w:ins w:id="502" w:author="Дмитрий Молоденский" w:date="2021-08-10T10:09:00Z">
        <w:r w:rsidR="007E2236">
          <w:rPr>
            <w:lang w:val="en-US"/>
          </w:rPr>
          <w:t>Equations</w:t>
        </w:r>
      </w:ins>
      <w:ins w:id="503" w:author="dmitri" w:date="2021-08-08T15:58:00Z">
        <w:r w:rsidR="00CD29F2">
          <w:rPr>
            <w:lang w:val="en-US"/>
          </w:rPr>
          <w:t xml:space="preserve"> (1-3) and here, the </w:t>
        </w:r>
      </w:ins>
      <w:r w:rsidR="00E850FA">
        <w:rPr>
          <w:lang w:val="en-US"/>
        </w:rPr>
        <w:t xml:space="preserve">intensities </w:t>
      </w:r>
      <w:ins w:id="504" w:author="dmitri" w:date="2021-08-08T15:55:00Z">
        <w:r w:rsidR="00CD29F2">
          <w:rPr>
            <w:lang w:val="en-US"/>
          </w:rPr>
          <w:t xml:space="preserve">at higher angles </w:t>
        </w:r>
      </w:ins>
      <w:ins w:id="505" w:author="dmitri" w:date="2021-08-08T15:58:00Z">
        <w:r w:rsidR="00CD29F2">
          <w:rPr>
            <w:lang w:val="en-US"/>
          </w:rPr>
          <w:t xml:space="preserve">do provide </w:t>
        </w:r>
      </w:ins>
      <w:del w:id="506" w:author="dmitri" w:date="2021-08-08T15:55:00Z">
        <w:r w:rsidR="00E850FA" w:rsidDel="00CD29F2">
          <w:rPr>
            <w:lang w:val="en-US"/>
          </w:rPr>
          <w:delText>in</w:delText>
        </w:r>
        <w:r w:rsidDel="00CD29F2">
          <w:rPr>
            <w:lang w:val="en-US"/>
          </w:rPr>
          <w:delText xml:space="preserve"> this </w:delText>
        </w:r>
        <w:r w:rsidR="00E850FA" w:rsidDel="00CD29F2">
          <w:rPr>
            <w:lang w:val="en-US"/>
          </w:rPr>
          <w:delText>angular range</w:delText>
        </w:r>
        <w:r w:rsidDel="00CD29F2">
          <w:rPr>
            <w:lang w:val="en-US"/>
          </w:rPr>
          <w:delText xml:space="preserve"> </w:delText>
        </w:r>
      </w:del>
      <w:del w:id="507" w:author="dmitri" w:date="2021-08-08T15:59:00Z">
        <w:r w:rsidDel="00CD29F2">
          <w:rPr>
            <w:lang w:val="en-US"/>
          </w:rPr>
          <w:delText xml:space="preserve">mostly contain </w:delText>
        </w:r>
      </w:del>
      <w:ins w:id="508" w:author="dmitri" w:date="2021-08-08T15:59:00Z">
        <w:r w:rsidR="00CD29F2">
          <w:rPr>
            <w:lang w:val="en-US"/>
          </w:rPr>
          <w:t xml:space="preserve">important information </w:t>
        </w:r>
      </w:ins>
      <w:del w:id="509" w:author="dmitri" w:date="2021-08-08T15:59:00Z">
        <w:r w:rsidDel="00CD29F2">
          <w:rPr>
            <w:lang w:val="en-US"/>
          </w:rPr>
          <w:delText xml:space="preserve">information on the molecule </w:delText>
        </w:r>
        <w:r w:rsidR="00E850FA" w:rsidDel="00CD29F2">
          <w:rPr>
            <w:lang w:val="en-US"/>
          </w:rPr>
          <w:delText>surface</w:delText>
        </w:r>
        <w:r w:rsidDel="00CD29F2">
          <w:rPr>
            <w:lang w:val="en-US"/>
          </w:rPr>
          <w:delText xml:space="preserve"> and in</w:delText>
        </w:r>
      </w:del>
      <w:del w:id="510" w:author="dmitri" w:date="2021-08-08T15:55:00Z">
        <w:r w:rsidDel="00CD29F2">
          <w:rPr>
            <w:lang w:val="en-US"/>
          </w:rPr>
          <w:delText>ner</w:delText>
        </w:r>
      </w:del>
      <w:del w:id="511" w:author="dmitri" w:date="2021-08-08T15:59:00Z">
        <w:r w:rsidDel="00CD29F2">
          <w:rPr>
            <w:lang w:val="en-US"/>
          </w:rPr>
          <w:delText xml:space="preserve"> structure, which indeed may </w:delText>
        </w:r>
      </w:del>
      <w:r w:rsidR="00E850FA">
        <w:rPr>
          <w:lang w:val="en-US"/>
        </w:rPr>
        <w:t>contribut</w:t>
      </w:r>
      <w:ins w:id="512" w:author="dmitri" w:date="2021-08-08T15:59:00Z">
        <w:r w:rsidR="00CD29F2">
          <w:rPr>
            <w:lang w:val="en-US"/>
          </w:rPr>
          <w:t>ing</w:t>
        </w:r>
      </w:ins>
      <w:del w:id="513" w:author="dmitri" w:date="2021-08-08T15:59:00Z">
        <w:r w:rsidR="00E850FA" w:rsidDel="00CD29F2">
          <w:rPr>
            <w:lang w:val="en-US"/>
          </w:rPr>
          <w:delText>e</w:delText>
        </w:r>
      </w:del>
      <w:r w:rsidR="00E850FA">
        <w:rPr>
          <w:lang w:val="en-US"/>
        </w:rPr>
        <w:t xml:space="preserve"> to the overall e</w:t>
      </w:r>
      <w:r>
        <w:rPr>
          <w:lang w:val="en-US"/>
        </w:rPr>
        <w:t xml:space="preserve">stimation of the </w:t>
      </w:r>
      <w:r w:rsidR="00AB271C">
        <w:rPr>
          <w:lang w:val="en-US"/>
        </w:rPr>
        <w:t>MW</w:t>
      </w:r>
      <w:r>
        <w:rPr>
          <w:lang w:val="en-US"/>
        </w:rPr>
        <w:t>.</w:t>
      </w:r>
    </w:p>
    <w:p w14:paraId="57594B4F" w14:textId="29B58C62" w:rsidR="00C814EA" w:rsidRDefault="005B2D26" w:rsidP="00D70407">
      <w:pPr>
        <w:pStyle w:val="NormalWeb"/>
        <w:rPr>
          <w:lang w:val="en-US"/>
        </w:rPr>
      </w:pPr>
      <w:r w:rsidRPr="005F11A9">
        <w:rPr>
          <w:rStyle w:val="Heading2Char"/>
        </w:rPr>
        <w:lastRenderedPageBreak/>
        <w:t>E</w:t>
      </w:r>
      <w:r w:rsidR="00757D29">
        <w:rPr>
          <w:rStyle w:val="Heading2Char"/>
          <w:lang w:val="en-US"/>
        </w:rPr>
        <w:t>ffects of the e</w:t>
      </w:r>
      <w:r w:rsidRPr="005F11A9">
        <w:rPr>
          <w:rStyle w:val="Heading2Char"/>
        </w:rPr>
        <w:t>xperimental noise.</w:t>
      </w:r>
      <w:r>
        <w:rPr>
          <w:lang w:val="en-US"/>
        </w:rPr>
        <w:t xml:space="preserve"> Depending on the sample concentration, contrast, molecule volume, intensity of the X-ray beam, the </w:t>
      </w:r>
      <w:ins w:id="514" w:author="dmitri" w:date="2021-08-08T16:00:00Z">
        <w:r w:rsidR="00CD29F2">
          <w:rPr>
            <w:lang w:val="en-US"/>
          </w:rPr>
          <w:t xml:space="preserve">noise </w:t>
        </w:r>
      </w:ins>
      <w:del w:id="515" w:author="dmitri" w:date="2021-08-08T16:00:00Z">
        <w:r w:rsidDel="00CD29F2">
          <w:rPr>
            <w:lang w:val="en-US"/>
          </w:rPr>
          <w:delText xml:space="preserve">amount of </w:delText>
        </w:r>
        <w:r w:rsidR="00B24341" w:rsidDel="00CD29F2">
          <w:rPr>
            <w:lang w:val="en-US"/>
          </w:rPr>
          <w:delText>the</w:delText>
        </w:r>
      </w:del>
      <w:ins w:id="516" w:author="dmitri" w:date="2021-08-08T16:00:00Z">
        <w:r w:rsidR="00CD29F2">
          <w:rPr>
            <w:lang w:val="en-US"/>
          </w:rPr>
          <w:t>in</w:t>
        </w:r>
      </w:ins>
      <w:r w:rsidR="00B24341">
        <w:rPr>
          <w:lang w:val="en-US"/>
        </w:rPr>
        <w:t xml:space="preserve"> I(s) </w:t>
      </w:r>
      <w:del w:id="517" w:author="dmitri" w:date="2021-08-08T16:00:00Z">
        <w:r w:rsidDel="00CD29F2">
          <w:rPr>
            <w:lang w:val="en-US"/>
          </w:rPr>
          <w:delText xml:space="preserve">noise </w:delText>
        </w:r>
      </w:del>
      <w:r>
        <w:rPr>
          <w:lang w:val="en-US"/>
        </w:rPr>
        <w:t xml:space="preserve">may vary drastically. To evaluate how the amount of noise impacts the </w:t>
      </w:r>
      <w:r w:rsidR="00FB70A4">
        <w:rPr>
          <w:lang w:val="en-US"/>
        </w:rPr>
        <w:t xml:space="preserve">prediction </w:t>
      </w:r>
      <w:r>
        <w:rPr>
          <w:lang w:val="en-US"/>
        </w:rPr>
        <w:t>accuracy, we have added simulated noise to the</w:t>
      </w:r>
      <w:r w:rsidR="000E1A74">
        <w:rPr>
          <w:lang w:val="en-US"/>
        </w:rPr>
        <w:t xml:space="preserve"> folded proteins</w:t>
      </w:r>
      <w:r>
        <w:rPr>
          <w:lang w:val="en-US"/>
        </w:rPr>
        <w:t xml:space="preserve"> </w:t>
      </w:r>
      <w:r w:rsidR="00FB70A4">
        <w:rPr>
          <w:lang w:val="en-US"/>
        </w:rPr>
        <w:t>test</w:t>
      </w:r>
      <w:r>
        <w:rPr>
          <w:lang w:val="en-US"/>
        </w:rPr>
        <w:t xml:space="preserve"> data</w:t>
      </w:r>
      <w:r w:rsidR="000E1A74">
        <w:rPr>
          <w:lang w:val="en-US"/>
        </w:rPr>
        <w:t xml:space="preserve"> set</w:t>
      </w:r>
      <w:r>
        <w:rPr>
          <w:lang w:val="en-US"/>
        </w:rPr>
        <w:t xml:space="preserve"> </w:t>
      </w:r>
      <w:r w:rsidR="000E1A74">
        <w:rPr>
          <w:lang w:val="en-US"/>
        </w:rPr>
        <w:t>(</w:t>
      </w:r>
      <w:r>
        <w:rPr>
          <w:lang w:val="en-US"/>
        </w:rPr>
        <w:t>with known ground truth MW and D</w:t>
      </w:r>
      <w:r w:rsidRPr="005F11A9">
        <w:rPr>
          <w:vertAlign w:val="subscript"/>
          <w:lang w:val="en-US"/>
        </w:rPr>
        <w:t>max</w:t>
      </w:r>
      <w:r w:rsidR="000E1A74">
        <w:rPr>
          <w:lang w:val="en-US"/>
        </w:rPr>
        <w:t xml:space="preserve">) </w:t>
      </w:r>
      <w:r>
        <w:rPr>
          <w:lang w:val="en-US"/>
        </w:rPr>
        <w:t>and</w:t>
      </w:r>
      <w:r w:rsidR="00FB70A4">
        <w:rPr>
          <w:lang w:val="en-US"/>
        </w:rPr>
        <w:t xml:space="preserve"> first</w:t>
      </w:r>
      <w:r>
        <w:rPr>
          <w:lang w:val="en-US"/>
        </w:rPr>
        <w:t xml:space="preserve"> applied </w:t>
      </w:r>
      <w:r w:rsidR="000E1A74">
        <w:rPr>
          <w:lang w:val="en-US"/>
        </w:rPr>
        <w:t>the above</w:t>
      </w:r>
      <w:r w:rsidR="00757D29">
        <w:rPr>
          <w:lang w:val="en-US"/>
        </w:rPr>
        <w:t>-</w:t>
      </w:r>
      <w:r w:rsidR="000E1A74">
        <w:rPr>
          <w:lang w:val="en-US"/>
        </w:rPr>
        <w:t xml:space="preserve">mentioned </w:t>
      </w:r>
      <w:r>
        <w:rPr>
          <w:lang w:val="en-US"/>
        </w:rPr>
        <w:t>NNs trained on the smooth data</w:t>
      </w:r>
      <w:r w:rsidR="000E1A74">
        <w:rPr>
          <w:lang w:val="en-US"/>
        </w:rPr>
        <w:t xml:space="preserve"> up to s</w:t>
      </w:r>
      <w:r w:rsidR="000E1A74" w:rsidRPr="005F11A9">
        <w:rPr>
          <w:vertAlign w:val="subscript"/>
          <w:lang w:val="en-US"/>
        </w:rPr>
        <w:t>max</w:t>
      </w:r>
      <w:r w:rsidR="000E1A74">
        <w:rPr>
          <w:lang w:val="en-US"/>
        </w:rPr>
        <w:t> = 1.0 Å</w:t>
      </w:r>
      <w:r w:rsidR="000E1A74" w:rsidRPr="005F11A9">
        <w:rPr>
          <w:vertAlign w:val="superscript"/>
          <w:lang w:val="en-US"/>
        </w:rPr>
        <w:t>-1</w:t>
      </w:r>
      <w:r>
        <w:rPr>
          <w:lang w:val="en-US"/>
        </w:rPr>
        <w:t>.</w:t>
      </w:r>
    </w:p>
    <w:p w14:paraId="0DE5186D" w14:textId="60D31B5E" w:rsidR="009C46D5" w:rsidRDefault="005B2D26" w:rsidP="00D70407">
      <w:pPr>
        <w:pStyle w:val="NormalWeb"/>
        <w:rPr>
          <w:lang w:val="en-US"/>
        </w:rPr>
      </w:pPr>
      <w:r>
        <w:rPr>
          <w:lang w:val="en-US"/>
        </w:rPr>
        <w:t xml:space="preserve">For simulated concentrations </w:t>
      </w:r>
      <w:r w:rsidR="00E91D7A">
        <w:rPr>
          <w:lang w:val="en-US"/>
        </w:rPr>
        <w:t xml:space="preserve">4, 8 and 16 </w:t>
      </w:r>
      <w:r>
        <w:rPr>
          <w:lang w:val="en-US"/>
        </w:rPr>
        <w:t xml:space="preserve">mg/ml the </w:t>
      </w:r>
      <w:r w:rsidR="00E91D7A">
        <w:rPr>
          <w:lang w:val="en-US"/>
        </w:rPr>
        <w:t>average</w:t>
      </w:r>
      <w:r>
        <w:rPr>
          <w:lang w:val="en-US"/>
        </w:rPr>
        <w:t xml:space="preserve"> relative MW error was </w:t>
      </w:r>
      <w:r w:rsidR="00EA13C9">
        <w:rPr>
          <w:lang w:val="en-US"/>
        </w:rPr>
        <w:t>below 3</w:t>
      </w:r>
      <w:r>
        <w:rPr>
          <w:lang w:val="en-US"/>
        </w:rPr>
        <w:t>%</w:t>
      </w:r>
      <w:r w:rsidR="00EA13C9">
        <w:rPr>
          <w:lang w:val="en-US"/>
        </w:rPr>
        <w:t xml:space="preserve"> </w:t>
      </w:r>
      <w:ins w:id="518" w:author="dmitri" w:date="2021-08-08T16:04:00Z">
        <w:r w:rsidR="0011041F">
          <w:rPr>
            <w:lang w:val="en-US"/>
          </w:rPr>
          <w:t xml:space="preserve">i.e. </w:t>
        </w:r>
      </w:ins>
      <w:del w:id="519" w:author="dmitri" w:date="2021-08-08T16:04:00Z">
        <w:r w:rsidR="00EA13C9" w:rsidDel="0011041F">
          <w:rPr>
            <w:lang w:val="en-US"/>
          </w:rPr>
          <w:delText xml:space="preserve">(which was </w:delText>
        </w:r>
      </w:del>
      <w:r w:rsidR="00EA13C9">
        <w:rPr>
          <w:lang w:val="en-US"/>
        </w:rPr>
        <w:t>comparable to the MW accuracy of the smooth data set</w:t>
      </w:r>
      <w:del w:id="520" w:author="dmitri" w:date="2021-08-08T16:04:00Z">
        <w:r w:rsidR="00EA13C9" w:rsidDel="0011041F">
          <w:rPr>
            <w:lang w:val="en-US"/>
          </w:rPr>
          <w:delText>)</w:delText>
        </w:r>
      </w:del>
      <w:r>
        <w:rPr>
          <w:lang w:val="en-US"/>
        </w:rPr>
        <w:t xml:space="preserve">, but for </w:t>
      </w:r>
      <w:del w:id="521" w:author="dmitri" w:date="2021-08-08T16:04:00Z">
        <w:r w:rsidR="00534A28" w:rsidDel="0011041F">
          <w:rPr>
            <w:lang w:val="en-US"/>
          </w:rPr>
          <w:delText xml:space="preserve">the </w:delText>
        </w:r>
      </w:del>
      <w:r>
        <w:rPr>
          <w:lang w:val="en-US"/>
        </w:rPr>
        <w:t>lowe</w:t>
      </w:r>
      <w:r w:rsidR="00EA13C9">
        <w:rPr>
          <w:lang w:val="en-US"/>
        </w:rPr>
        <w:t xml:space="preserve">r </w:t>
      </w:r>
      <w:r>
        <w:rPr>
          <w:lang w:val="en-US"/>
        </w:rPr>
        <w:t>concentrations</w:t>
      </w:r>
      <w:r w:rsidR="00757D29">
        <w:rPr>
          <w:lang w:val="en-US"/>
        </w:rPr>
        <w:t>,</w:t>
      </w:r>
      <w:r w:rsidR="00EA13C9">
        <w:rPr>
          <w:lang w:val="en-US"/>
        </w:rPr>
        <w:t xml:space="preserve"> the accuracy decreased</w:t>
      </w:r>
      <w:r w:rsidR="00C814EA">
        <w:rPr>
          <w:lang w:val="en-US"/>
        </w:rPr>
        <w:t xml:space="preserve"> significantly</w:t>
      </w:r>
      <w:r w:rsidR="00EA13C9">
        <w:rPr>
          <w:lang w:val="en-US"/>
        </w:rPr>
        <w:t xml:space="preserve">, see </w:t>
      </w:r>
      <w:r w:rsidR="00EA13C9">
        <w:rPr>
          <w:lang w:val="en-US"/>
        </w:rPr>
        <w:fldChar w:fldCharType="begin"/>
      </w:r>
      <w:r w:rsidR="00EA13C9">
        <w:rPr>
          <w:lang w:val="en-US"/>
        </w:rPr>
        <w:instrText xml:space="preserve"> REF _Ref79005855 \h </w:instrText>
      </w:r>
      <w:r w:rsidR="00EA13C9">
        <w:rPr>
          <w:lang w:val="en-US"/>
        </w:rPr>
      </w:r>
      <w:r w:rsidR="00EA13C9">
        <w:rPr>
          <w:lang w:val="en-US"/>
        </w:rPr>
        <w:fldChar w:fldCharType="separate"/>
      </w:r>
      <w:r w:rsidR="00EA13C9">
        <w:t xml:space="preserve">Figure </w:t>
      </w:r>
      <w:r w:rsidR="00EA13C9">
        <w:rPr>
          <w:noProof/>
        </w:rPr>
        <w:t>5</w:t>
      </w:r>
      <w:r w:rsidR="00EA13C9">
        <w:rPr>
          <w:lang w:val="en-US"/>
        </w:rPr>
        <w:fldChar w:fldCharType="end"/>
      </w:r>
      <w:r w:rsidR="00EA13C9">
        <w:rPr>
          <w:lang w:val="en-US"/>
        </w:rPr>
        <w:t xml:space="preserve"> (blue circles).</w:t>
      </w:r>
      <w:r>
        <w:rPr>
          <w:lang w:val="en-US"/>
        </w:rPr>
        <w:t xml:space="preserve"> </w:t>
      </w:r>
      <w:r w:rsidR="00757D29">
        <w:rPr>
          <w:lang w:val="en-US"/>
        </w:rPr>
        <w:t xml:space="preserve">For </w:t>
      </w:r>
      <w:r w:rsidR="00EA13C9">
        <w:rPr>
          <w:lang w:val="en-US"/>
        </w:rPr>
        <w:t xml:space="preserve">the lowest concentrations </w:t>
      </w:r>
      <w:r w:rsidR="00C814EA">
        <w:rPr>
          <w:lang w:val="en-US"/>
        </w:rPr>
        <w:t>(</w:t>
      </w:r>
      <w:r w:rsidR="00EA13C9">
        <w:rPr>
          <w:lang w:val="en-US"/>
        </w:rPr>
        <w:t>0.5 and 0.25</w:t>
      </w:r>
      <w:r w:rsidR="00C814EA">
        <w:rPr>
          <w:lang w:val="en-US"/>
        </w:rPr>
        <w:t> </w:t>
      </w:r>
      <w:r>
        <w:rPr>
          <w:lang w:val="en-US"/>
        </w:rPr>
        <w:t>mg/ml</w:t>
      </w:r>
      <w:r w:rsidR="00C814EA">
        <w:rPr>
          <w:lang w:val="en-US"/>
        </w:rPr>
        <w:t>)</w:t>
      </w:r>
      <w:r>
        <w:rPr>
          <w:lang w:val="en-US"/>
        </w:rPr>
        <w:t xml:space="preserve"> about </w:t>
      </w:r>
      <w:r w:rsidR="00EA13C9">
        <w:rPr>
          <w:lang w:val="en-US"/>
        </w:rPr>
        <w:t>2</w:t>
      </w:r>
      <w:r>
        <w:rPr>
          <w:lang w:val="en-US"/>
        </w:rPr>
        <w:t>% of the predictions were negative or very close to zero</w:t>
      </w:r>
      <w:r w:rsidR="00C814EA">
        <w:rPr>
          <w:lang w:val="en-US"/>
        </w:rPr>
        <w:t>, i.e. the NN failed to produce a</w:t>
      </w:r>
      <w:r w:rsidR="00757D29">
        <w:rPr>
          <w:lang w:val="en-US"/>
        </w:rPr>
        <w:t>n</w:t>
      </w:r>
      <w:r w:rsidR="00C814EA">
        <w:rPr>
          <w:lang w:val="en-US"/>
        </w:rPr>
        <w:t xml:space="preserve"> MW estimate; without these outliers</w:t>
      </w:r>
      <w:r w:rsidR="00757D29">
        <w:rPr>
          <w:lang w:val="en-US"/>
        </w:rPr>
        <w:t>,</w:t>
      </w:r>
      <w:r w:rsidR="00C814EA">
        <w:rPr>
          <w:lang w:val="en-US"/>
        </w:rPr>
        <w:t xml:space="preserve"> the average relative errors were 9.5% (0.5 mg/ml) and 18% (0.25 mg/ml).</w:t>
      </w:r>
    </w:p>
    <w:p w14:paraId="0DD2EEF9" w14:textId="748FD2D9" w:rsidR="00C10DEF" w:rsidRDefault="00C10DEF" w:rsidP="00D70407">
      <w:pPr>
        <w:pStyle w:val="NormalWeb"/>
        <w:rPr>
          <w:lang w:val="en-US"/>
        </w:rPr>
      </w:pPr>
      <w:r>
        <w:rPr>
          <w:lang w:val="en-US"/>
        </w:rPr>
        <w:t xml:space="preserve">Surprisingly, </w:t>
      </w:r>
      <w:r w:rsidR="00C814EA">
        <w:rPr>
          <w:lang w:val="en-US"/>
        </w:rPr>
        <w:t>the NN trained to predict</w:t>
      </w:r>
      <w:r w:rsidR="005B2D26">
        <w:rPr>
          <w:lang w:val="en-US"/>
        </w:rPr>
        <w:t xml:space="preserve"> D</w:t>
      </w:r>
      <w:r w:rsidR="005B2D26" w:rsidRPr="005F11A9">
        <w:rPr>
          <w:vertAlign w:val="subscript"/>
          <w:lang w:val="en-US"/>
        </w:rPr>
        <w:t>max</w:t>
      </w:r>
      <w:r w:rsidR="005B2D26">
        <w:rPr>
          <w:lang w:val="en-US"/>
        </w:rPr>
        <w:t xml:space="preserve"> </w:t>
      </w:r>
      <w:r w:rsidR="00C814EA">
        <w:rPr>
          <w:lang w:val="en-US"/>
        </w:rPr>
        <w:t>on noise-free data produced almost random output</w:t>
      </w:r>
      <w:r w:rsidR="001C35BD">
        <w:rPr>
          <w:lang w:val="en-US"/>
        </w:rPr>
        <w:t>s</w:t>
      </w:r>
      <w:r w:rsidR="00C814EA">
        <w:rPr>
          <w:lang w:val="en-US"/>
        </w:rPr>
        <w:t xml:space="preserve"> when applied </w:t>
      </w:r>
      <w:r w:rsidR="001C35BD">
        <w:rPr>
          <w:lang w:val="en-US"/>
        </w:rPr>
        <w:t>to</w:t>
      </w:r>
      <w:r w:rsidR="00C814EA">
        <w:rPr>
          <w:lang w:val="en-US"/>
        </w:rPr>
        <w:t xml:space="preserve"> data with noise. Even for the 16 mg/ml test data</w:t>
      </w:r>
      <w:r w:rsidR="001C35BD">
        <w:rPr>
          <w:lang w:val="en-US"/>
        </w:rPr>
        <w:t>,</w:t>
      </w:r>
      <w:r w:rsidR="003E7AB6">
        <w:rPr>
          <w:lang w:val="en-US"/>
        </w:rPr>
        <w:t xml:space="preserve"> the number of negative predictions was 17% and the rest had an average relative D</w:t>
      </w:r>
      <w:r w:rsidR="003E7AB6" w:rsidRPr="005F11A9">
        <w:rPr>
          <w:vertAlign w:val="subscript"/>
          <w:lang w:val="en-US"/>
        </w:rPr>
        <w:t>max</w:t>
      </w:r>
      <w:r w:rsidR="003E7AB6">
        <w:rPr>
          <w:lang w:val="en-US"/>
        </w:rPr>
        <w:t xml:space="preserve"> error of 15%. For the lower concentrations</w:t>
      </w:r>
      <w:r w:rsidR="001C35BD">
        <w:rPr>
          <w:lang w:val="en-US"/>
        </w:rPr>
        <w:t>,</w:t>
      </w:r>
      <w:r w:rsidR="003E7AB6">
        <w:rPr>
          <w:lang w:val="en-US"/>
        </w:rPr>
        <w:t xml:space="preserve"> the </w:t>
      </w:r>
      <w:r w:rsidR="005B2D26">
        <w:rPr>
          <w:lang w:val="en-US"/>
        </w:rPr>
        <w:t>predictions were</w:t>
      </w:r>
      <w:r w:rsidR="003E7AB6">
        <w:rPr>
          <w:lang w:val="en-US"/>
        </w:rPr>
        <w:t xml:space="preserve"> practically</w:t>
      </w:r>
      <w:r w:rsidR="005B2D26">
        <w:rPr>
          <w:lang w:val="en-US"/>
        </w:rPr>
        <w:t xml:space="preserve"> uncorrelated with the ground truth values.</w:t>
      </w:r>
    </w:p>
    <w:p w14:paraId="5B93F297" w14:textId="4CFCD347" w:rsidR="002E3D43" w:rsidRDefault="005B2D26" w:rsidP="00D70407">
      <w:pPr>
        <w:pStyle w:val="NormalWeb"/>
        <w:rPr>
          <w:lang w:val="en-US"/>
        </w:rPr>
      </w:pPr>
      <w:r>
        <w:rPr>
          <w:lang w:val="en-US"/>
        </w:rPr>
        <w:t xml:space="preserve">We have re-trained </w:t>
      </w:r>
      <w:r w:rsidR="000E1A74">
        <w:rPr>
          <w:lang w:val="en-US"/>
        </w:rPr>
        <w:t>both</w:t>
      </w:r>
      <w:r>
        <w:rPr>
          <w:lang w:val="en-US"/>
        </w:rPr>
        <w:t xml:space="preserve"> NNs using the noise</w:t>
      </w:r>
      <w:r w:rsidR="001C35BD">
        <w:rPr>
          <w:lang w:val="en-US"/>
        </w:rPr>
        <w:t>-</w:t>
      </w:r>
      <w:r>
        <w:rPr>
          <w:lang w:val="en-US"/>
        </w:rPr>
        <w:t>augmented training set</w:t>
      </w:r>
      <w:r w:rsidR="000E1A74">
        <w:rPr>
          <w:lang w:val="en-US"/>
        </w:rPr>
        <w:t>.</w:t>
      </w:r>
      <w:r>
        <w:rPr>
          <w:lang w:val="en-US"/>
        </w:rPr>
        <w:t xml:space="preserve"> </w:t>
      </w:r>
      <w:r w:rsidR="000E1A74">
        <w:rPr>
          <w:lang w:val="en-US"/>
        </w:rPr>
        <w:t>This</w:t>
      </w:r>
      <w:r>
        <w:rPr>
          <w:lang w:val="en-US"/>
        </w:rPr>
        <w:t xml:space="preserve"> led to a significant improvement of the MW predictions </w:t>
      </w:r>
      <w:del w:id="522" w:author="dmitri" w:date="2021-08-08T16:06:00Z">
        <w:r w:rsidDel="0011041F">
          <w:rPr>
            <w:lang w:val="en-US"/>
          </w:rPr>
          <w:delText>on the</w:delText>
        </w:r>
      </w:del>
      <w:ins w:id="523" w:author="dmitri" w:date="2021-08-08T16:06:00Z">
        <w:r w:rsidR="0011041F">
          <w:rPr>
            <w:lang w:val="en-US"/>
          </w:rPr>
          <w:t>for</w:t>
        </w:r>
      </w:ins>
      <w:r>
        <w:rPr>
          <w:lang w:val="en-US"/>
        </w:rPr>
        <w:t xml:space="preserve"> lower concentrations c &lt; 4 mg/ml (</w:t>
      </w:r>
      <w:r w:rsidR="000E1A74">
        <w:rPr>
          <w:lang w:val="en-US"/>
        </w:rPr>
        <w:t xml:space="preserve">see </w:t>
      </w:r>
      <w:r w:rsidR="000E1A74">
        <w:rPr>
          <w:lang w:val="en-US"/>
        </w:rPr>
        <w:fldChar w:fldCharType="begin"/>
      </w:r>
      <w:r w:rsidR="000E1A74">
        <w:rPr>
          <w:lang w:val="en-US"/>
        </w:rPr>
        <w:instrText xml:space="preserve"> REF _Ref79005855 \h </w:instrText>
      </w:r>
      <w:r w:rsidR="000E1A74">
        <w:rPr>
          <w:lang w:val="en-US"/>
        </w:rPr>
      </w:r>
      <w:r w:rsidR="000E1A74">
        <w:rPr>
          <w:lang w:val="en-US"/>
        </w:rPr>
        <w:fldChar w:fldCharType="separate"/>
      </w:r>
      <w:r w:rsidR="000E1A74">
        <w:t xml:space="preserve">Figure </w:t>
      </w:r>
      <w:r w:rsidR="000E1A74">
        <w:rPr>
          <w:noProof/>
        </w:rPr>
        <w:t>5</w:t>
      </w:r>
      <w:r w:rsidR="000E1A74">
        <w:rPr>
          <w:lang w:val="en-US"/>
        </w:rPr>
        <w:fldChar w:fldCharType="end"/>
      </w:r>
      <w:r w:rsidR="000E1A74">
        <w:rPr>
          <w:lang w:val="en-US"/>
        </w:rPr>
        <w:t>, orange circles</w:t>
      </w:r>
      <w:r>
        <w:rPr>
          <w:lang w:val="en-US"/>
        </w:rPr>
        <w:t>) and</w:t>
      </w:r>
      <w:r w:rsidR="000E1A74">
        <w:rPr>
          <w:lang w:val="en-US"/>
        </w:rPr>
        <w:t xml:space="preserve"> there were no negative output values</w:t>
      </w:r>
      <w:r w:rsidR="00CA2532">
        <w:rPr>
          <w:lang w:val="en-US"/>
        </w:rPr>
        <w:t xml:space="preserve"> (</w:t>
      </w:r>
      <w:ins w:id="524" w:author="dmitri" w:date="2021-08-08T16:06:00Z">
        <w:r w:rsidR="0011041F">
          <w:rPr>
            <w:lang w:val="en-US"/>
          </w:rPr>
          <w:t xml:space="preserve">i.e. </w:t>
        </w:r>
      </w:ins>
      <w:r w:rsidR="00CA2532">
        <w:rPr>
          <w:lang w:val="en-US"/>
        </w:rPr>
        <w:t>failures)</w:t>
      </w:r>
      <w:r w:rsidR="000E1A74">
        <w:rPr>
          <w:lang w:val="en-US"/>
        </w:rPr>
        <w:t>.</w:t>
      </w:r>
      <w:r>
        <w:rPr>
          <w:lang w:val="en-US"/>
        </w:rPr>
        <w:t xml:space="preserve"> </w:t>
      </w:r>
      <w:r w:rsidR="00824426">
        <w:rPr>
          <w:lang w:val="en-US"/>
        </w:rPr>
        <w:t xml:space="preserve">For simulated concentrations ≥ 1 mg/ml, the accuracy of prediction was below 3%. </w:t>
      </w:r>
      <w:r w:rsidR="00AD19A9">
        <w:rPr>
          <w:lang w:val="en-US"/>
        </w:rPr>
        <w:t>T</w:t>
      </w:r>
      <w:r w:rsidR="000E1A74">
        <w:rPr>
          <w:lang w:val="en-US"/>
        </w:rPr>
        <w:t>he</w:t>
      </w:r>
      <w:r>
        <w:rPr>
          <w:lang w:val="en-US"/>
        </w:rPr>
        <w:t xml:space="preserve"> D</w:t>
      </w:r>
      <w:r w:rsidRPr="005F11A9">
        <w:rPr>
          <w:vertAlign w:val="subscript"/>
          <w:lang w:val="en-US"/>
        </w:rPr>
        <w:t>max</w:t>
      </w:r>
      <w:r>
        <w:rPr>
          <w:lang w:val="en-US"/>
        </w:rPr>
        <w:t xml:space="preserve"> predictions </w:t>
      </w:r>
      <w:r w:rsidR="00AD19A9">
        <w:rPr>
          <w:lang w:val="en-US"/>
        </w:rPr>
        <w:t>became reliable as well with</w:t>
      </w:r>
      <w:r w:rsidR="002804E0">
        <w:rPr>
          <w:lang w:val="en-US"/>
        </w:rPr>
        <w:t xml:space="preserve"> less than 1% failures and</w:t>
      </w:r>
      <w:r w:rsidR="00AD19A9">
        <w:rPr>
          <w:lang w:val="en-US"/>
        </w:rPr>
        <w:t xml:space="preserve"> average errors </w:t>
      </w:r>
      <w:r w:rsidR="002804E0" w:rsidRPr="006F76EE">
        <w:rPr>
          <w:lang w:val="en-US"/>
        </w:rPr>
        <w:t>below</w:t>
      </w:r>
      <w:r w:rsidR="00AD19A9" w:rsidRPr="006F76EE">
        <w:rPr>
          <w:lang w:val="en-US"/>
        </w:rPr>
        <w:t xml:space="preserve"> </w:t>
      </w:r>
      <w:r w:rsidR="001911F0" w:rsidRPr="005F11A9">
        <w:rPr>
          <w:lang w:val="en-US"/>
        </w:rPr>
        <w:t>3.</w:t>
      </w:r>
      <w:r w:rsidR="002804E0" w:rsidRPr="005F11A9">
        <w:rPr>
          <w:lang w:val="en-US"/>
        </w:rPr>
        <w:t>3</w:t>
      </w:r>
      <w:r w:rsidR="001911F0" w:rsidRPr="005F11A9">
        <w:rPr>
          <w:lang w:val="en-US"/>
        </w:rPr>
        <w:t>%</w:t>
      </w:r>
      <w:r w:rsidR="00AD19A9">
        <w:rPr>
          <w:lang w:val="en-US"/>
        </w:rPr>
        <w:t xml:space="preserve"> for </w:t>
      </w:r>
      <w:r w:rsidR="002804E0">
        <w:rPr>
          <w:lang w:val="en-US"/>
        </w:rPr>
        <w:t>the concentrations higher than 1 mg/ml; at 0.25 mg/ml the average error was 5.8% (which was comparable to the performance of the MW NN) and 2% failures</w:t>
      </w:r>
      <w:r w:rsidR="00AD19A9">
        <w:rPr>
          <w:lang w:val="en-US"/>
        </w:rPr>
        <w:t>.</w:t>
      </w:r>
    </w:p>
    <w:p w14:paraId="226DA0FF" w14:textId="751B44E8" w:rsidR="005B2D26" w:rsidRPr="00E91D7A" w:rsidRDefault="00F77270" w:rsidP="00D70407">
      <w:pPr>
        <w:pStyle w:val="NormalWeb"/>
        <w:rPr>
          <w:lang w:val="en-US"/>
        </w:rPr>
      </w:pPr>
      <w:r>
        <w:rPr>
          <w:noProof/>
          <w:lang w:val="en-US"/>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noProof/>
        </w:rPr>
        <w:t xml:space="preserve"> </w:t>
      </w:r>
    </w:p>
    <w:p w14:paraId="6A1F30A7" w14:textId="11005029" w:rsidR="002E3D43" w:rsidRDefault="002E3D43" w:rsidP="005F11A9">
      <w:pPr>
        <w:pStyle w:val="Caption"/>
        <w:rPr>
          <w:lang w:val="en-US"/>
        </w:rPr>
      </w:pPr>
      <w:bookmarkStart w:id="525" w:name="_Ref79005855"/>
      <w:r>
        <w:t xml:space="preserve">Figure </w:t>
      </w:r>
      <w:fldSimple w:instr=" SEQ Figure \* ARABIC ">
        <w:r w:rsidR="001B4873">
          <w:rPr>
            <w:noProof/>
          </w:rPr>
          <w:t>5</w:t>
        </w:r>
      </w:fldSimple>
      <w:bookmarkEnd w:id="525"/>
      <w:r>
        <w:rPr>
          <w:lang w:val="en-US"/>
        </w:rPr>
        <w:t xml:space="preserve">. </w:t>
      </w:r>
      <w:r w:rsidR="00DB2CF4">
        <w:rPr>
          <w:lang w:val="en-US"/>
        </w:rPr>
        <w:t>Performance of neural networks t</w:t>
      </w:r>
      <w:r>
        <w:rPr>
          <w:lang w:val="en-US"/>
        </w:rPr>
        <w:t xml:space="preserve">rained </w:t>
      </w:r>
      <w:r w:rsidR="00DB2CF4">
        <w:rPr>
          <w:lang w:val="en-US"/>
        </w:rPr>
        <w:t xml:space="preserve">to predict molecular weight </w:t>
      </w:r>
      <w:r>
        <w:rPr>
          <w:lang w:val="en-US"/>
        </w:rPr>
        <w:t>on smooth data</w:t>
      </w:r>
      <w:r w:rsidR="00DB2CF4">
        <w:rPr>
          <w:lang w:val="en-US"/>
        </w:rPr>
        <w:t xml:space="preserve"> (blue circles) and</w:t>
      </w:r>
      <w:r>
        <w:rPr>
          <w:lang w:val="en-US"/>
        </w:rPr>
        <w:t xml:space="preserve"> trained on noise-augmented data</w:t>
      </w:r>
      <w:r w:rsidR="00DB2CF4">
        <w:rPr>
          <w:lang w:val="en-US"/>
        </w:rPr>
        <w:t xml:space="preserve"> (orange circles) applied to the noise-augmented test set.</w:t>
      </w:r>
    </w:p>
    <w:p w14:paraId="33AF5FDE" w14:textId="2EEB2AC7" w:rsidR="006F0337" w:rsidRDefault="002E3D43" w:rsidP="006F0337">
      <w:pPr>
        <w:pStyle w:val="NormalWeb"/>
        <w:rPr>
          <w:lang w:val="en-US"/>
        </w:rPr>
      </w:pPr>
      <w:r>
        <w:rPr>
          <w:lang w:val="en-US"/>
        </w:rPr>
        <w:t>Similarly, w</w:t>
      </w:r>
      <w:r w:rsidR="005B2D26">
        <w:rPr>
          <w:lang w:val="en-US"/>
        </w:rPr>
        <w:t xml:space="preserve">e trained the NNs </w:t>
      </w:r>
      <w:r>
        <w:rPr>
          <w:lang w:val="en-US"/>
        </w:rPr>
        <w:t>on noise-augmented data simulated from</w:t>
      </w:r>
      <w:r w:rsidR="005B2D26">
        <w:rPr>
          <w:lang w:val="en-US"/>
        </w:rPr>
        <w:t xml:space="preserve"> IDPs and nucleic acids</w:t>
      </w:r>
      <w:r>
        <w:rPr>
          <w:lang w:val="en-US"/>
        </w:rPr>
        <w:t xml:space="preserve">. To benchmark our results, we applied the NNs and </w:t>
      </w:r>
      <w:r w:rsidR="00FF21C8">
        <w:rPr>
          <w:lang w:val="en-US"/>
        </w:rPr>
        <w:t xml:space="preserve">the </w:t>
      </w:r>
      <w:r>
        <w:rPr>
          <w:lang w:val="en-US"/>
        </w:rPr>
        <w:t>conventional methods implemented in ATSAS 3.0</w:t>
      </w:r>
      <w:ins w:id="526" w:author="Дмитрий Молоденский" w:date="2021-08-10T10:09:00Z">
        <w:r w:rsidR="007E2236">
          <w:rPr>
            <w:lang w:val="en-US"/>
          </w:rPr>
          <w:t xml:space="preserve"> </w:t>
        </w:r>
        <w:r w:rsidR="007E2236">
          <w:rPr>
            <w:lang w:val="en-US"/>
          </w:rPr>
          <w:fldChar w:fldCharType="begin" w:fldLock="1"/>
        </w:r>
      </w:ins>
      <w:r w:rsidR="00761BAE">
        <w:rPr>
          <w:lang w:val="en-US"/>
        </w:rPr>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7E2236">
        <w:rPr>
          <w:lang w:val="en-US"/>
        </w:rPr>
        <w:fldChar w:fldCharType="separate"/>
      </w:r>
      <w:r w:rsidR="007E2236" w:rsidRPr="007E2236">
        <w:rPr>
          <w:noProof/>
          <w:lang w:val="en-US"/>
        </w:rPr>
        <w:t>(Manalastas-Cantos et al., 2021)</w:t>
      </w:r>
      <w:ins w:id="527" w:author="Дмитрий Молоденский" w:date="2021-08-10T10:09:00Z">
        <w:r w:rsidR="007E2236">
          <w:rPr>
            <w:lang w:val="en-US"/>
          </w:rPr>
          <w:fldChar w:fldCharType="end"/>
        </w:r>
      </w:ins>
      <w:del w:id="528" w:author="Дмитрий Молоденский" w:date="2021-08-10T10:09:00Z">
        <w:r w:rsidDel="007E2236">
          <w:rPr>
            <w:lang w:val="en-US"/>
          </w:rPr>
          <w:delText xml:space="preserve"> </w:delText>
        </w:r>
        <w:r w:rsidRPr="005F11A9" w:rsidDel="007E2236">
          <w:rPr>
            <w:highlight w:val="yellow"/>
            <w:lang w:val="en-US"/>
          </w:rPr>
          <w:delText>[Ref]</w:delText>
        </w:r>
        <w:r w:rsidDel="007E2236">
          <w:rPr>
            <w:lang w:val="en-US"/>
          </w:rPr>
          <w:delText xml:space="preserve"> </w:delText>
        </w:r>
      </w:del>
      <w:ins w:id="529" w:author="Дмитрий Молоденский" w:date="2021-08-10T10:09:00Z">
        <w:r w:rsidR="007E2236">
          <w:rPr>
            <w:lang w:val="en-US"/>
          </w:rPr>
          <w:t xml:space="preserve"> </w:t>
        </w:r>
      </w:ins>
      <w:r>
        <w:rPr>
          <w:lang w:val="en-US"/>
        </w:rPr>
        <w:t xml:space="preserve">to </w:t>
      </w:r>
      <w:r w:rsidR="00FF21C8">
        <w:rPr>
          <w:lang w:val="en-US"/>
        </w:rPr>
        <w:t xml:space="preserve">the </w:t>
      </w:r>
      <w:r>
        <w:rPr>
          <w:lang w:val="en-US"/>
        </w:rPr>
        <w:t xml:space="preserve">noise-augmented test sets. </w:t>
      </w:r>
      <w:r w:rsidR="00A75FAC">
        <w:rPr>
          <w:lang w:val="en-US"/>
        </w:rPr>
        <w:t xml:space="preserve">The </w:t>
      </w:r>
      <w:r w:rsidR="00AE2B4B">
        <w:rPr>
          <w:lang w:val="en-US"/>
        </w:rPr>
        <w:t xml:space="preserve">all-to-all </w:t>
      </w:r>
      <w:r w:rsidR="00A75FAC">
        <w:rPr>
          <w:lang w:val="en-US"/>
        </w:rPr>
        <w:t xml:space="preserve">comparison is presented </w:t>
      </w:r>
      <w:r w:rsidR="00FF21C8">
        <w:rPr>
          <w:lang w:val="en-US"/>
        </w:rPr>
        <w:t xml:space="preserve">in </w:t>
      </w:r>
      <w:r w:rsidR="00FF21C8">
        <w:rPr>
          <w:lang w:val="en-US"/>
        </w:rPr>
        <w:fldChar w:fldCharType="begin"/>
      </w:r>
      <w:r w:rsidR="00FF21C8">
        <w:rPr>
          <w:lang w:val="en-US"/>
        </w:rPr>
        <w:instrText xml:space="preserve"> REF _Ref79057290 \h </w:instrText>
      </w:r>
      <w:r w:rsidR="00FF21C8">
        <w:rPr>
          <w:lang w:val="en-US"/>
        </w:rPr>
      </w:r>
      <w:r w:rsidR="00FF21C8">
        <w:rPr>
          <w:lang w:val="en-US"/>
        </w:rPr>
        <w:fldChar w:fldCharType="separate"/>
      </w:r>
      <w:r w:rsidR="00FF21C8">
        <w:t xml:space="preserve">Figure </w:t>
      </w:r>
      <w:r w:rsidR="00FF21C8">
        <w:rPr>
          <w:noProof/>
        </w:rPr>
        <w:t>6</w:t>
      </w:r>
      <w:r w:rsidR="00FF21C8">
        <w:rPr>
          <w:lang w:val="en-US"/>
        </w:rPr>
        <w:fldChar w:fldCharType="end"/>
      </w:r>
      <w:r w:rsidR="00A75FAC">
        <w:rPr>
          <w:lang w:val="en-US"/>
        </w:rPr>
        <w:t>,</w:t>
      </w:r>
      <w:r w:rsidR="006F0337">
        <w:rPr>
          <w:lang w:val="en-US"/>
        </w:rPr>
        <w:t xml:space="preserve"> </w:t>
      </w:r>
      <w:r w:rsidR="00A75FAC">
        <w:rPr>
          <w:lang w:val="en-US"/>
        </w:rPr>
        <w:t>where it is seen tha</w:t>
      </w:r>
      <w:r w:rsidR="00E15626">
        <w:rPr>
          <w:lang w:val="en-US"/>
        </w:rPr>
        <w:t>t</w:t>
      </w:r>
      <w:r w:rsidR="00A75FAC">
        <w:rPr>
          <w:lang w:val="en-US"/>
        </w:rPr>
        <w:t xml:space="preserve"> </w:t>
      </w:r>
      <w:r w:rsidR="00A779C4">
        <w:rPr>
          <w:lang w:val="en-US"/>
        </w:rPr>
        <w:t xml:space="preserve">the </w:t>
      </w:r>
      <w:r w:rsidR="00A75FAC">
        <w:rPr>
          <w:lang w:val="en-US"/>
        </w:rPr>
        <w:t xml:space="preserve">NNs not only outperform </w:t>
      </w:r>
      <w:r w:rsidR="00AE2B4B">
        <w:rPr>
          <w:lang w:val="en-US"/>
        </w:rPr>
        <w:t>the</w:t>
      </w:r>
      <w:r w:rsidR="00A75FAC">
        <w:rPr>
          <w:lang w:val="en-US"/>
        </w:rPr>
        <w:t xml:space="preserve"> conventional methods for all </w:t>
      </w:r>
      <w:r w:rsidR="00AE2B4B">
        <w:rPr>
          <w:lang w:val="en-US"/>
        </w:rPr>
        <w:t xml:space="preserve">types of particles but </w:t>
      </w:r>
      <w:r w:rsidR="00A75FAC">
        <w:rPr>
          <w:lang w:val="en-US"/>
        </w:rPr>
        <w:t>are also</w:t>
      </w:r>
      <w:r w:rsidR="00F252E9">
        <w:rPr>
          <w:lang w:val="en-US"/>
        </w:rPr>
        <w:t xml:space="preserve"> </w:t>
      </w:r>
      <w:r w:rsidR="00A75FAC">
        <w:rPr>
          <w:lang w:val="en-US"/>
        </w:rPr>
        <w:t>more robust against simulated noise</w:t>
      </w:r>
      <w:ins w:id="530" w:author="dmitri" w:date="2021-08-08T16:08:00Z">
        <w:r w:rsidR="0011041F">
          <w:rPr>
            <w:lang w:val="en-US"/>
          </w:rPr>
          <w:t>.</w:t>
        </w:r>
      </w:ins>
      <w:del w:id="531" w:author="dmitri" w:date="2021-08-08T16:08:00Z">
        <w:r w:rsidR="006F0337" w:rsidDel="0011041F">
          <w:rPr>
            <w:lang w:val="en-US"/>
          </w:rPr>
          <w:delText>:  t</w:delText>
        </w:r>
      </w:del>
      <w:ins w:id="532" w:author="dmitri" w:date="2021-08-08T16:08:00Z">
        <w:r w:rsidR="0011041F">
          <w:rPr>
            <w:lang w:val="en-US"/>
          </w:rPr>
          <w:t xml:space="preserve"> Indeed, </w:t>
        </w:r>
      </w:ins>
      <w:ins w:id="533" w:author="dmitri" w:date="2021-08-08T16:09:00Z">
        <w:r w:rsidR="0011041F">
          <w:rPr>
            <w:lang w:val="en-US"/>
          </w:rPr>
          <w:t>t</w:t>
        </w:r>
      </w:ins>
      <w:r w:rsidR="006F0337">
        <w:rPr>
          <w:lang w:val="en-US"/>
        </w:rPr>
        <w:t xml:space="preserve">he </w:t>
      </w:r>
      <w:ins w:id="534" w:author="dmitri" w:date="2021-08-08T16:09:00Z">
        <w:r w:rsidR="0011041F">
          <w:rPr>
            <w:lang w:val="en-US"/>
          </w:rPr>
          <w:t>p</w:t>
        </w:r>
      </w:ins>
      <w:del w:id="535" w:author="dmitri" w:date="2021-08-08T16:09:00Z">
        <w:r w:rsidR="006F0337" w:rsidDel="0011041F">
          <w:rPr>
            <w:lang w:val="en-US"/>
          </w:rPr>
          <w:delText>accuracy of p</w:delText>
        </w:r>
      </w:del>
      <w:r w:rsidR="006F0337">
        <w:rPr>
          <w:lang w:val="en-US"/>
        </w:rPr>
        <w:t>rediction</w:t>
      </w:r>
      <w:ins w:id="536" w:author="dmitri" w:date="2021-08-08T16:09:00Z">
        <w:r w:rsidR="0011041F">
          <w:rPr>
            <w:lang w:val="en-US"/>
          </w:rPr>
          <w:t xml:space="preserve"> accuracy </w:t>
        </w:r>
      </w:ins>
      <w:del w:id="537" w:author="dmitri" w:date="2021-08-08T16:09:00Z">
        <w:r w:rsidR="006F0337" w:rsidDel="0011041F">
          <w:rPr>
            <w:lang w:val="en-US"/>
          </w:rPr>
          <w:delText xml:space="preserve">s </w:delText>
        </w:r>
      </w:del>
      <w:r w:rsidR="006F0337">
        <w:rPr>
          <w:lang w:val="en-US"/>
        </w:rPr>
        <w:t xml:space="preserve">by NNs for both MW and </w:t>
      </w:r>
      <w:r w:rsidR="006F0337" w:rsidRPr="000D19E3">
        <w:rPr>
          <w:lang w:val="en-US"/>
          <w:rPrChange w:id="538" w:author="Дмитрий Молоденский" w:date="2021-08-10T10:41:00Z">
            <w:rPr>
              <w:i/>
              <w:iCs/>
              <w:lang w:val="en-US"/>
            </w:rPr>
          </w:rPrChange>
        </w:rPr>
        <w:t>D</w:t>
      </w:r>
      <w:r w:rsidR="006F0337" w:rsidRPr="000D19E3">
        <w:rPr>
          <w:vertAlign w:val="subscript"/>
          <w:lang w:val="en-US"/>
          <w:rPrChange w:id="539" w:author="Дмитрий Молоденский" w:date="2021-08-10T10:41:00Z">
            <w:rPr>
              <w:i/>
              <w:iCs/>
              <w:vertAlign w:val="subscript"/>
              <w:lang w:val="en-US"/>
            </w:rPr>
          </w:rPrChange>
        </w:rPr>
        <w:t>max</w:t>
      </w:r>
      <w:r w:rsidR="006F0337" w:rsidRPr="000D19E3">
        <w:rPr>
          <w:lang w:val="en-US"/>
        </w:rPr>
        <w:t xml:space="preserve"> </w:t>
      </w:r>
      <w:r w:rsidR="006F0337">
        <w:rPr>
          <w:lang w:val="en-US"/>
        </w:rPr>
        <w:t xml:space="preserve">improves </w:t>
      </w:r>
      <w:r w:rsidR="006F0337">
        <w:rPr>
          <w:lang w:val="en-US"/>
        </w:rPr>
        <w:lastRenderedPageBreak/>
        <w:t xml:space="preserve">gradually with the simulated concentration and reaches a plateau at concentrations above 1 mg/ml. </w:t>
      </w:r>
    </w:p>
    <w:p w14:paraId="5504CE6B" w14:textId="7E269011" w:rsidR="00A75FAC" w:rsidRDefault="00A75FAC" w:rsidP="00D70407">
      <w:pPr>
        <w:pStyle w:val="NormalWeb"/>
        <w:rPr>
          <w:lang w:val="en-US"/>
        </w:rPr>
      </w:pPr>
    </w:p>
    <w:p w14:paraId="7C1609DF" w14:textId="77777777" w:rsidR="00817D80" w:rsidRDefault="00D96A7E">
      <w:pPr>
        <w:pStyle w:val="NormalWeb"/>
        <w:keepNext/>
      </w:pPr>
      <w:r>
        <w:rPr>
          <w:noProof/>
          <w:lang w:val="en-US"/>
        </w:rPr>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25"/>
                          <a:stretch>
                            <a:fillRect/>
                          </a:stretch>
                        </pic:blipFill>
                        <pic:spPr>
                          <a:xfrm>
                            <a:off x="0" y="0"/>
                            <a:ext cx="5974671" cy="3295716"/>
                          </a:xfrm>
                          <a:prstGeom prst="rect">
                            <a:avLst/>
                          </a:prstGeom>
                        </pic:spPr>
                      </pic:pic>
                    </wpc:wpc>
                  </a:graphicData>
                </a:graphic>
              </wp:inline>
            </w:drawing>
          </mc:Choice>
          <mc:Fallback>
            <w:pict>
              <v:group w14:anchorId="7650BBA1"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26" o:title=""/>
                </v:shape>
                <w10:anchorlock/>
              </v:group>
            </w:pict>
          </mc:Fallback>
        </mc:AlternateContent>
      </w:r>
    </w:p>
    <w:p w14:paraId="066ECDAC" w14:textId="4F577B0B" w:rsidR="00764E2D" w:rsidRPr="005F11A9" w:rsidRDefault="00817D80" w:rsidP="005F11A9">
      <w:pPr>
        <w:pStyle w:val="Caption"/>
        <w:rPr>
          <w:lang w:val="en-US"/>
        </w:rPr>
      </w:pPr>
      <w:bookmarkStart w:id="540" w:name="_Ref79057290"/>
      <w:r>
        <w:t xml:space="preserve">Figure </w:t>
      </w:r>
      <w:fldSimple w:instr=" SEQ Figure \* ARABIC ">
        <w:r w:rsidR="001B4873">
          <w:rPr>
            <w:noProof/>
          </w:rPr>
          <w:t>6</w:t>
        </w:r>
      </w:fldSimple>
      <w:bookmarkEnd w:id="540"/>
      <w:r>
        <w:rPr>
          <w:lang w:val="en-US"/>
        </w:rPr>
        <w:t>. Average</w:t>
      </w:r>
      <w:r w:rsidR="00FF21C8">
        <w:rPr>
          <w:lang w:val="en-US"/>
        </w:rPr>
        <w:t xml:space="preserve"> relative errors of the molecular weight (MW, left) and maximum intra-particle distance (D</w:t>
      </w:r>
      <w:r w:rsidR="00FF21C8" w:rsidRPr="005F11A9">
        <w:rPr>
          <w:vertAlign w:val="subscript"/>
          <w:lang w:val="en-US"/>
        </w:rPr>
        <w:t>max</w:t>
      </w:r>
      <w:r w:rsidR="00FF21C8">
        <w:rPr>
          <w:lang w:val="en-US"/>
        </w:rPr>
        <w:t>, right) predictions for folded proteins (top), intrinsically disordered proteins (IDPs, middle) and nucleic acids (RNA and DNA, bottom) vs. simulated concentration</w:t>
      </w:r>
      <w:r w:rsidR="005340E1">
        <w:rPr>
          <w:lang w:val="en-US"/>
        </w:rPr>
        <w:t>. C</w:t>
      </w:r>
      <w:r w:rsidR="00FF21C8">
        <w:rPr>
          <w:lang w:val="en-US"/>
        </w:rPr>
        <w:t>omparison of conventional methods (colored circles/lines) with the NNs predictions (black circles/lines).</w:t>
      </w:r>
      <w:r w:rsidR="006F0337">
        <w:rPr>
          <w:lang w:val="en-US"/>
        </w:rPr>
        <w:t xml:space="preserve"> Dashed lines represent methods not directly applicable for estimating MW from nucleic acids data.</w:t>
      </w:r>
    </w:p>
    <w:p w14:paraId="0FA676E1" w14:textId="65DD97C3" w:rsidR="00A832BA" w:rsidRPr="007609B6" w:rsidRDefault="00495F18" w:rsidP="005F11A9">
      <w:pPr>
        <w:pStyle w:val="NormalWeb"/>
        <w:rPr>
          <w:lang w:val="en-US"/>
        </w:rPr>
      </w:pPr>
      <w:r>
        <w:rPr>
          <w:noProof/>
          <w:lang w:val="en-US"/>
        </w:rPr>
        <w:softHyphen/>
      </w:r>
      <w:r>
        <w:rPr>
          <w:noProof/>
          <w:lang w:val="en-US"/>
        </w:rPr>
        <w:softHyphen/>
      </w:r>
      <w:r>
        <w:rPr>
          <w:noProof/>
          <w:lang w:val="en-US"/>
        </w:rPr>
        <w:softHyphen/>
      </w:r>
      <w:r>
        <w:rPr>
          <w:noProof/>
          <w:lang w:val="en-US"/>
        </w:rPr>
        <w:softHyphen/>
      </w:r>
      <w:r>
        <w:rPr>
          <w:noProof/>
          <w:lang w:val="en-US"/>
        </w:rPr>
        <w:softHyphen/>
      </w:r>
      <w:r>
        <w:rPr>
          <w:noProof/>
          <w:lang w:val="en-US"/>
        </w:rPr>
        <w:softHyphen/>
      </w:r>
      <w:commentRangeStart w:id="541"/>
      <w:commentRangeEnd w:id="541"/>
      <w:r w:rsidR="00BE11AA">
        <w:rPr>
          <w:rStyle w:val="CommentReference"/>
          <w:rFonts w:eastAsiaTheme="minorHAnsi" w:cstheme="minorBidi"/>
        </w:rPr>
        <w:commentReference w:id="541"/>
      </w:r>
    </w:p>
    <w:p w14:paraId="6367365D" w14:textId="156122FF" w:rsidR="00AD6ED1" w:rsidRDefault="0011041F">
      <w:pPr>
        <w:pStyle w:val="NormalWeb"/>
        <w:rPr>
          <w:lang w:val="en-US"/>
        </w:rPr>
      </w:pPr>
      <w:ins w:id="542" w:author="dmitri" w:date="2021-08-08T16:09:00Z">
        <w:r>
          <w:rPr>
            <w:lang w:val="en-US"/>
          </w:rPr>
          <w:t xml:space="preserve">Overall, </w:t>
        </w:r>
      </w:ins>
      <w:r w:rsidR="00304594">
        <w:rPr>
          <w:lang w:val="en-US"/>
        </w:rPr>
        <w:t>IDPs happen</w:t>
      </w:r>
      <w:r w:rsidR="00D01685">
        <w:rPr>
          <w:lang w:val="en-US"/>
        </w:rPr>
        <w:t>ed</w:t>
      </w:r>
      <w:r w:rsidR="00304594">
        <w:rPr>
          <w:lang w:val="en-US"/>
        </w:rPr>
        <w:t xml:space="preserve"> to be the most challenging objects for predictions</w:t>
      </w:r>
      <w:r w:rsidR="00F0242B">
        <w:rPr>
          <w:lang w:val="en-US"/>
        </w:rPr>
        <w:t>. The conventional methods failed to produce reasonable MW estimates with the &lt;Δ</w:t>
      </w:r>
      <w:r w:rsidR="00F0242B" w:rsidRPr="006731A2">
        <w:rPr>
          <w:vertAlign w:val="subscript"/>
          <w:lang w:val="en-US"/>
        </w:rPr>
        <w:t>rel</w:t>
      </w:r>
      <w:r w:rsidR="00F0242B">
        <w:rPr>
          <w:lang w:val="en-US"/>
        </w:rPr>
        <w:t xml:space="preserve">&gt; </w:t>
      </w:r>
      <w:r w:rsidR="00D01685">
        <w:rPr>
          <w:lang w:val="en-US"/>
        </w:rPr>
        <w:t>in the range of 20%–</w:t>
      </w:r>
      <w:r w:rsidR="00F0242B">
        <w:rPr>
          <w:lang w:val="en-US"/>
        </w:rPr>
        <w:t xml:space="preserve">50%, while the NN showed much better results of 3-10% </w:t>
      </w:r>
      <w:r w:rsidR="00F0242B" w:rsidRPr="00D01685">
        <w:rPr>
          <w:lang w:val="en-US"/>
        </w:rPr>
        <w:t xml:space="preserve">enabling </w:t>
      </w:r>
      <w:r w:rsidR="00F0242B">
        <w:rPr>
          <w:lang w:val="en-US"/>
        </w:rPr>
        <w:t xml:space="preserve">to reliably estimate the MW of IDPs from </w:t>
      </w:r>
      <w:r w:rsidR="009D75C0">
        <w:rPr>
          <w:lang w:val="en-US"/>
        </w:rPr>
        <w:t>SAXS</w:t>
      </w:r>
      <w:r w:rsidR="00F0242B">
        <w:rPr>
          <w:lang w:val="en-US"/>
        </w:rPr>
        <w:t xml:space="preserve"> data.</w:t>
      </w:r>
    </w:p>
    <w:p w14:paraId="014F5C4F" w14:textId="5764DB18" w:rsidR="00AD6ED1" w:rsidRDefault="00AD6ED1" w:rsidP="00AD6ED1">
      <w:pPr>
        <w:pStyle w:val="NormalWeb"/>
        <w:rPr>
          <w:lang w:val="en-US"/>
        </w:rPr>
      </w:pPr>
      <w:del w:id="543" w:author="dmitri" w:date="2021-08-08T16:10:00Z">
        <w:r w:rsidDel="0011041F">
          <w:rPr>
            <w:lang w:val="en-US"/>
          </w:rPr>
          <w:delText xml:space="preserve">The </w:delText>
        </w:r>
      </w:del>
      <w:ins w:id="544" w:author="dmitri" w:date="2021-08-08T16:10:00Z">
        <w:r w:rsidR="0011041F">
          <w:rPr>
            <w:lang w:val="en-US"/>
          </w:rPr>
          <w:t xml:space="preserve">As a note, </w:t>
        </w:r>
      </w:ins>
      <w:r>
        <w:rPr>
          <w:lang w:val="en-US"/>
        </w:rPr>
        <w:t xml:space="preserve">conventional methods for MW estimation were developed for proteins and are </w:t>
      </w:r>
      <w:ins w:id="545" w:author="dmitri" w:date="2021-08-08T16:11:00Z">
        <w:r w:rsidR="0011041F">
          <w:rPr>
            <w:lang w:val="en-US"/>
          </w:rPr>
          <w:t xml:space="preserve">thus </w:t>
        </w:r>
      </w:ins>
      <w:r>
        <w:rPr>
          <w:lang w:val="en-US"/>
        </w:rPr>
        <w:t>not directly applicable to data from nucleic acids. In the case of Vc method, we have used the empirically determined coefficients (eq.7) reported by</w:t>
      </w:r>
      <w:ins w:id="546" w:author="Дмитрий Молоденский" w:date="2021-08-10T10:10:00Z">
        <w:r w:rsidR="00761BAE">
          <w:rPr>
            <w:lang w:val="en-US"/>
          </w:rPr>
          <w:t xml:space="preserve"> </w:t>
        </w:r>
        <w:r w:rsidR="00761BAE">
          <w:rPr>
            <w:lang w:val="en-US"/>
          </w:rPr>
          <w:fldChar w:fldCharType="begin" w:fldLock="1"/>
        </w:r>
      </w:ins>
      <w:r w:rsidR="003A679A">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761BAE">
        <w:rPr>
          <w:lang w:val="en-US"/>
        </w:rPr>
        <w:fldChar w:fldCharType="separate"/>
      </w:r>
      <w:r w:rsidR="00761BAE" w:rsidRPr="00761BAE">
        <w:rPr>
          <w:noProof/>
          <w:lang w:val="en-US"/>
        </w:rPr>
        <w:t>(Rambo and Tainer, 2013)</w:t>
      </w:r>
      <w:ins w:id="547" w:author="Дмитрий Молоденский" w:date="2021-08-10T10:10:00Z">
        <w:r w:rsidR="00761BAE">
          <w:rPr>
            <w:lang w:val="en-US"/>
          </w:rPr>
          <w:fldChar w:fldCharType="end"/>
        </w:r>
      </w:ins>
      <w:del w:id="548" w:author="Дмитрий Молоденский" w:date="2021-08-10T10:10:00Z">
        <w:r w:rsidDel="00761BAE">
          <w:rPr>
            <w:lang w:val="en-US"/>
          </w:rPr>
          <w:delText xml:space="preserve"> </w:delText>
        </w:r>
        <w:r w:rsidRPr="00861D89" w:rsidDel="00761BAE">
          <w:rPr>
            <w:highlight w:val="yellow"/>
            <w:lang w:val="en-US"/>
          </w:rPr>
          <w:delText>[Rambo&amp;Tainer]</w:delText>
        </w:r>
      </w:del>
      <w:r>
        <w:rPr>
          <w:lang w:val="en-US"/>
        </w:rPr>
        <w:t>. Based on our training set, we have</w:t>
      </w:r>
      <w:ins w:id="549" w:author="dmitri" w:date="2021-08-08T16:11:00Z">
        <w:r w:rsidR="0011041F">
          <w:rPr>
            <w:lang w:val="en-US"/>
          </w:rPr>
          <w:t xml:space="preserve"> also established</w:t>
        </w:r>
      </w:ins>
      <w:del w:id="550" w:author="dmitri" w:date="2021-08-08T16:11:00Z">
        <w:r w:rsidDel="0011041F">
          <w:rPr>
            <w:lang w:val="en-US"/>
          </w:rPr>
          <w:delText xml:space="preserve"> applied</w:delText>
        </w:r>
      </w:del>
      <w:r>
        <w:rPr>
          <w:lang w:val="en-US"/>
        </w:rPr>
        <w:t xml:space="preserve"> </w:t>
      </w:r>
      <w:ins w:id="551" w:author="dmitri" w:date="2021-08-08T16:11:00Z">
        <w:r w:rsidR="0011041F">
          <w:rPr>
            <w:lang w:val="en-US"/>
          </w:rPr>
          <w:t xml:space="preserve">empirical </w:t>
        </w:r>
      </w:ins>
      <w:r>
        <w:rPr>
          <w:lang w:val="en-US"/>
        </w:rPr>
        <w:t>correction</w:t>
      </w:r>
      <w:ins w:id="552" w:author="dmitri" w:date="2021-08-08T16:11:00Z">
        <w:r w:rsidR="0011041F">
          <w:rPr>
            <w:lang w:val="en-US"/>
          </w:rPr>
          <w:t xml:space="preserve"> factors</w:t>
        </w:r>
      </w:ins>
      <w:del w:id="553" w:author="dmitri" w:date="2021-08-08T16:11:00Z">
        <w:r w:rsidDel="0011041F">
          <w:rPr>
            <w:lang w:val="en-US"/>
          </w:rPr>
          <w:delText>s</w:delText>
        </w:r>
      </w:del>
      <w:r>
        <w:rPr>
          <w:lang w:val="en-US"/>
        </w:rPr>
        <w:t xml:space="preserve"> </w:t>
      </w:r>
      <w:del w:id="554" w:author="dmitri" w:date="2021-08-08T16:11:00Z">
        <w:r w:rsidDel="0011041F">
          <w:rPr>
            <w:lang w:val="en-US"/>
          </w:rPr>
          <w:delText xml:space="preserve">on </w:delText>
        </w:r>
      </w:del>
      <w:ins w:id="555" w:author="dmitri" w:date="2021-08-08T16:11:00Z">
        <w:r w:rsidR="0011041F">
          <w:rPr>
            <w:lang w:val="en-US"/>
          </w:rPr>
          <w:t xml:space="preserve">for </w:t>
        </w:r>
      </w:ins>
      <w:r>
        <w:rPr>
          <w:lang w:val="en-US"/>
        </w:rPr>
        <w:t xml:space="preserve">MW estimation for nucleic acids for Porod’s method and SAXSMoW.   </w:t>
      </w:r>
    </w:p>
    <w:p w14:paraId="3A6AD5FF" w14:textId="684BEF3E" w:rsidR="000D172F" w:rsidRDefault="000D172F">
      <w:pPr>
        <w:pStyle w:val="NormalWeb"/>
        <w:rPr>
          <w:lang w:val="en-US"/>
        </w:rPr>
      </w:pPr>
      <w:r>
        <w:rPr>
          <w:rStyle w:val="Heading2Char"/>
          <w:lang w:val="en-US"/>
        </w:rPr>
        <w:t>Experimental data.</w:t>
      </w:r>
    </w:p>
    <w:p w14:paraId="7A7538AA" w14:textId="7DF09233" w:rsidR="0099280A" w:rsidRDefault="007A32B7">
      <w:pPr>
        <w:pStyle w:val="NormalWeb"/>
        <w:rPr>
          <w:lang w:val="en-US"/>
        </w:rPr>
      </w:pPr>
      <w:r>
        <w:rPr>
          <w:lang w:val="en-US"/>
        </w:rPr>
        <w:t xml:space="preserve"> </w:t>
      </w:r>
      <w:r w:rsidR="007D5A0B">
        <w:rPr>
          <w:lang w:val="en-US"/>
        </w:rPr>
        <w:t xml:space="preserve">To </w:t>
      </w:r>
      <w:r w:rsidR="005C00B3">
        <w:rPr>
          <w:lang w:val="en-US"/>
        </w:rPr>
        <w:t xml:space="preserve">evaluate the performance </w:t>
      </w:r>
      <w:r w:rsidR="00155E43">
        <w:rPr>
          <w:lang w:val="en-US"/>
        </w:rPr>
        <w:t xml:space="preserve">of our approach </w:t>
      </w:r>
      <w:del w:id="556" w:author="dmitri" w:date="2021-08-08T16:12:00Z">
        <w:r w:rsidR="005C00B3" w:rsidDel="0011041F">
          <w:rPr>
            <w:lang w:val="en-US"/>
          </w:rPr>
          <w:delText>on</w:delText>
        </w:r>
        <w:r w:rsidR="007D5A0B" w:rsidDel="0011041F">
          <w:rPr>
            <w:lang w:val="en-US"/>
          </w:rPr>
          <w:delText xml:space="preserve"> </w:delText>
        </w:r>
      </w:del>
      <w:ins w:id="557" w:author="dmitri" w:date="2021-08-08T16:12:00Z">
        <w:r w:rsidR="0011041F">
          <w:rPr>
            <w:lang w:val="en-US"/>
          </w:rPr>
          <w:t xml:space="preserve">for </w:t>
        </w:r>
      </w:ins>
      <w:del w:id="558" w:author="dmitri" w:date="2021-08-08T16:12:00Z">
        <w:r w:rsidR="007D5A0B" w:rsidDel="0011041F">
          <w:rPr>
            <w:lang w:val="en-US"/>
          </w:rPr>
          <w:delText xml:space="preserve">real </w:delText>
        </w:r>
      </w:del>
      <w:r w:rsidR="007D5A0B">
        <w:rPr>
          <w:lang w:val="en-US"/>
        </w:rPr>
        <w:t xml:space="preserve">experimental data, </w:t>
      </w:r>
      <w:del w:id="559" w:author="dmitri" w:date="2021-08-08T16:12:00Z">
        <w:r w:rsidR="007D5A0B" w:rsidDel="0011041F">
          <w:rPr>
            <w:lang w:val="en-US"/>
          </w:rPr>
          <w:delText xml:space="preserve">we </w:delText>
        </w:r>
      </w:del>
      <w:ins w:id="560" w:author="dmitri" w:date="2021-08-08T16:12:00Z">
        <w:r w:rsidR="0011041F">
          <w:rPr>
            <w:lang w:val="en-US"/>
          </w:rPr>
          <w:t>one requires</w:t>
        </w:r>
      </w:ins>
      <w:del w:id="561" w:author="dmitri" w:date="2021-08-08T16:12:00Z">
        <w:r w:rsidR="007D5A0B" w:rsidDel="0011041F">
          <w:rPr>
            <w:lang w:val="en-US"/>
          </w:rPr>
          <w:delText>needed</w:delText>
        </w:r>
      </w:del>
      <w:r w:rsidR="007A02F7">
        <w:rPr>
          <w:lang w:val="en-US"/>
        </w:rPr>
        <w:t xml:space="preserve"> </w:t>
      </w:r>
      <w:ins w:id="562" w:author="dmitri" w:date="2021-08-08T16:12:00Z">
        <w:r w:rsidR="0011041F">
          <w:rPr>
            <w:lang w:val="en-US"/>
          </w:rPr>
          <w:t xml:space="preserve">the </w:t>
        </w:r>
      </w:ins>
      <w:r w:rsidR="00375DE9">
        <w:rPr>
          <w:lang w:val="en-US"/>
        </w:rPr>
        <w:t xml:space="preserve">SAXS </w:t>
      </w:r>
      <w:r w:rsidR="007D5A0B">
        <w:rPr>
          <w:lang w:val="en-US"/>
        </w:rPr>
        <w:t>data</w:t>
      </w:r>
      <w:r w:rsidR="005C00B3">
        <w:rPr>
          <w:lang w:val="en-US"/>
        </w:rPr>
        <w:t xml:space="preserve"> collected from well-characterized monodisperse solutions </w:t>
      </w:r>
      <w:r w:rsidR="007D5A0B">
        <w:rPr>
          <w:lang w:val="en-US"/>
        </w:rPr>
        <w:t>with reliabl</w:t>
      </w:r>
      <w:r w:rsidR="005C00B3">
        <w:rPr>
          <w:lang w:val="en-US"/>
        </w:rPr>
        <w:t>y determined</w:t>
      </w:r>
      <w:r w:rsidR="007D5A0B">
        <w:rPr>
          <w:lang w:val="en-US"/>
        </w:rPr>
        <w:t xml:space="preserve"> MW and D</w:t>
      </w:r>
      <w:r w:rsidR="007D5A0B" w:rsidRPr="005F11A9">
        <w:rPr>
          <w:vertAlign w:val="subscript"/>
          <w:lang w:val="en-US"/>
        </w:rPr>
        <w:t>max</w:t>
      </w:r>
      <w:r w:rsidR="007D5A0B">
        <w:rPr>
          <w:lang w:val="en-US"/>
        </w:rPr>
        <w:t xml:space="preserve"> </w:t>
      </w:r>
      <w:ins w:id="563" w:author="dmitri" w:date="2021-08-08T16:13:00Z">
        <w:r w:rsidR="0011041F">
          <w:rPr>
            <w:lang w:val="en-US"/>
          </w:rPr>
          <w:t xml:space="preserve">as </w:t>
        </w:r>
      </w:ins>
      <w:r w:rsidR="005C00B3">
        <w:rPr>
          <w:lang w:val="en-US"/>
        </w:rPr>
        <w:t>“</w:t>
      </w:r>
      <w:r w:rsidR="007D5A0B">
        <w:rPr>
          <w:lang w:val="en-US"/>
        </w:rPr>
        <w:t>ground truth</w:t>
      </w:r>
      <w:r w:rsidR="005C00B3">
        <w:rPr>
          <w:lang w:val="en-US"/>
        </w:rPr>
        <w:t>”</w:t>
      </w:r>
      <w:r w:rsidR="007D5A0B">
        <w:rPr>
          <w:lang w:val="en-US"/>
        </w:rPr>
        <w:t xml:space="preserve"> values. </w:t>
      </w:r>
      <w:r w:rsidR="005E7BBF">
        <w:rPr>
          <w:lang w:val="en-US"/>
        </w:rPr>
        <w:t>For folded proteins</w:t>
      </w:r>
      <w:r w:rsidR="003E0B88">
        <w:rPr>
          <w:lang w:val="en-US"/>
        </w:rPr>
        <w:t>,</w:t>
      </w:r>
      <w:r w:rsidR="005E7BBF">
        <w:rPr>
          <w:lang w:val="en-US"/>
        </w:rPr>
        <w:t xml:space="preserve"> we used data from</w:t>
      </w:r>
      <w:r w:rsidR="007E6706">
        <w:rPr>
          <w:lang w:val="en-US"/>
        </w:rPr>
        <w:t xml:space="preserve"> 29</w:t>
      </w:r>
      <w:r w:rsidR="005E7BBF">
        <w:rPr>
          <w:lang w:val="en-US"/>
        </w:rPr>
        <w:t xml:space="preserve"> SASBDB</w:t>
      </w:r>
      <w:ins w:id="564" w:author="Дмитрий Молоденский" w:date="2021-08-10T10:10:00Z">
        <w:r w:rsidR="003A679A">
          <w:rPr>
            <w:lang w:val="en-US"/>
          </w:rPr>
          <w:t xml:space="preserve"> </w:t>
        </w:r>
        <w:r w:rsidR="003A679A">
          <w:rPr>
            <w:lang w:val="en-US"/>
          </w:rPr>
          <w:fldChar w:fldCharType="begin" w:fldLock="1"/>
        </w:r>
      </w:ins>
      <w:r w:rsidR="00096D4C">
        <w:rPr>
          <w:lang w:val="en-US"/>
        </w:rPr>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3A679A">
        <w:rPr>
          <w:lang w:val="en-US"/>
        </w:rPr>
        <w:fldChar w:fldCharType="separate"/>
      </w:r>
      <w:r w:rsidR="003A679A" w:rsidRPr="003A679A">
        <w:rPr>
          <w:noProof/>
          <w:lang w:val="en-US"/>
        </w:rPr>
        <w:t>(Kikhney et al., 2019)</w:t>
      </w:r>
      <w:ins w:id="565" w:author="Дмитрий Молоденский" w:date="2021-08-10T10:10:00Z">
        <w:r w:rsidR="003A679A">
          <w:rPr>
            <w:lang w:val="en-US"/>
          </w:rPr>
          <w:fldChar w:fldCharType="end"/>
        </w:r>
      </w:ins>
      <w:del w:id="566" w:author="Дмитрий Молоденский" w:date="2021-08-10T10:10:00Z">
        <w:r w:rsidR="005E7BBF" w:rsidDel="003A679A">
          <w:rPr>
            <w:lang w:val="en-US"/>
          </w:rPr>
          <w:delText xml:space="preserve"> </w:delText>
        </w:r>
        <w:r w:rsidR="005E7BBF" w:rsidRPr="005F11A9" w:rsidDel="003A679A">
          <w:rPr>
            <w:highlight w:val="yellow"/>
            <w:lang w:val="en-US"/>
          </w:rPr>
          <w:delText>[ref]</w:delText>
        </w:r>
        <w:r w:rsidR="00214DE1" w:rsidDel="003A679A">
          <w:rPr>
            <w:lang w:val="en-US"/>
          </w:rPr>
          <w:delText xml:space="preserve"> </w:delText>
        </w:r>
      </w:del>
      <w:ins w:id="567" w:author="Дмитрий Молоденский" w:date="2021-08-10T10:10:00Z">
        <w:r w:rsidR="003A679A">
          <w:rPr>
            <w:lang w:val="en-US"/>
          </w:rPr>
          <w:t xml:space="preserve"> </w:t>
        </w:r>
      </w:ins>
      <w:r w:rsidR="00214DE1">
        <w:rPr>
          <w:lang w:val="en-US"/>
        </w:rPr>
        <w:t>entries</w:t>
      </w:r>
      <w:r w:rsidR="007E6706">
        <w:rPr>
          <w:lang w:val="en-US"/>
        </w:rPr>
        <w:t xml:space="preserve"> that were</w:t>
      </w:r>
      <w:r w:rsidR="005E7BBF">
        <w:rPr>
          <w:lang w:val="en-US"/>
        </w:rPr>
        <w:t xml:space="preserve"> tagged “Benchmark”</w:t>
      </w:r>
      <w:r w:rsidR="007E6706">
        <w:rPr>
          <w:lang w:val="en-US"/>
        </w:rPr>
        <w:t xml:space="preserve"> and, with </w:t>
      </w:r>
      <w:del w:id="568" w:author="dmitri" w:date="2021-08-08T16:13:00Z">
        <w:r w:rsidR="007E6706" w:rsidDel="0011041F">
          <w:rPr>
            <w:lang w:val="en-US"/>
          </w:rPr>
          <w:delText xml:space="preserve">some </w:delText>
        </w:r>
      </w:del>
      <w:ins w:id="569" w:author="dmitri" w:date="2021-08-08T16:13:00Z">
        <w:r w:rsidR="0011041F">
          <w:rPr>
            <w:lang w:val="en-US"/>
          </w:rPr>
          <w:t xml:space="preserve">a few </w:t>
        </w:r>
      </w:ins>
      <w:r w:rsidR="007E6706">
        <w:rPr>
          <w:lang w:val="en-US"/>
        </w:rPr>
        <w:t>exceptions, fitted by atomic models. The “ground truth” MW values were calculated from the protein sequence</w:t>
      </w:r>
      <w:r w:rsidR="005E7BBF">
        <w:rPr>
          <w:lang w:val="en-US"/>
        </w:rPr>
        <w:t>,</w:t>
      </w:r>
      <w:r w:rsidR="007E6706">
        <w:rPr>
          <w:lang w:val="en-US"/>
        </w:rPr>
        <w:t xml:space="preserve"> the “ground truth” D</w:t>
      </w:r>
      <w:r w:rsidR="007E6706" w:rsidRPr="005F11A9">
        <w:rPr>
          <w:vertAlign w:val="subscript"/>
          <w:lang w:val="en-US"/>
        </w:rPr>
        <w:t>max</w:t>
      </w:r>
      <w:r w:rsidR="007E6706">
        <w:rPr>
          <w:lang w:val="en-US"/>
        </w:rPr>
        <w:t xml:space="preserve"> values were obtained from the models.</w:t>
      </w:r>
      <w:commentRangeStart w:id="570"/>
      <w:commentRangeStart w:id="571"/>
      <w:commentRangeStart w:id="572"/>
      <w:r w:rsidR="007E6706">
        <w:rPr>
          <w:lang w:val="en-US"/>
        </w:rPr>
        <w:t xml:space="preserve"> The neural networks were retrained</w:t>
      </w:r>
      <w:r w:rsidR="003E0B88">
        <w:rPr>
          <w:lang w:val="en-US"/>
        </w:rPr>
        <w:t xml:space="preserve"> using the same training set but</w:t>
      </w:r>
      <w:r w:rsidR="007E6706">
        <w:rPr>
          <w:lang w:val="en-US"/>
        </w:rPr>
        <w:t xml:space="preserve"> on the </w:t>
      </w:r>
      <w:del w:id="573" w:author="dmitri" w:date="2021-08-08T16:14:00Z">
        <w:r w:rsidR="007E6706" w:rsidDel="00435901">
          <w:rPr>
            <w:lang w:val="en-US"/>
          </w:rPr>
          <w:delText xml:space="preserve">least </w:delText>
        </w:r>
      </w:del>
      <w:ins w:id="574" w:author="dmitri" w:date="2021-08-08T16:14:00Z">
        <w:r w:rsidR="00435901">
          <w:rPr>
            <w:lang w:val="en-US"/>
          </w:rPr>
          <w:t xml:space="preserve">shortest </w:t>
        </w:r>
      </w:ins>
      <w:r w:rsidR="007E6706">
        <w:rPr>
          <w:lang w:val="en-US"/>
        </w:rPr>
        <w:t xml:space="preserve">common </w:t>
      </w:r>
      <w:r w:rsidR="00BC0EEB">
        <w:rPr>
          <w:lang w:val="en-US"/>
        </w:rPr>
        <w:t xml:space="preserve">experimental data </w:t>
      </w:r>
      <w:r w:rsidR="007E6706">
        <w:rPr>
          <w:lang w:val="en-US"/>
        </w:rPr>
        <w:t>angular range</w:t>
      </w:r>
      <w:ins w:id="575" w:author="dmitri" w:date="2021-08-08T16:14:00Z">
        <w:r w:rsidR="00435901">
          <w:rPr>
            <w:lang w:val="en-US"/>
          </w:rPr>
          <w:t xml:space="preserve"> of the SASBDB-deposited data, namely</w:t>
        </w:r>
      </w:ins>
      <w:r w:rsidR="007E6706">
        <w:rPr>
          <w:lang w:val="en-US"/>
        </w:rPr>
        <w:t xml:space="preserve"> </w:t>
      </w:r>
      <w:r w:rsidR="007E6706" w:rsidRPr="007E6706">
        <w:rPr>
          <w:lang w:val="en-US"/>
        </w:rPr>
        <w:t>0.0</w:t>
      </w:r>
      <w:r w:rsidR="007E6706">
        <w:rPr>
          <w:lang w:val="en-US"/>
        </w:rPr>
        <w:t>2 </w:t>
      </w:r>
      <w:r w:rsidR="007E6706">
        <w:rPr>
          <w:sz w:val="22"/>
          <w:lang w:val="en-US"/>
        </w:rPr>
        <w:t>&lt; s &lt;</w:t>
      </w:r>
      <w:r w:rsidR="007E6706">
        <w:rPr>
          <w:lang w:val="en-US"/>
        </w:rPr>
        <w:t> 0.3 Å</w:t>
      </w:r>
      <w:r w:rsidR="007E6706" w:rsidRPr="005F11A9">
        <w:rPr>
          <w:vertAlign w:val="superscript"/>
          <w:lang w:val="en-US"/>
        </w:rPr>
        <w:t>-1</w:t>
      </w:r>
      <w:r w:rsidR="007E6706">
        <w:rPr>
          <w:lang w:val="en-US"/>
        </w:rPr>
        <w:t>.</w:t>
      </w:r>
      <w:r w:rsidR="005E7BBF">
        <w:rPr>
          <w:lang w:val="en-US"/>
        </w:rPr>
        <w:t xml:space="preserve"> </w:t>
      </w:r>
      <w:commentRangeEnd w:id="570"/>
      <w:r w:rsidR="00FB0D2E">
        <w:rPr>
          <w:rStyle w:val="CommentReference"/>
        </w:rPr>
        <w:commentReference w:id="570"/>
      </w:r>
      <w:commentRangeEnd w:id="571"/>
      <w:r w:rsidR="003A679A">
        <w:rPr>
          <w:rStyle w:val="CommentReference"/>
        </w:rPr>
        <w:commentReference w:id="571"/>
      </w:r>
      <w:commentRangeEnd w:id="572"/>
      <w:r w:rsidR="003A679A">
        <w:rPr>
          <w:rStyle w:val="CommentReference"/>
        </w:rPr>
        <w:commentReference w:id="572"/>
      </w:r>
    </w:p>
    <w:p w14:paraId="7BB4FB23" w14:textId="481B4BC6" w:rsidR="005C00B3" w:rsidRDefault="007E6706">
      <w:pPr>
        <w:pStyle w:val="NormalWeb"/>
        <w:rPr>
          <w:lang w:val="en-US"/>
        </w:rPr>
      </w:pPr>
      <w:r>
        <w:rPr>
          <w:lang w:val="en-US"/>
        </w:rPr>
        <w:lastRenderedPageBreak/>
        <w:t>The average relative MW</w:t>
      </w:r>
      <w:r w:rsidR="000752A0">
        <w:rPr>
          <w:lang w:val="en-US"/>
        </w:rPr>
        <w:t xml:space="preserve"> and D</w:t>
      </w:r>
      <w:r w:rsidR="000752A0" w:rsidRPr="005F11A9">
        <w:rPr>
          <w:vertAlign w:val="subscript"/>
          <w:lang w:val="en-US"/>
        </w:rPr>
        <w:t>max</w:t>
      </w:r>
      <w:r>
        <w:rPr>
          <w:lang w:val="en-US"/>
        </w:rPr>
        <w:t xml:space="preserve"> erro</w:t>
      </w:r>
      <w:r w:rsidR="000752A0">
        <w:rPr>
          <w:lang w:val="en-US"/>
        </w:rPr>
        <w:t>rs</w:t>
      </w:r>
      <w:r>
        <w:rPr>
          <w:lang w:val="en-US"/>
        </w:rPr>
        <w:t xml:space="preserve"> w</w:t>
      </w:r>
      <w:r w:rsidR="000752A0">
        <w:rPr>
          <w:lang w:val="en-US"/>
        </w:rPr>
        <w:t xml:space="preserve">ere 10% and 7%. </w:t>
      </w:r>
      <w:r w:rsidR="00FC0CE5">
        <w:rPr>
          <w:lang w:val="en-US"/>
        </w:rPr>
        <w:t xml:space="preserve">We have inspected the cases where the predictions were most inaccurate. In </w:t>
      </w:r>
      <w:r w:rsidR="0099280A">
        <w:rPr>
          <w:lang w:val="en-US"/>
        </w:rPr>
        <w:t xml:space="preserve">the </w:t>
      </w:r>
      <w:r w:rsidR="00FC0CE5">
        <w:rPr>
          <w:lang w:val="en-US"/>
        </w:rPr>
        <w:t xml:space="preserve">case of </w:t>
      </w:r>
      <w:r w:rsidR="000752A0">
        <w:rPr>
          <w:lang w:val="en-US"/>
        </w:rPr>
        <w:t xml:space="preserve">apoferritin, </w:t>
      </w:r>
      <w:r w:rsidR="00FC0CE5">
        <w:rPr>
          <w:lang w:val="en-US"/>
        </w:rPr>
        <w:t>the MW was underestimated by 22% which</w:t>
      </w:r>
      <w:r w:rsidR="000752A0">
        <w:rPr>
          <w:lang w:val="en-US"/>
        </w:rPr>
        <w:t xml:space="preserve"> was expected because the MW of apoferritin </w:t>
      </w:r>
      <w:r w:rsidR="00FC0CE5">
        <w:rPr>
          <w:lang w:val="en-US"/>
        </w:rPr>
        <w:t xml:space="preserve">(479 kDa) </w:t>
      </w:r>
      <w:r w:rsidR="000752A0">
        <w:rPr>
          <w:lang w:val="en-US"/>
        </w:rPr>
        <w:t>is beyond the range of the training set (up to 410 kDa)</w:t>
      </w:r>
      <w:r w:rsidR="00FC0CE5">
        <w:rPr>
          <w:lang w:val="en-US"/>
        </w:rPr>
        <w:t xml:space="preserve">. In </w:t>
      </w:r>
      <w:r w:rsidR="0099280A">
        <w:rPr>
          <w:lang w:val="en-US"/>
        </w:rPr>
        <w:t xml:space="preserve">the </w:t>
      </w:r>
      <w:r w:rsidR="00FC0CE5">
        <w:rPr>
          <w:lang w:val="en-US"/>
        </w:rPr>
        <w:t>case of ribonuclease</w:t>
      </w:r>
      <w:r w:rsidR="004E40DB">
        <w:rPr>
          <w:lang w:val="en-US"/>
        </w:rPr>
        <w:t xml:space="preserve"> (16.5 kDa)</w:t>
      </w:r>
      <w:r w:rsidR="00FC0CE5">
        <w:rPr>
          <w:lang w:val="en-US"/>
        </w:rPr>
        <w:t xml:space="preserve"> </w:t>
      </w:r>
      <w:r w:rsidR="004E40DB">
        <w:rPr>
          <w:lang w:val="en-US"/>
        </w:rPr>
        <w:t>the</w:t>
      </w:r>
      <w:r w:rsidR="00FC0CE5">
        <w:rPr>
          <w:lang w:val="en-US"/>
        </w:rPr>
        <w:t xml:space="preserve"> MW </w:t>
      </w:r>
      <w:r w:rsidR="004E40DB">
        <w:rPr>
          <w:lang w:val="en-US"/>
        </w:rPr>
        <w:t xml:space="preserve">was underestimated by 30% and </w:t>
      </w:r>
      <w:r w:rsidR="00FC0CE5">
        <w:rPr>
          <w:lang w:val="en-US"/>
        </w:rPr>
        <w:t>D</w:t>
      </w:r>
      <w:r w:rsidR="00FC0CE5" w:rsidRPr="005F11A9">
        <w:rPr>
          <w:vertAlign w:val="subscript"/>
          <w:lang w:val="en-US"/>
        </w:rPr>
        <w:t>max</w:t>
      </w:r>
      <w:r w:rsidR="00FC0CE5">
        <w:rPr>
          <w:lang w:val="en-US"/>
        </w:rPr>
        <w:t xml:space="preserve"> </w:t>
      </w:r>
      <w:r w:rsidR="004E40DB">
        <w:rPr>
          <w:lang w:val="en-US"/>
        </w:rPr>
        <w:t>was overestimated by 11%</w:t>
      </w:r>
      <w:del w:id="576" w:author="dmitri" w:date="2021-08-08T16:15:00Z">
        <w:r w:rsidR="00B84440" w:rsidDel="00435901">
          <w:rPr>
            <w:lang w:val="en-US"/>
          </w:rPr>
          <w:delText xml:space="preserve"> –</w:delText>
        </w:r>
      </w:del>
      <w:ins w:id="577" w:author="dmitri" w:date="2021-08-08T16:15:00Z">
        <w:r w:rsidR="00435901">
          <w:rPr>
            <w:lang w:val="en-US"/>
          </w:rPr>
          <w:t>,</w:t>
        </w:r>
      </w:ins>
      <w:r w:rsidR="00B84440">
        <w:rPr>
          <w:lang w:val="en-US"/>
        </w:rPr>
        <w:t xml:space="preserve"> </w:t>
      </w:r>
      <w:ins w:id="578" w:author="dmitri" w:date="2021-08-08T16:47:00Z">
        <w:r w:rsidR="000536A3">
          <w:rPr>
            <w:lang w:val="en-US"/>
          </w:rPr>
          <w:t xml:space="preserve">because </w:t>
        </w:r>
      </w:ins>
      <w:del w:id="579" w:author="dmitri" w:date="2021-08-08T16:40:00Z">
        <w:r w:rsidR="004E40DB" w:rsidDel="00FB0D2E">
          <w:rPr>
            <w:lang w:val="en-US"/>
          </w:rPr>
          <w:delText xml:space="preserve">possibly because </w:delText>
        </w:r>
        <w:r w:rsidR="00B84440" w:rsidDel="00FB0D2E">
          <w:rPr>
            <w:lang w:val="en-US"/>
          </w:rPr>
          <w:delText xml:space="preserve">17% of </w:delText>
        </w:r>
      </w:del>
      <w:ins w:id="580" w:author="dmitri" w:date="2021-08-08T16:40:00Z">
        <w:r w:rsidR="00FB0D2E">
          <w:rPr>
            <w:lang w:val="en-US"/>
          </w:rPr>
          <w:t xml:space="preserve">a large part of the </w:t>
        </w:r>
      </w:ins>
      <w:del w:id="581" w:author="dmitri" w:date="2021-08-08T16:40:00Z">
        <w:r w:rsidR="00B84440" w:rsidDel="00FB0D2E">
          <w:rPr>
            <w:lang w:val="en-US"/>
          </w:rPr>
          <w:delText xml:space="preserve">the </w:delText>
        </w:r>
      </w:del>
      <w:r w:rsidR="00B84440">
        <w:rPr>
          <w:lang w:val="en-US"/>
        </w:rPr>
        <w:t xml:space="preserve">protein </w:t>
      </w:r>
      <w:ins w:id="582" w:author="dmitri" w:date="2021-08-08T16:40:00Z">
        <w:r w:rsidR="000536A3">
          <w:rPr>
            <w:lang w:val="en-US"/>
          </w:rPr>
          <w:t>(17% in</w:t>
        </w:r>
        <w:r w:rsidR="00FB0D2E">
          <w:rPr>
            <w:lang w:val="en-US"/>
          </w:rPr>
          <w:t xml:space="preserve"> sequence) </w:t>
        </w:r>
      </w:ins>
      <w:r w:rsidR="00B84440">
        <w:rPr>
          <w:lang w:val="en-US"/>
        </w:rPr>
        <w:t xml:space="preserve">is flexible and not present in the model (PDB: 3MZQ). </w:t>
      </w:r>
      <w:r w:rsidR="000752A0">
        <w:rPr>
          <w:lang w:val="en-US"/>
        </w:rPr>
        <w:t>T</w:t>
      </w:r>
      <w:r w:rsidR="005E7BBF">
        <w:rPr>
          <w:lang w:val="en-US"/>
        </w:rPr>
        <w:t xml:space="preserve">he </w:t>
      </w:r>
      <w:r w:rsidR="000752A0">
        <w:rPr>
          <w:lang w:val="en-US"/>
        </w:rPr>
        <w:t xml:space="preserve">detailed </w:t>
      </w:r>
      <w:r w:rsidR="005E7BBF">
        <w:rPr>
          <w:lang w:val="en-US"/>
        </w:rPr>
        <w:t xml:space="preserve">results are summarized in </w:t>
      </w:r>
      <w:r w:rsidR="0099280A">
        <w:rPr>
          <w:lang w:val="en-US"/>
        </w:rPr>
        <w:t>S</w:t>
      </w:r>
      <w:r w:rsidR="00F223B3">
        <w:rPr>
          <w:lang w:val="en-US"/>
        </w:rPr>
        <w:t xml:space="preserve">upplementary </w:t>
      </w:r>
      <w:r w:rsidR="005E7BBF">
        <w:rPr>
          <w:lang w:val="en-US"/>
        </w:rPr>
        <w:t xml:space="preserve">Table </w:t>
      </w:r>
      <w:r w:rsidR="00F223B3" w:rsidRPr="00096D4C">
        <w:rPr>
          <w:lang w:val="en-US"/>
          <w:rPrChange w:id="583" w:author="Дмитрий Молоденский" w:date="2021-08-10T10:14:00Z">
            <w:rPr>
              <w:highlight w:val="yellow"/>
              <w:lang w:val="en-US"/>
            </w:rPr>
          </w:rPrChange>
        </w:rPr>
        <w:t>s1</w:t>
      </w:r>
      <w:r w:rsidR="005E7BBF" w:rsidRPr="00096D4C">
        <w:rPr>
          <w:lang w:val="en-US"/>
        </w:rPr>
        <w:t>.</w:t>
      </w:r>
      <w:r w:rsidR="005E7BBF">
        <w:rPr>
          <w:lang w:val="en-US"/>
        </w:rPr>
        <w:t xml:space="preserve"> </w:t>
      </w:r>
    </w:p>
    <w:p w14:paraId="5C0C59CF" w14:textId="1C2D7162" w:rsidR="007A02F7" w:rsidRPr="00FC67F5" w:rsidRDefault="007A32B7">
      <w:pPr>
        <w:pStyle w:val="NormalWeb"/>
        <w:rPr>
          <w:lang w:val="en-US"/>
        </w:rPr>
      </w:pPr>
      <w:r>
        <w:rPr>
          <w:lang w:val="en-US"/>
        </w:rPr>
        <w:t xml:space="preserve"> </w:t>
      </w:r>
      <w:r w:rsidR="00B271AB" w:rsidRPr="00B271AB">
        <w:rPr>
          <w:lang w:val="en-US"/>
        </w:rPr>
        <w:t>To study the</w:t>
      </w:r>
      <w:r w:rsidR="0099280A">
        <w:rPr>
          <w:lang w:val="en-US"/>
        </w:rPr>
        <w:t xml:space="preserve"> reproducibility </w:t>
      </w:r>
      <w:r w:rsidR="0099280A" w:rsidRPr="0099280A">
        <w:rPr>
          <w:lang w:val="en-US"/>
        </w:rPr>
        <w:t>of</w:t>
      </w:r>
      <w:r w:rsidR="0099280A" w:rsidRPr="005F11A9">
        <w:rPr>
          <w:lang w:val="en-US"/>
        </w:rPr>
        <w:t xml:space="preserve"> </w:t>
      </w:r>
      <w:r w:rsidR="00B271AB" w:rsidRPr="0099280A">
        <w:rPr>
          <w:lang w:val="en-US"/>
        </w:rPr>
        <w:t>M</w:t>
      </w:r>
      <w:r w:rsidR="00B271AB">
        <w:rPr>
          <w:lang w:val="en-US"/>
        </w:rPr>
        <w:t>W and D</w:t>
      </w:r>
      <w:r w:rsidR="00B271AB" w:rsidRPr="005F11A9">
        <w:rPr>
          <w:vertAlign w:val="subscript"/>
          <w:lang w:val="en-US"/>
        </w:rPr>
        <w:t>max</w:t>
      </w:r>
      <w:r w:rsidR="00B271AB">
        <w:rPr>
          <w:lang w:val="en-US"/>
        </w:rPr>
        <w:t xml:space="preserve"> </w:t>
      </w:r>
      <w:r w:rsidR="00B271AB" w:rsidRPr="00B271AB">
        <w:rPr>
          <w:lang w:val="en-US"/>
        </w:rPr>
        <w:t>prediction</w:t>
      </w:r>
      <w:r w:rsidR="00B271AB">
        <w:rPr>
          <w:lang w:val="en-US"/>
        </w:rPr>
        <w:t>s</w:t>
      </w:r>
      <w:r w:rsidR="0099280A">
        <w:rPr>
          <w:lang w:val="en-US"/>
        </w:rPr>
        <w:t xml:space="preserve"> from experimental data</w:t>
      </w:r>
      <w:r w:rsidR="00B271AB" w:rsidRPr="00B271AB">
        <w:rPr>
          <w:lang w:val="en-US"/>
        </w:rPr>
        <w:t xml:space="preserve">, we </w:t>
      </w:r>
      <w:r w:rsidR="00B271AB">
        <w:rPr>
          <w:lang w:val="en-US"/>
        </w:rPr>
        <w:t>used</w:t>
      </w:r>
      <w:r w:rsidR="00B271AB" w:rsidRPr="00B271AB">
        <w:rPr>
          <w:lang w:val="en-US"/>
        </w:rPr>
        <w:t xml:space="preserve"> </w:t>
      </w:r>
      <w:r w:rsidR="00B271AB">
        <w:rPr>
          <w:lang w:val="en-US"/>
        </w:rPr>
        <w:t>100 background</w:t>
      </w:r>
      <w:r w:rsidR="0099280A">
        <w:rPr>
          <w:lang w:val="en-US"/>
        </w:rPr>
        <w:t>-</w:t>
      </w:r>
      <w:r w:rsidR="00B271AB">
        <w:rPr>
          <w:lang w:val="en-US"/>
        </w:rPr>
        <w:t xml:space="preserve">subtracted </w:t>
      </w:r>
      <w:r w:rsidR="00B271AB" w:rsidRPr="00B271AB">
        <w:rPr>
          <w:lang w:val="en-US"/>
        </w:rPr>
        <w:t xml:space="preserve">data </w:t>
      </w:r>
      <w:r w:rsidR="00B271AB">
        <w:rPr>
          <w:lang w:val="en-US"/>
        </w:rPr>
        <w:t xml:space="preserve">sets from </w:t>
      </w:r>
      <w:ins w:id="584" w:author="dmitri" w:date="2021-08-08T16:16:00Z">
        <w:r w:rsidR="00435901">
          <w:t>bovine serum albumin</w:t>
        </w:r>
      </w:ins>
      <w:ins w:id="585" w:author="dmitri" w:date="2021-08-08T16:17:00Z">
        <w:r w:rsidR="00435901">
          <w:rPr>
            <w:lang w:val="en-US"/>
          </w:rPr>
          <w:t xml:space="preserve"> (BSA),</w:t>
        </w:r>
      </w:ins>
      <w:ins w:id="586" w:author="dmitri" w:date="2021-08-08T16:16:00Z">
        <w:r w:rsidR="00435901">
          <w:rPr>
            <w:lang w:val="en-US"/>
          </w:rPr>
          <w:t xml:space="preserve"> </w:t>
        </w:r>
      </w:ins>
      <w:ins w:id="587" w:author="dmitri" w:date="2021-08-08T16:17:00Z">
        <w:r w:rsidR="00435901">
          <w:rPr>
            <w:lang w:val="en-US"/>
          </w:rPr>
          <w:t xml:space="preserve">entry </w:t>
        </w:r>
      </w:ins>
      <w:r w:rsidR="00B271AB">
        <w:rPr>
          <w:lang w:val="en-US"/>
        </w:rPr>
        <w:t>SASDDN3</w:t>
      </w:r>
      <w:ins w:id="588" w:author="Дмитрий Молоденский" w:date="2021-08-10T10:14:00Z">
        <w:r w:rsidR="00096D4C">
          <w:rPr>
            <w:lang w:val="en-US"/>
          </w:rPr>
          <w:t xml:space="preserve"> </w:t>
        </w:r>
      </w:ins>
      <w:ins w:id="589" w:author="Дмитрий Молоденский" w:date="2021-08-10T10:15:00Z">
        <w:r w:rsidR="00096D4C" w:rsidRPr="00820376">
          <w:rPr>
            <w:lang w:val="en-US"/>
          </w:rPr>
          <w:fldChar w:fldCharType="begin" w:fldLock="1"/>
        </w:r>
      </w:ins>
      <w:r w:rsidR="00096D4C" w:rsidRPr="003D2AF9">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096D4C" w:rsidRPr="00820376">
        <w:rPr>
          <w:lang w:val="en-US"/>
          <w:rPrChange w:id="590" w:author="Дмитрий Молоденский" w:date="2021-08-10T10:24:00Z">
            <w:rPr>
              <w:lang w:val="en-US"/>
            </w:rPr>
          </w:rPrChange>
        </w:rPr>
        <w:fldChar w:fldCharType="separate"/>
      </w:r>
      <w:r w:rsidR="00096D4C" w:rsidRPr="003D2AF9">
        <w:rPr>
          <w:noProof/>
          <w:lang w:val="en-US"/>
        </w:rPr>
        <w:t>(Franke et al., 2018)</w:t>
      </w:r>
      <w:ins w:id="591" w:author="Дмитрий Молоденский" w:date="2021-08-10T10:15:00Z">
        <w:r w:rsidR="00096D4C" w:rsidRPr="00820376">
          <w:rPr>
            <w:lang w:val="en-US"/>
          </w:rPr>
          <w:fldChar w:fldCharType="end"/>
        </w:r>
      </w:ins>
      <w:del w:id="592" w:author="Дмитрий Молоденский" w:date="2021-08-10T10:15:00Z">
        <w:r w:rsidR="00B271AB" w:rsidRPr="003D2AF9" w:rsidDel="00096D4C">
          <w:rPr>
            <w:lang w:val="en-US"/>
          </w:rPr>
          <w:delText xml:space="preserve"> </w:delText>
        </w:r>
        <w:r w:rsidR="00B271AB" w:rsidRPr="003D2AF9" w:rsidDel="00096D4C">
          <w:rPr>
            <w:lang w:val="en-US"/>
            <w:rPrChange w:id="593" w:author="Дмитрий Молоденский" w:date="2021-08-10T10:24:00Z">
              <w:rPr>
                <w:highlight w:val="yellow"/>
                <w:lang w:val="en-US"/>
              </w:rPr>
            </w:rPrChange>
          </w:rPr>
          <w:delText>[ref machine learning]</w:delText>
        </w:r>
      </w:del>
      <w:r w:rsidR="00B271AB" w:rsidRPr="003D2AF9">
        <w:rPr>
          <w:lang w:val="en-US"/>
          <w:rPrChange w:id="594" w:author="Дмитрий Молоденский" w:date="2021-08-10T10:24:00Z">
            <w:rPr>
              <w:highlight w:val="yellow"/>
              <w:lang w:val="en-US"/>
            </w:rPr>
          </w:rPrChange>
        </w:rPr>
        <w:t>.</w:t>
      </w:r>
      <w:r w:rsidR="00B271AB" w:rsidRPr="00B271AB">
        <w:rPr>
          <w:lang w:val="en-US"/>
        </w:rPr>
        <w:t xml:space="preserve"> </w:t>
      </w:r>
      <w:r w:rsidR="003015A1">
        <w:rPr>
          <w:lang w:val="en-US"/>
        </w:rPr>
        <w:t>The data were collected at the</w:t>
      </w:r>
      <w:r w:rsidR="003015A1" w:rsidRPr="003015A1">
        <w:t xml:space="preserve"> </w:t>
      </w:r>
      <w:r w:rsidR="003015A1" w:rsidRPr="003015A1">
        <w:rPr>
          <w:lang w:val="en-US"/>
        </w:rPr>
        <w:t>EMBL</w:t>
      </w:r>
      <w:r w:rsidR="003015A1">
        <w:rPr>
          <w:lang w:val="en-US"/>
        </w:rPr>
        <w:t xml:space="preserve"> </w:t>
      </w:r>
      <w:r w:rsidR="003015A1" w:rsidRPr="003015A1">
        <w:rPr>
          <w:lang w:val="en-US"/>
        </w:rPr>
        <w:t>P12 beam line</w:t>
      </w:r>
      <w:ins w:id="595" w:author="Дмитрий Молоденский" w:date="2021-08-10T10:15:00Z">
        <w:r w:rsidR="00096D4C">
          <w:rPr>
            <w:lang w:val="en-US"/>
          </w:rPr>
          <w:t xml:space="preserve"> </w:t>
        </w:r>
        <w:r w:rsidR="00096D4C">
          <w:rPr>
            <w:lang w:val="en-US"/>
          </w:rPr>
          <w:fldChar w:fldCharType="begin" w:fldLock="1"/>
        </w:r>
      </w:ins>
      <w:r w:rsidR="00820376">
        <w:rPr>
          <w:lang w:val="en-US"/>
        </w:rPr>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096D4C">
        <w:rPr>
          <w:lang w:val="en-US"/>
        </w:rPr>
        <w:fldChar w:fldCharType="separate"/>
      </w:r>
      <w:r w:rsidR="00820376" w:rsidRPr="00820376">
        <w:rPr>
          <w:noProof/>
          <w:lang w:val="en-US"/>
        </w:rPr>
        <w:t>(Blanchet et al., 2015)</w:t>
      </w:r>
      <w:ins w:id="596" w:author="Дмитрий Молоденский" w:date="2021-08-10T10:15:00Z">
        <w:r w:rsidR="00096D4C">
          <w:rPr>
            <w:lang w:val="en-US"/>
          </w:rPr>
          <w:fldChar w:fldCharType="end"/>
        </w:r>
      </w:ins>
      <w:del w:id="597" w:author="Дмитрий Молоденский" w:date="2021-08-10T10:16:00Z">
        <w:r w:rsidR="003015A1" w:rsidRPr="003015A1" w:rsidDel="00096D4C">
          <w:rPr>
            <w:lang w:val="en-US"/>
          </w:rPr>
          <w:delText xml:space="preserve"> </w:delText>
        </w:r>
        <w:r w:rsidR="003015A1" w:rsidRPr="005F11A9" w:rsidDel="00096D4C">
          <w:rPr>
            <w:highlight w:val="yellow"/>
            <w:lang w:val="en-US"/>
          </w:rPr>
          <w:delText>[ref]</w:delText>
        </w:r>
        <w:r w:rsidR="003015A1" w:rsidRPr="005F11A9" w:rsidDel="00096D4C">
          <w:rPr>
            <w:lang w:val="en-US"/>
          </w:rPr>
          <w:delText xml:space="preserve"> </w:delText>
        </w:r>
      </w:del>
      <w:ins w:id="598" w:author="Дмитрий Молоденский" w:date="2021-08-10T10:16:00Z">
        <w:r w:rsidR="00096D4C">
          <w:rPr>
            <w:lang w:val="en-US"/>
          </w:rPr>
          <w:t xml:space="preserve"> </w:t>
        </w:r>
      </w:ins>
      <w:r w:rsidR="003015A1">
        <w:rPr>
          <w:lang w:val="en-US"/>
        </w:rPr>
        <w:t xml:space="preserve">from </w:t>
      </w:r>
      <w:r w:rsidR="003015A1" w:rsidRPr="003015A1">
        <w:rPr>
          <w:lang w:val="en-US"/>
        </w:rPr>
        <w:t xml:space="preserve">2.25 mg/ml </w:t>
      </w:r>
      <w:r w:rsidR="003015A1">
        <w:rPr>
          <w:lang w:val="en-US"/>
        </w:rPr>
        <w:t xml:space="preserve">solution of </w:t>
      </w:r>
      <w:del w:id="599" w:author="dmitri" w:date="2021-08-08T16:17:00Z">
        <w:r w:rsidR="003015A1" w:rsidDel="00435901">
          <w:rPr>
            <w:lang w:val="en-US"/>
          </w:rPr>
          <w:delText>bovine serum albumin</w:delText>
        </w:r>
      </w:del>
      <w:ins w:id="600" w:author="dmitri" w:date="2021-08-08T16:17:00Z">
        <w:r w:rsidR="00435901">
          <w:rPr>
            <w:lang w:val="en-US"/>
          </w:rPr>
          <w:t>BSA</w:t>
        </w:r>
      </w:ins>
      <w:r w:rsidR="003015A1">
        <w:rPr>
          <w:lang w:val="en-US"/>
        </w:rPr>
        <w:t xml:space="preserve">, exposure time </w:t>
      </w:r>
      <w:r w:rsidR="00B271AB" w:rsidRPr="00B271AB">
        <w:rPr>
          <w:lang w:val="en-US"/>
        </w:rPr>
        <w:t>50 ms</w:t>
      </w:r>
      <w:r w:rsidR="003015A1">
        <w:rPr>
          <w:lang w:val="en-US"/>
        </w:rPr>
        <w:t xml:space="preserve">. </w:t>
      </w:r>
      <w:r w:rsidR="00A40D94">
        <w:rPr>
          <w:lang w:val="en-US"/>
        </w:rPr>
        <w:t xml:space="preserve">For MW the </w:t>
      </w:r>
      <w:r w:rsidR="003848DA">
        <w:rPr>
          <w:lang w:val="en-US"/>
        </w:rPr>
        <w:t xml:space="preserve">obtained </w:t>
      </w:r>
      <w:r w:rsidR="00A40D94">
        <w:rPr>
          <w:lang w:val="en-US"/>
        </w:rPr>
        <w:t xml:space="preserve">average </w:t>
      </w:r>
      <w:r w:rsidR="003848DA">
        <w:rPr>
          <w:lang w:val="en-US"/>
        </w:rPr>
        <w:t xml:space="preserve">prediction </w:t>
      </w:r>
      <w:r w:rsidR="00A40D94">
        <w:rPr>
          <w:lang w:val="en-US"/>
        </w:rPr>
        <w:t>was 73.8 kDa, standard deviation 2.3 kDa, for D</w:t>
      </w:r>
      <w:r w:rsidR="00A40D94" w:rsidRPr="005F11A9">
        <w:rPr>
          <w:vertAlign w:val="subscript"/>
          <w:lang w:val="en-US"/>
        </w:rPr>
        <w:t>max</w:t>
      </w:r>
      <w:r w:rsidR="00A40D94">
        <w:rPr>
          <w:lang w:val="en-US"/>
        </w:rPr>
        <w:t xml:space="preserve"> the average </w:t>
      </w:r>
      <w:r w:rsidR="003848DA">
        <w:rPr>
          <w:lang w:val="en-US"/>
        </w:rPr>
        <w:t xml:space="preserve">was </w:t>
      </w:r>
      <w:r w:rsidR="00A40D94">
        <w:rPr>
          <w:lang w:val="en-US"/>
        </w:rPr>
        <w:t>108 Å</w:t>
      </w:r>
      <w:r w:rsidR="003848DA">
        <w:rPr>
          <w:lang w:val="en-US"/>
        </w:rPr>
        <w:t xml:space="preserve"> and</w:t>
      </w:r>
      <w:r w:rsidR="00A40D94">
        <w:rPr>
          <w:lang w:val="en-US"/>
        </w:rPr>
        <w:t xml:space="preserve"> the standard deviation 4 Å.</w:t>
      </w:r>
      <w:ins w:id="601" w:author="dmitri" w:date="2021-08-08T16:33:00Z">
        <w:r w:rsidR="00D654A6">
          <w:rPr>
            <w:lang w:val="en-US"/>
          </w:rPr>
          <w:t xml:space="preserve"> The determined values </w:t>
        </w:r>
      </w:ins>
      <w:ins w:id="602" w:author="dmitri" w:date="2021-08-08T16:46:00Z">
        <w:r w:rsidR="000536A3">
          <w:rPr>
            <w:lang w:val="en-US"/>
          </w:rPr>
          <w:t>somewhat</w:t>
        </w:r>
      </w:ins>
      <w:ins w:id="603" w:author="dmitri" w:date="2021-08-08T16:33:00Z">
        <w:r w:rsidR="00D654A6">
          <w:rPr>
            <w:lang w:val="en-US"/>
          </w:rPr>
          <w:t xml:space="preserve"> exceed </w:t>
        </w:r>
      </w:ins>
      <w:ins w:id="604" w:author="dmitri" w:date="2021-08-08T16:34:00Z">
        <w:r w:rsidR="00D654A6">
          <w:rPr>
            <w:lang w:val="en-US"/>
          </w:rPr>
          <w:t xml:space="preserve">those expected for a monomeric </w:t>
        </w:r>
      </w:ins>
      <w:ins w:id="605" w:author="dmitri" w:date="2021-08-08T16:46:00Z">
        <w:r w:rsidR="000536A3">
          <w:rPr>
            <w:lang w:val="en-US"/>
          </w:rPr>
          <w:t>protein</w:t>
        </w:r>
      </w:ins>
      <w:ins w:id="606" w:author="dmitri" w:date="2021-08-08T16:34:00Z">
        <w:r w:rsidR="00D654A6">
          <w:rPr>
            <w:lang w:val="en-US"/>
          </w:rPr>
          <w:t xml:space="preserve"> in agreement </w:t>
        </w:r>
        <w:r w:rsidR="00FB0D2E">
          <w:rPr>
            <w:lang w:val="en-US"/>
          </w:rPr>
          <w:t>with the fact that the</w:t>
        </w:r>
      </w:ins>
      <w:ins w:id="607" w:author="dmitri" w:date="2021-08-08T16:46:00Z">
        <w:r w:rsidR="000536A3">
          <w:rPr>
            <w:lang w:val="en-US"/>
          </w:rPr>
          <w:t xml:space="preserve"> BSA</w:t>
        </w:r>
      </w:ins>
      <w:ins w:id="608" w:author="dmitri" w:date="2021-08-08T16:34:00Z">
        <w:r w:rsidR="00FB0D2E">
          <w:rPr>
            <w:lang w:val="en-US"/>
          </w:rPr>
          <w:t xml:space="preserve"> sample </w:t>
        </w:r>
      </w:ins>
      <w:ins w:id="609" w:author="dmitri" w:date="2021-08-08T16:35:00Z">
        <w:r w:rsidR="00FB0D2E">
          <w:rPr>
            <w:lang w:val="en-US"/>
          </w:rPr>
          <w:t>reveals</w:t>
        </w:r>
      </w:ins>
      <w:ins w:id="610" w:author="dmitri" w:date="2021-08-08T16:34:00Z">
        <w:r w:rsidR="00FB0D2E">
          <w:rPr>
            <w:lang w:val="en-US"/>
          </w:rPr>
          <w:t xml:space="preserve"> a </w:t>
        </w:r>
      </w:ins>
      <w:ins w:id="611" w:author="dmitri" w:date="2021-08-08T16:35:00Z">
        <w:r w:rsidR="00FB0D2E">
          <w:rPr>
            <w:lang w:val="en-US"/>
          </w:rPr>
          <w:t>partial</w:t>
        </w:r>
      </w:ins>
      <w:ins w:id="612" w:author="dmitri" w:date="2021-08-08T16:34:00Z">
        <w:r w:rsidR="00FB0D2E">
          <w:rPr>
            <w:lang w:val="en-US"/>
          </w:rPr>
          <w:t xml:space="preserve"> </w:t>
        </w:r>
      </w:ins>
      <w:ins w:id="613" w:author="dmitri" w:date="2021-08-08T16:35:00Z">
        <w:r w:rsidR="00FB0D2E">
          <w:rPr>
            <w:lang w:val="en-US"/>
          </w:rPr>
          <w:t>dimerization in solution</w:t>
        </w:r>
      </w:ins>
      <w:ins w:id="614" w:author="dmitri" w:date="2021-08-08T16:36:00Z">
        <w:r w:rsidR="00FB0D2E">
          <w:rPr>
            <w:lang w:val="en-US"/>
          </w:rPr>
          <w:t xml:space="preserve">, as indicated by </w:t>
        </w:r>
      </w:ins>
      <w:ins w:id="615" w:author="Дмитрий Молоденский" w:date="2021-08-10T10:17:00Z">
        <w:r w:rsidR="00F349CE">
          <w:rPr>
            <w:lang w:val="en-US"/>
          </w:rPr>
          <w:fldChar w:fldCharType="begin" w:fldLock="1"/>
        </w:r>
      </w:ins>
      <w:r w:rsidR="009E56B4">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F349CE">
        <w:rPr>
          <w:lang w:val="en-US"/>
        </w:rPr>
        <w:fldChar w:fldCharType="separate"/>
      </w:r>
      <w:r w:rsidR="00F349CE" w:rsidRPr="00F349CE">
        <w:rPr>
          <w:noProof/>
          <w:lang w:val="en-US"/>
        </w:rPr>
        <w:t>(Franke et al., 2018)</w:t>
      </w:r>
      <w:ins w:id="616" w:author="Дмитрий Молоденский" w:date="2021-08-10T10:17:00Z">
        <w:r w:rsidR="00F349CE">
          <w:rPr>
            <w:lang w:val="en-US"/>
          </w:rPr>
          <w:fldChar w:fldCharType="end"/>
        </w:r>
      </w:ins>
      <w:ins w:id="617" w:author="dmitri" w:date="2021-08-08T16:37:00Z">
        <w:del w:id="618" w:author="Дмитрий Молоденский" w:date="2021-08-10T10:17:00Z">
          <w:r w:rsidR="00FB0D2E" w:rsidDel="00F349CE">
            <w:rPr>
              <w:lang w:val="en-US"/>
            </w:rPr>
            <w:delText xml:space="preserve">(Franke </w:delText>
          </w:r>
        </w:del>
      </w:ins>
      <w:ins w:id="619" w:author="dmitri" w:date="2021-08-08T16:35:00Z">
        <w:del w:id="620" w:author="Дмитрий Молоденский" w:date="2021-08-10T10:17:00Z">
          <w:r w:rsidR="00FB0D2E" w:rsidDel="00F349CE">
            <w:rPr>
              <w:lang w:val="en-US"/>
            </w:rPr>
            <w:delText xml:space="preserve"> </w:delText>
          </w:r>
        </w:del>
      </w:ins>
      <w:ins w:id="621" w:author="dmitri" w:date="2021-08-08T16:37:00Z">
        <w:del w:id="622" w:author="Дмитрий Молоденский" w:date="2021-08-10T10:17:00Z">
          <w:r w:rsidR="00FB0D2E" w:rsidDel="00F349CE">
            <w:rPr>
              <w:lang w:val="en-US"/>
            </w:rPr>
            <w:delText>at al, 2018)</w:delText>
          </w:r>
        </w:del>
        <w:r w:rsidR="00FB0D2E">
          <w:rPr>
            <w:lang w:val="en-US"/>
          </w:rPr>
          <w:t>.</w:t>
        </w:r>
      </w:ins>
      <w:r w:rsidR="005E7BBF">
        <w:rPr>
          <w:lang w:val="en-US"/>
        </w:rPr>
        <w:br/>
      </w:r>
    </w:p>
    <w:p w14:paraId="46462B77" w14:textId="52D4FBAD" w:rsidR="00063248" w:rsidRDefault="00D918E2" w:rsidP="005F11A9">
      <w:pPr>
        <w:pStyle w:val="Heading3"/>
        <w:rPr>
          <w:lang w:val="en-US"/>
        </w:rPr>
      </w:pPr>
      <w:r>
        <w:rPr>
          <w:rStyle w:val="Heading3Char"/>
          <w:lang w:val="en-US"/>
        </w:rPr>
        <w:t xml:space="preserve">Current </w:t>
      </w:r>
      <w:r>
        <w:rPr>
          <w:lang w:val="en-US"/>
        </w:rPr>
        <w:t>l</w:t>
      </w:r>
      <w:r w:rsidR="00063248">
        <w:rPr>
          <w:lang w:val="en-US"/>
        </w:rPr>
        <w:t>imitations</w:t>
      </w:r>
      <w:r>
        <w:rPr>
          <w:lang w:val="en-US"/>
        </w:rPr>
        <w:t xml:space="preserve"> and perspectives</w:t>
      </w:r>
    </w:p>
    <w:p w14:paraId="513500D5" w14:textId="2DD3E36B" w:rsidR="004B17A4" w:rsidRDefault="006D417C" w:rsidP="00D70407">
      <w:pPr>
        <w:pStyle w:val="NormalWeb"/>
        <w:rPr>
          <w:lang w:val="en-US"/>
        </w:rPr>
      </w:pPr>
      <w:r>
        <w:rPr>
          <w:lang w:val="en-US"/>
        </w:rPr>
        <w:t>The present</w:t>
      </w:r>
      <w:del w:id="623" w:author="dmitri" w:date="2021-08-08T16:40:00Z">
        <w:r w:rsidDel="00FB0D2E">
          <w:rPr>
            <w:lang w:val="en-US"/>
          </w:rPr>
          <w:delText>ed</w:delText>
        </w:r>
      </w:del>
      <w:r w:rsidR="006D1739">
        <w:rPr>
          <w:lang w:val="en-US"/>
        </w:rPr>
        <w:t xml:space="preserve"> approach w</w:t>
      </w:r>
      <w:r w:rsidR="00063248">
        <w:rPr>
          <w:lang w:val="en-US"/>
        </w:rPr>
        <w:t>orks only for macromolecules within the MW</w:t>
      </w:r>
      <w:ins w:id="624" w:author="dmitri" w:date="2021-08-08T16:41:00Z">
        <w:r w:rsidR="00FB0D2E">
          <w:rPr>
            <w:lang w:val="en-US"/>
          </w:rPr>
          <w:t xml:space="preserve"> and </w:t>
        </w:r>
      </w:ins>
      <w:del w:id="625" w:author="dmitri" w:date="2021-08-08T16:41:00Z">
        <w:r w:rsidR="00063248" w:rsidDel="00FB0D2E">
          <w:rPr>
            <w:lang w:val="en-US"/>
          </w:rPr>
          <w:delText>/</w:delText>
        </w:r>
      </w:del>
      <w:r w:rsidR="00063248">
        <w:rPr>
          <w:lang w:val="en-US"/>
        </w:rPr>
        <w:t>D</w:t>
      </w:r>
      <w:r w:rsidR="00063248" w:rsidRPr="005F11A9">
        <w:rPr>
          <w:vertAlign w:val="subscript"/>
          <w:lang w:val="en-US"/>
        </w:rPr>
        <w:t>max</w:t>
      </w:r>
      <w:r w:rsidR="00063248">
        <w:rPr>
          <w:lang w:val="en-US"/>
        </w:rPr>
        <w:t xml:space="preserve"> range</w:t>
      </w:r>
      <w:r w:rsidR="006D1739">
        <w:rPr>
          <w:lang w:val="en-US"/>
        </w:rPr>
        <w:t>s</w:t>
      </w:r>
      <w:r w:rsidR="00063248">
        <w:rPr>
          <w:lang w:val="en-US"/>
        </w:rPr>
        <w:t xml:space="preserve"> </w:t>
      </w:r>
      <w:r w:rsidR="007A0136">
        <w:rPr>
          <w:lang w:val="en-US"/>
        </w:rPr>
        <w:t>covered by the</w:t>
      </w:r>
      <w:r w:rsidR="00063248">
        <w:rPr>
          <w:lang w:val="en-US"/>
        </w:rPr>
        <w:t xml:space="preserve"> training</w:t>
      </w:r>
      <w:r w:rsidR="007A0136">
        <w:rPr>
          <w:lang w:val="en-US"/>
        </w:rPr>
        <w:t xml:space="preserve"> sets</w:t>
      </w:r>
      <w:commentRangeStart w:id="626"/>
      <w:r w:rsidR="00063248">
        <w:rPr>
          <w:lang w:val="en-US"/>
        </w:rPr>
        <w:t>.</w:t>
      </w:r>
      <w:r w:rsidR="001C7593">
        <w:rPr>
          <w:lang w:val="en-US"/>
        </w:rPr>
        <w:t xml:space="preserve"> The predicted value</w:t>
      </w:r>
      <w:r w:rsidR="007A0136">
        <w:rPr>
          <w:lang w:val="en-US"/>
        </w:rPr>
        <w:t>s</w:t>
      </w:r>
      <w:r w:rsidR="001C7593">
        <w:rPr>
          <w:lang w:val="en-US"/>
        </w:rPr>
        <w:t xml:space="preserve"> might be negative if the NN fail</w:t>
      </w:r>
      <w:ins w:id="627" w:author="dmitri" w:date="2021-08-08T16:41:00Z">
        <w:r w:rsidR="00FB0D2E">
          <w:rPr>
            <w:lang w:val="en-US"/>
          </w:rPr>
          <w:t>s</w:t>
        </w:r>
      </w:ins>
      <w:del w:id="628" w:author="dmitri" w:date="2021-08-08T16:41:00Z">
        <w:r w:rsidR="001C7593" w:rsidDel="00FB0D2E">
          <w:rPr>
            <w:lang w:val="en-US"/>
          </w:rPr>
          <w:delText>ed</w:delText>
        </w:r>
      </w:del>
      <w:r w:rsidR="001C7593">
        <w:rPr>
          <w:lang w:val="en-US"/>
        </w:rPr>
        <w:t xml:space="preserve"> to make a reasonable prediction e.g. if the input data are </w:t>
      </w:r>
      <w:r w:rsidR="005E647D">
        <w:rPr>
          <w:lang w:val="en-US"/>
        </w:rPr>
        <w:t xml:space="preserve">too </w:t>
      </w:r>
      <w:r w:rsidR="001C7593">
        <w:rPr>
          <w:lang w:val="en-US"/>
        </w:rPr>
        <w:t>different from the training set.</w:t>
      </w:r>
      <w:r w:rsidR="00063248">
        <w:rPr>
          <w:lang w:val="en-US"/>
        </w:rPr>
        <w:t xml:space="preserve"> </w:t>
      </w:r>
      <w:r>
        <w:rPr>
          <w:lang w:val="en-US"/>
        </w:rPr>
        <w:t>O</w:t>
      </w:r>
      <w:r w:rsidR="00063248">
        <w:rPr>
          <w:lang w:val="en-US"/>
        </w:rPr>
        <w:t xml:space="preserve">ne could </w:t>
      </w:r>
      <w:ins w:id="629" w:author="dmitri" w:date="2021-08-08T16:41:00Z">
        <w:r w:rsidR="00FB0D2E">
          <w:rPr>
            <w:lang w:val="en-US"/>
          </w:rPr>
          <w:t xml:space="preserve">further </w:t>
        </w:r>
      </w:ins>
      <w:r w:rsidR="00063248">
        <w:rPr>
          <w:lang w:val="en-US"/>
        </w:rPr>
        <w:t xml:space="preserve">expand the applicability of the </w:t>
      </w:r>
      <w:r w:rsidR="006D1739">
        <w:rPr>
          <w:lang w:val="en-US"/>
        </w:rPr>
        <w:t xml:space="preserve">trained </w:t>
      </w:r>
      <w:r w:rsidR="00063248">
        <w:rPr>
          <w:lang w:val="en-US"/>
        </w:rPr>
        <w:t>NN</w:t>
      </w:r>
      <w:r w:rsidR="006D1739">
        <w:rPr>
          <w:lang w:val="en-US"/>
        </w:rPr>
        <w:t>s</w:t>
      </w:r>
      <w:r w:rsidR="00063248">
        <w:rPr>
          <w:lang w:val="en-US"/>
        </w:rPr>
        <w:t xml:space="preserve"> by scaling the input data angular range</w:t>
      </w:r>
      <w:r w:rsidR="00D918E2">
        <w:rPr>
          <w:lang w:val="en-US"/>
        </w:rPr>
        <w:t xml:space="preserve"> and adjust the predicted parameters accordingly</w:t>
      </w:r>
      <w:r w:rsidR="006D1739">
        <w:rPr>
          <w:lang w:val="en-US"/>
        </w:rPr>
        <w:t xml:space="preserve">. </w:t>
      </w:r>
      <w:commentRangeEnd w:id="626"/>
      <w:r w:rsidR="00D918E2">
        <w:rPr>
          <w:rStyle w:val="CommentReference"/>
        </w:rPr>
        <w:commentReference w:id="626"/>
      </w:r>
    </w:p>
    <w:p w14:paraId="22659E4E" w14:textId="13BC870D" w:rsidR="003A125D" w:rsidRDefault="00D918E2" w:rsidP="00D70407">
      <w:pPr>
        <w:pStyle w:val="NormalWeb"/>
        <w:rPr>
          <w:lang w:val="en-US"/>
        </w:rPr>
      </w:pPr>
      <w:r w:rsidRPr="005F11A9">
        <w:rPr>
          <w:rStyle w:val="CommentReference"/>
          <w:sz w:val="24"/>
          <w:szCs w:val="24"/>
          <w:lang w:val="en-US"/>
        </w:rPr>
        <w:t xml:space="preserve">To expand the </w:t>
      </w:r>
      <w:r w:rsidRPr="00D918E2">
        <w:rPr>
          <w:rStyle w:val="CommentReference"/>
          <w:sz w:val="24"/>
          <w:szCs w:val="24"/>
          <w:lang w:val="en-US"/>
        </w:rPr>
        <w:t>applicability</w:t>
      </w:r>
      <w:r w:rsidRPr="00D918E2">
        <w:rPr>
          <w:lang w:val="en-US"/>
        </w:rPr>
        <w:t>, one could</w:t>
      </w:r>
      <w:r>
        <w:rPr>
          <w:lang w:val="en-US"/>
        </w:rPr>
        <w:t xml:space="preserve"> </w:t>
      </w:r>
      <w:r w:rsidR="005F71A4">
        <w:rPr>
          <w:lang w:val="en-US"/>
        </w:rPr>
        <w:t>enlarge</w:t>
      </w:r>
      <w:r>
        <w:rPr>
          <w:lang w:val="en-US"/>
        </w:rPr>
        <w:t xml:space="preserve"> the training set</w:t>
      </w:r>
      <w:ins w:id="630" w:author="dmitri" w:date="2021-08-08T16:48:00Z">
        <w:r w:rsidR="000536A3">
          <w:rPr>
            <w:lang w:val="en-US"/>
          </w:rPr>
          <w:t>s</w:t>
        </w:r>
      </w:ins>
      <w:r>
        <w:rPr>
          <w:lang w:val="en-US"/>
        </w:rPr>
        <w:t xml:space="preserve">. </w:t>
      </w:r>
      <w:del w:id="631" w:author="dmitri" w:date="2021-08-08T16:48:00Z">
        <w:r w:rsidR="00655470" w:rsidDel="000536A3">
          <w:rPr>
            <w:lang w:val="en-US"/>
          </w:rPr>
          <w:delText>In this study</w:delText>
        </w:r>
        <w:r w:rsidR="007A0136" w:rsidDel="000536A3">
          <w:rPr>
            <w:lang w:val="en-US"/>
          </w:rPr>
          <w:delText>,</w:delText>
        </w:r>
      </w:del>
      <w:ins w:id="632" w:author="dmitri" w:date="2021-08-08T16:48:00Z">
        <w:r w:rsidR="000536A3">
          <w:rPr>
            <w:lang w:val="en-US"/>
          </w:rPr>
          <w:t>Here,</w:t>
        </w:r>
      </w:ins>
      <w:r w:rsidR="00655470">
        <w:rPr>
          <w:lang w:val="en-US"/>
        </w:rPr>
        <w:t xml:space="preserve"> we have used only experimentally determined models of proteins and nucleic acids. It is possible to further enhance the </w:t>
      </w:r>
      <w:r w:rsidR="00337EAE">
        <w:rPr>
          <w:lang w:val="en-US"/>
        </w:rPr>
        <w:t xml:space="preserve">folded proteins </w:t>
      </w:r>
      <w:r w:rsidR="00655470">
        <w:rPr>
          <w:lang w:val="en-US"/>
        </w:rPr>
        <w:t xml:space="preserve">training set by using models </w:t>
      </w:r>
      <w:r w:rsidR="00337EAE">
        <w:rPr>
          <w:lang w:val="en-US"/>
        </w:rPr>
        <w:t>computed by</w:t>
      </w:r>
      <w:r w:rsidR="00655470">
        <w:rPr>
          <w:lang w:val="en-US"/>
        </w:rPr>
        <w:t xml:space="preserve"> Alpha-Fold</w:t>
      </w:r>
      <w:ins w:id="633" w:author="Дмитрий Молоденский" w:date="2021-08-10T10:16:00Z">
        <w:r w:rsidR="00166AFB">
          <w:rPr>
            <w:lang w:val="en-US"/>
          </w:rPr>
          <w:t xml:space="preserve"> </w:t>
        </w:r>
        <w:r w:rsidR="00166AFB">
          <w:rPr>
            <w:lang w:val="en-US"/>
          </w:rPr>
          <w:fldChar w:fldCharType="begin" w:fldLock="1"/>
        </w:r>
      </w:ins>
      <w:r w:rsidR="00F349CE">
        <w:rPr>
          <w:lang w:val="en-US"/>
        </w:rPr>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166AFB">
        <w:rPr>
          <w:lang w:val="en-US"/>
        </w:rPr>
        <w:fldChar w:fldCharType="separate"/>
      </w:r>
      <w:r w:rsidR="00166AFB" w:rsidRPr="00166AFB">
        <w:rPr>
          <w:noProof/>
          <w:lang w:val="en-US"/>
        </w:rPr>
        <w:t>(Jumper et al.)</w:t>
      </w:r>
      <w:ins w:id="634" w:author="Дмитрий Молоденский" w:date="2021-08-10T10:16:00Z">
        <w:r w:rsidR="00166AFB">
          <w:rPr>
            <w:lang w:val="en-US"/>
          </w:rPr>
          <w:fldChar w:fldCharType="end"/>
        </w:r>
      </w:ins>
      <w:r w:rsidR="00337EAE">
        <w:rPr>
          <w:lang w:val="en-US"/>
        </w:rPr>
        <w:t xml:space="preserve"> </w:t>
      </w:r>
      <w:del w:id="635" w:author="Дмитрий Молоденский" w:date="2021-08-10T10:17:00Z">
        <w:r w:rsidR="00337EAE" w:rsidRPr="005F11A9" w:rsidDel="009E56B4">
          <w:rPr>
            <w:highlight w:val="yellow"/>
            <w:lang w:val="en-US"/>
          </w:rPr>
          <w:delText>[ref.]</w:delText>
        </w:r>
        <w:r w:rsidR="00655470" w:rsidDel="009E56B4">
          <w:rPr>
            <w:lang w:val="en-US"/>
          </w:rPr>
          <w:delText xml:space="preserve"> </w:delText>
        </w:r>
      </w:del>
      <w:r w:rsidR="00655470">
        <w:rPr>
          <w:lang w:val="en-US"/>
        </w:rPr>
        <w:t>or other structure prediction approaches</w:t>
      </w:r>
      <w:r w:rsidR="00337EAE">
        <w:rPr>
          <w:lang w:val="en-US"/>
        </w:rPr>
        <w:t>; the IDPs training set is amendable</w:t>
      </w:r>
      <w:ins w:id="636" w:author="dmitri" w:date="2021-08-08T16:48:00Z">
        <w:r w:rsidR="000536A3">
          <w:rPr>
            <w:lang w:val="en-US"/>
          </w:rPr>
          <w:t xml:space="preserve"> e.g.</w:t>
        </w:r>
      </w:ins>
      <w:r w:rsidR="00337EAE">
        <w:rPr>
          <w:lang w:val="en-US"/>
        </w:rPr>
        <w:t xml:space="preserve"> by RANCH </w:t>
      </w:r>
      <w:ins w:id="637" w:author="Дмитрий Молоденский" w:date="2021-08-10T10:23:00Z">
        <w:r w:rsidR="00044DAB">
          <w:rPr>
            <w:lang w:val="en-US"/>
          </w:rPr>
          <w:fldChar w:fldCharType="begin" w:fldLock="1"/>
        </w:r>
      </w:ins>
      <w:r w:rsidR="00820376">
        <w:rPr>
          <w:lang w:val="en-US"/>
        </w:rPr>
        <w:instrText>ADDIN CSL_CITATION {"citationItems":[{"id":"ITEM-1","itemData":{"DOI":"10.1107/S205225251500202X","ISSN":"20522525","abstract":"Dynamic ensembles of macromolecules mediate essential processes in biology. Understanding the mechanisms driving the function and molecular interactions of 'unstructured' and flexible molecules requires alternative approaches to those traditionally employed in structural biology. Small-angle X-ray scattering (SAXS) is an established method for structural characterization of biological macromolecules in solution, and is directly applicable to the study of flexible systems such as intrinsically disordered proteins and multi-domain proteins with unstructured regions. The Ensemble Optimization Method (EOM) [Bernadó et al. (2007). J. Am. Chem. Soc. 129, 5656-5664] was the first approach introducing the concept of ensemble fitting of the SAXS data from flexible systems. In this approach, a large pool of macromolecules covering the available conformational space is generated and a sub-ensemble of conformers coexisting in solution is selected guided by the fit to the experimental SAXS data. This paper presents a series of new developments and advancements to the method, including significantly enhanced functionality and also quantitative metrics for the characterization of the results. Building on the original concept of ensemble optimization, the algorithms for pool generation have been redesigned to allow for the construction of partially or completely symmetric oligomeric models, and the selection procedure was improved to refine the size of the ensemble. Quantitative measures of the flexibility of the system studied, based on the characteristic integral parameters of the selected ensemble, are introduced. These improvements are implemented in the new EOM version 2.0, and the capabilities as well as inherent limitations of the ensemble approach in SAXS, and of EOM 2.0 in particular, are discussed.","author":[{"dropping-particle":"","family":"Tria","given":"Giancarlo","non-dropping-particle":"","parse-names":false,"suffix":""},{"dropping-particle":"","family":"Mertens","given":"Haydyn D.T.","non-dropping-particle":"","parse-names":false,"suffix":""},{"dropping-particle":"","family":"Kachala","given":"Michael","non-dropping-particle":"","parse-names":false,"suffix":""},{"dropping-particle":"","family":"Svergun","given":"Dmitri I.","non-dropping-particle":"","parse-names":false,"suffix":""}],"container-title":"IUCrJ","id":"ITEM-1","issued":{"date-parts":[["2015","2","26"]]},"page":"207-217","publisher":"International Union of Crystallography","title":"Advanced ensemble modelling of flexible macromolecules using X-ray solution scattering","type":"article-journal","volume":"2"},"uris":["http://www.mendeley.com/documents/?uuid=de8b642c-1e08-3d17-b38f-5f81b62e0ee6"]}],"mendeley":{"formattedCitation":"(Tria et al., 2015)","plainTextFormattedCitation":"(Tria et al., 2015)","previouslyFormattedCitation":"(Tria et al., 2015)"},"properties":{"noteIndex":0},"schema":"https://github.com/citation-style-language/schema/raw/master/csl-citation.json"}</w:instrText>
      </w:r>
      <w:r w:rsidR="00044DAB">
        <w:rPr>
          <w:lang w:val="en-US"/>
        </w:rPr>
        <w:fldChar w:fldCharType="separate"/>
      </w:r>
      <w:r w:rsidR="00820376" w:rsidRPr="00820376">
        <w:rPr>
          <w:noProof/>
          <w:lang w:val="en-US"/>
        </w:rPr>
        <w:t>(Tria et al., 2015)</w:t>
      </w:r>
      <w:ins w:id="638" w:author="Дмитрий Молоденский" w:date="2021-08-10T10:23:00Z">
        <w:r w:rsidR="00044DAB">
          <w:rPr>
            <w:lang w:val="en-US"/>
          </w:rPr>
          <w:fldChar w:fldCharType="end"/>
        </w:r>
      </w:ins>
      <w:del w:id="639" w:author="Дмитрий Молоденский" w:date="2021-08-10T10:18:00Z">
        <w:r w:rsidR="00337EAE" w:rsidRPr="005F11A9" w:rsidDel="009E56B4">
          <w:rPr>
            <w:highlight w:val="yellow"/>
            <w:lang w:val="en-US"/>
          </w:rPr>
          <w:delText>[ref. EOM 2.0]</w:delText>
        </w:r>
      </w:del>
      <w:r w:rsidR="00337EAE">
        <w:rPr>
          <w:lang w:val="en-US"/>
        </w:rPr>
        <w:t xml:space="preserve">. </w:t>
      </w:r>
      <w:ins w:id="640" w:author="dmitri" w:date="2021-08-08T16:49:00Z">
        <w:r w:rsidR="000536A3">
          <w:rPr>
            <w:lang w:val="en-US"/>
          </w:rPr>
          <w:t>Similarly, one may generate training sets for the models</w:t>
        </w:r>
      </w:ins>
      <w:ins w:id="641" w:author="dmitri" w:date="2021-08-08T16:50:00Z">
        <w:r w:rsidR="000536A3">
          <w:rPr>
            <w:lang w:val="en-US"/>
          </w:rPr>
          <w:t xml:space="preserve"> of folded proteins </w:t>
        </w:r>
      </w:ins>
      <w:ins w:id="642" w:author="dmitri" w:date="2021-08-08T16:49:00Z">
        <w:r w:rsidR="000536A3">
          <w:rPr>
            <w:lang w:val="en-US"/>
          </w:rPr>
          <w:t xml:space="preserve">containing </w:t>
        </w:r>
      </w:ins>
      <w:ins w:id="643" w:author="dmitri" w:date="2021-08-08T16:50:00Z">
        <w:r w:rsidR="000536A3">
          <w:rPr>
            <w:lang w:val="en-US"/>
          </w:rPr>
          <w:t xml:space="preserve">significant proportions of flexible chains </w:t>
        </w:r>
      </w:ins>
      <w:ins w:id="644" w:author="dmitri" w:date="2021-08-08T16:51:00Z">
        <w:r w:rsidR="000536A3">
          <w:rPr>
            <w:lang w:val="en-US"/>
          </w:rPr>
          <w:t xml:space="preserve">(see the above case of ribonuclease). </w:t>
        </w:r>
      </w:ins>
      <w:r w:rsidR="00337EAE" w:rsidRPr="005F11A9">
        <w:rPr>
          <w:lang w:val="en-US"/>
        </w:rPr>
        <w:t xml:space="preserve">The extension of the </w:t>
      </w:r>
      <w:r w:rsidR="00910533" w:rsidRPr="00A35A5E">
        <w:rPr>
          <w:lang w:val="en-US"/>
        </w:rPr>
        <w:t xml:space="preserve">nucleic acids </w:t>
      </w:r>
      <w:r w:rsidR="00337EAE" w:rsidRPr="005F11A9">
        <w:rPr>
          <w:lang w:val="en-US"/>
        </w:rPr>
        <w:t>training set is possible</w:t>
      </w:r>
      <w:r w:rsidR="00910533">
        <w:rPr>
          <w:lang w:val="en-US"/>
        </w:rPr>
        <w:t xml:space="preserve"> by</w:t>
      </w:r>
      <w:r w:rsidR="00337EAE" w:rsidRPr="005F11A9">
        <w:rPr>
          <w:lang w:val="en-US"/>
        </w:rPr>
        <w:t xml:space="preserve"> using software for secondary (e.g. Mfold </w:t>
      </w:r>
      <w:commentRangeStart w:id="645"/>
      <w:r w:rsidR="00337EAE" w:rsidRPr="005F11A9">
        <w:rPr>
          <w:lang w:val="en-US"/>
        </w:rPr>
        <w:fldChar w:fldCharType="begin" w:fldLock="1"/>
      </w:r>
      <w:r w:rsidR="009E56B4">
        <w:rPr>
          <w:lang w:val="en-US"/>
        </w:rPr>
        <w:instrText>ADDIN CSL_CITATION {"citationItems":[{"id":"ITEM-1","itemData":{"DOI":"10.1093/nar/gkg595","ISSN":"03051048","PMID":"12824337","abstract":"The abbreviated name, 'mfold web server', describes a number of closely related software applications available on the World Wide Web (WWW) for the prediction of the secondary structure of single stranded nucleic acids. The objective of this web server is to provide easy access to RNA and DNA folding and hybridization software to the scientific community at large. By making use of universally available web GUIs (Graphical User Interfaces), the server circumvents the problem of portability of this software. Detailed output, in the form of structure plots with or without reliability information, single strand frequency plots and 'energy dot plots', are available for the folding of single sequences. A variety of 'bulk' servers give less information, but in a shorter time and for up to hundreds of sequences at once. The portal for the mfold web server is http://www.bioinfo.rpi.edu/applications/mfold. This URL will be referred to as 'MFOLDROOT'.","author":[{"dropping-particle":"","family":"Zuker","given":"Michael","non-dropping-particle":"","parse-names":false,"suffix":""}],"container-title":"Nucleic Acids Research","id":"ITEM-1","issue":"13","issued":{"date-parts":[["2003"]]},"page":"3406-3415","title":"Mfold web server for nucleic acid folding and hybridization prediction","type":"article-journal","volume":"31"},"uris":["http://www.mendeley.com/documents/?uuid=22c7997b-3743-3965-a002-1c887af61aef"]}],"mendeley":{"formattedCitation":"(Zuker, 2003)","plainTextFormattedCitation":"(Zuker, 2003)","previouslyFormattedCitation":"(Zuker, 2003)"},"properties":{"noteIndex":0},"schema":"https://github.com/citation-style-language/schema/raw/master/csl-citation.json"}</w:instrText>
      </w:r>
      <w:r w:rsidR="00337EAE" w:rsidRPr="005F11A9">
        <w:rPr>
          <w:lang w:val="en-US"/>
        </w:rPr>
        <w:fldChar w:fldCharType="separate"/>
      </w:r>
      <w:r w:rsidR="009E56B4" w:rsidRPr="009E56B4">
        <w:rPr>
          <w:noProof/>
          <w:lang w:val="en-US"/>
        </w:rPr>
        <w:t>(Zuker, 2003)</w:t>
      </w:r>
      <w:r w:rsidR="00337EAE" w:rsidRPr="005F11A9">
        <w:rPr>
          <w:lang w:val="en-US"/>
        </w:rPr>
        <w:fldChar w:fldCharType="end"/>
      </w:r>
      <w:commentRangeEnd w:id="645"/>
      <w:r w:rsidR="007B7782">
        <w:rPr>
          <w:rStyle w:val="CommentReference"/>
        </w:rPr>
        <w:commentReference w:id="645"/>
      </w:r>
      <w:r w:rsidR="00337EAE" w:rsidRPr="005F11A9">
        <w:rPr>
          <w:lang w:val="en-US"/>
        </w:rPr>
        <w:t xml:space="preserve">) and tertiary </w:t>
      </w:r>
      <w:del w:id="646" w:author="dmitri" w:date="2021-08-08T16:48:00Z">
        <w:r w:rsidR="00337EAE" w:rsidRPr="005F11A9" w:rsidDel="000536A3">
          <w:rPr>
            <w:lang w:val="en-US"/>
          </w:rPr>
          <w:delText xml:space="preserve">structure </w:delText>
        </w:r>
      </w:del>
      <w:r w:rsidR="00337EAE" w:rsidRPr="005F11A9">
        <w:rPr>
          <w:lang w:val="en-US"/>
        </w:rPr>
        <w:t xml:space="preserve">(e.g. OligoAnalyzer </w:t>
      </w:r>
      <w:r w:rsidR="00337EAE" w:rsidRPr="005F11A9">
        <w:rPr>
          <w:lang w:val="en-US"/>
        </w:rPr>
        <w:fldChar w:fldCharType="begin" w:fldLock="1"/>
      </w:r>
      <w:r w:rsidR="00820376">
        <w:rPr>
          <w:lang w:val="en-US"/>
        </w:rPr>
        <w:instrText>ADDIN CSL_CITATION {"citationItems":[{"id":"ITEM-1","itemData":{"DOI":"10.1093/nar/gkn198","ISSN":"13624962","PMID":"18440976","abstract":"DNA and RNA oligomers are used in a myriad of diverse biological and biochemical experiments. These oligonucleotides are designed to have unique biophysical, chemical and hybridization properties. We have created an integrated set of bioinformatics tools that predict the properties of native and chemically modified nucleic acids and assist in their design. Researchers can select PCR primers, probes and antisense oligonucleotides, find the most suitable sequences for RNA interference, calculate stable secondary structures, and evaluate the potential for two sequences to interact. The latest, most accurate thermodynamic algorithms and models are implemented. This free software is available at http://www.idtdna.com/SciTools/SciTools.aspx.","author":[{"dropping-particle":"","family":"Owczarzy","given":"Richard","non-dropping-particle":"","parse-names":false,"suffix":""},{"dropping-particle":"V.","family":"Tataurov","given":"Andrey","non-dropping-particle":"","parse-names":false,"suffix":""},{"dropping-particle":"","family":"Wu","given":"Yihe","non-dropping-particle":"","parse-names":false,"suffix":""},{"dropping-particle":"","family":"Manthey","given":"Jeffrey A.","non-dropping-particle":"","parse-names":false,"suffix":""},{"dropping-particle":"","family":"McQuisten","given":"Kyle A.","non-dropping-particle":"","parse-names":false,"suffix":""},{"dropping-particle":"","family":"Almabrazi","given":"Hakeem G.","non-dropping-particle":"","parse-names":false,"suffix":""},{"dropping-particle":"","family":"Pedersen","given":"Kent F.","non-dropping-particle":"","parse-names":false,"suffix":""},{"dropping-particle":"","family":"Lin","given":"Yuan","non-dropping-particle":"","parse-names":false,"suffix":""},{"dropping-particle":"","family":"Garretson","given":"Justin","non-dropping-particle":"","parse-names":false,"suffix":""},{"dropping-particle":"","family":"McEntaggart","given":"Neil O.","non-dropping-particle":"","parse-names":false,"suffix":""},{"dropping-particle":"","family":"Sailor","given":"Chris A.","non-dropping-particle":"","parse-names":false,"suffix":""},{"dropping-particle":"","family":"Dawson","given":"Robert B.","non-dropping-particle":"","parse-names":false,"suffix":""},{"dropping-particle":"","family":"Peek","given":"Andrew S.","non-dropping-particle":"","parse-names":false,"suffix":""}],"container-title":"Nucleic acids research","id":"ITEM-1","issue":"Web Server issue","issued":{"date-parts":[["2008"]]},"title":"IDT SciTools: a suite for analysis and design of nucleic acid oligomers.","type":"article-journal","volume":"36"},"uris":["http://www.mendeley.com/documents/?uuid=ce256c54-93fb-33e9-96c7-32a9f3e1563a"]}],"mendeley":{"formattedCitation":"(Owczarzy et al., 2008)","plainTextFormattedCitation":"(Owczarzy et al., 2008)","previouslyFormattedCitation":"(Owczarzy et al., 2008)"},"properties":{"noteIndex":0},"schema":"https://github.com/citation-style-language/schema/raw/master/csl-citation.json"}</w:instrText>
      </w:r>
      <w:r w:rsidR="00337EAE" w:rsidRPr="005F11A9">
        <w:rPr>
          <w:lang w:val="en-US"/>
        </w:rPr>
        <w:fldChar w:fldCharType="separate"/>
      </w:r>
      <w:r w:rsidR="00820376" w:rsidRPr="00820376">
        <w:rPr>
          <w:noProof/>
          <w:lang w:val="en-US"/>
        </w:rPr>
        <w:t>(Owczarzy et al., 2008)</w:t>
      </w:r>
      <w:r w:rsidR="00337EAE" w:rsidRPr="005F11A9">
        <w:rPr>
          <w:lang w:val="en-US"/>
        </w:rPr>
        <w:fldChar w:fldCharType="end"/>
      </w:r>
      <w:r w:rsidR="00337EAE" w:rsidRPr="005F11A9">
        <w:rPr>
          <w:lang w:val="en-US"/>
        </w:rPr>
        <w:t xml:space="preserve">) </w:t>
      </w:r>
      <w:ins w:id="647" w:author="dmitri" w:date="2021-08-08T16:48:00Z">
        <w:r w:rsidR="000536A3" w:rsidRPr="005F11A9">
          <w:rPr>
            <w:lang w:val="en-US"/>
          </w:rPr>
          <w:t xml:space="preserve">structure </w:t>
        </w:r>
      </w:ins>
      <w:r w:rsidR="00337EAE" w:rsidRPr="005F11A9">
        <w:rPr>
          <w:lang w:val="en-US"/>
        </w:rPr>
        <w:t>prediction</w:t>
      </w:r>
      <w:r w:rsidR="005F71A4">
        <w:rPr>
          <w:lang w:val="en-US"/>
        </w:rPr>
        <w:t>s</w:t>
      </w:r>
      <w:r w:rsidR="00337EAE" w:rsidRPr="005F11A9">
        <w:rPr>
          <w:lang w:val="en-US"/>
        </w:rPr>
        <w:t>.</w:t>
      </w:r>
    </w:p>
    <w:p w14:paraId="08AD8E09" w14:textId="09EC4119" w:rsidR="00063248" w:rsidRDefault="00910533">
      <w:pPr>
        <w:pStyle w:val="NormalWeb"/>
        <w:rPr>
          <w:lang w:val="en-US"/>
        </w:rPr>
      </w:pPr>
      <w:r w:rsidRPr="005F11A9">
        <w:rPr>
          <w:lang w:val="en-US"/>
        </w:rPr>
        <w:t>To estimate the c</w:t>
      </w:r>
      <w:r w:rsidR="001E492F" w:rsidRPr="00A77BAB">
        <w:rPr>
          <w:lang w:val="en-US"/>
        </w:rPr>
        <w:t>onfidence interval</w:t>
      </w:r>
      <w:r w:rsidRPr="005F11A9">
        <w:rPr>
          <w:lang w:val="en-US"/>
        </w:rPr>
        <w:t>s</w:t>
      </w:r>
      <w:r w:rsidR="001E492F" w:rsidRPr="00A77BAB">
        <w:rPr>
          <w:lang w:val="en-US"/>
        </w:rPr>
        <w:t xml:space="preserve"> of </w:t>
      </w:r>
      <w:r w:rsidRPr="005F11A9">
        <w:rPr>
          <w:lang w:val="en-US"/>
        </w:rPr>
        <w:t>the predicted values, one could apply</w:t>
      </w:r>
      <w:r w:rsidR="00A77BAB" w:rsidRPr="005F11A9">
        <w:rPr>
          <w:lang w:val="en-US"/>
        </w:rPr>
        <w:t xml:space="preserve"> an ensemble of</w:t>
      </w:r>
      <w:r w:rsidRPr="005F11A9">
        <w:rPr>
          <w:lang w:val="en-US"/>
        </w:rPr>
        <w:t xml:space="preserve"> independently trained NNs</w:t>
      </w:r>
      <w:r w:rsidR="00A77BAB" w:rsidRPr="005F11A9">
        <w:rPr>
          <w:lang w:val="en-US"/>
        </w:rPr>
        <w:t xml:space="preserve"> or </w:t>
      </w:r>
      <w:r w:rsidR="00A77BAB" w:rsidRPr="00A77BAB">
        <w:rPr>
          <w:lang w:val="en-US"/>
        </w:rPr>
        <w:t xml:space="preserve">snapshots of a single neural network, converging to several local minima along its optimization path </w:t>
      </w:r>
      <w:ins w:id="648" w:author="Дмитрий Молоденский" w:date="2021-08-10T10:20:00Z">
        <w:r w:rsidR="009E56B4">
          <w:rPr>
            <w:lang w:val="en-US"/>
          </w:rPr>
          <w:fldChar w:fldCharType="begin" w:fldLock="1"/>
        </w:r>
      </w:ins>
      <w:r w:rsidR="009E56B4">
        <w:rPr>
          <w:lang w:val="en-US"/>
        </w:rPr>
        <w:instrText>ADDIN CSL_CITATION {"citationItems":[{"id":"ITEM-1","itemData":{"abstract":"Ensembles of neural networks are known to be much more robust and accurate\nthan individual networks. However, training multiple deep networks for model\naveraging is computationally expensive. In this paper, we propose a method to\nobtain the seemingly contradictory goal of ensembling multiple neural networks\nat no additional training cost. We achieve this goal by training a single\nneural network, converging to several local minima along its optimization path\nand saving the model parameters. To obtain repeated rapid convergence, we\nleverage recent work on cyclic learning rate schedules. The resulting\ntechnique, which we refer to as Snapshot Ensembling, is simple, yet\nsurprisingly effective. We show in a series of experiments that our approach is\ncompatible with diverse network architectures and learning tasks. It\nconsistently yields lower error rates than state-of-the-art single models at no\nadditional training cost, and compares favorably with traditional network\nensembles. On CIFAR-10 and CIFAR-100 our DenseNet Snapshot Ensembles obtain\nerror rates of 3.4% and 17.4% respectively.","author":[{"dropping-particle":"","family":"Huang","given":"Gao","non-dropping-particle":"","parse-names":false,"suffix":""},{"dropping-particle":"","family":"Li","given":"Yixuan","non-dropping-particle":"","parse-names":false,"suffix":""},{"dropping-particle":"","family":"Pleiss","given":"Geoff","non-dropping-particle":"","parse-names":false,"suffix":""},{"dropping-particle":"","family":"Liu","given":"Zhuang","non-dropping-particle":"","parse-names":false,"suffix":""},{"dropping-particle":"","family":"Hopcroft","given":"John E.","non-dropping-particle":"","parse-names":false,"suffix":""},{"dropping-particle":"","family":"Weinberger","given":"Kilian Q.","non-dropping-particle":"","parse-names":false,"suffix":""}],"container-title":"5th International Conference on Learning Representations, ICLR 2017 - Conference Track Proceedings","id":"ITEM-1","issued":{"date-parts":[["2017","4","1"]]},"publisher":"International Conference on Learning Representations, ICLR","title":"Snapshot Ensembles: Train 1, get M for free","type":"article-journal"},"uris":["http://www.mendeley.com/documents/?uuid=d9c4f677-3bad-33f2-a66b-ad849a068595"]}],"mendeley":{"formattedCitation":"(Huang et al., 2017)","plainTextFormattedCitation":"(Huang et al., 2017)","previouslyFormattedCitation":"(Huang et al., 2017)"},"properties":{"noteIndex":0},"schema":"https://github.com/citation-style-language/schema/raw/master/csl-citation.json"}</w:instrText>
      </w:r>
      <w:r w:rsidR="009E56B4">
        <w:rPr>
          <w:lang w:val="en-US"/>
        </w:rPr>
        <w:fldChar w:fldCharType="separate"/>
      </w:r>
      <w:r w:rsidR="009E56B4" w:rsidRPr="009E56B4">
        <w:rPr>
          <w:noProof/>
          <w:lang w:val="en-US"/>
        </w:rPr>
        <w:t>(Huang et al., 2017)</w:t>
      </w:r>
      <w:ins w:id="649" w:author="Дмитрий Молоденский" w:date="2021-08-10T10:20:00Z">
        <w:r w:rsidR="009E56B4">
          <w:rPr>
            <w:lang w:val="en-US"/>
          </w:rPr>
          <w:fldChar w:fldCharType="end"/>
        </w:r>
      </w:ins>
      <w:del w:id="650" w:author="Дмитрий Молоденский" w:date="2021-08-10T10:20:00Z">
        <w:r w:rsidRPr="007B7782" w:rsidDel="009E56B4">
          <w:rPr>
            <w:highlight w:val="yellow"/>
            <w:lang w:val="en-US"/>
          </w:rPr>
          <w:delText>[</w:delText>
        </w:r>
        <w:r w:rsidR="00A77BAB" w:rsidRPr="005F11A9" w:rsidDel="009E56B4">
          <w:rPr>
            <w:highlight w:val="yellow"/>
            <w:lang w:val="en-US"/>
          </w:rPr>
          <w:delText>arXiv:1704.00109</w:delText>
        </w:r>
        <w:r w:rsidRPr="007B7782" w:rsidDel="009E56B4">
          <w:rPr>
            <w:highlight w:val="yellow"/>
            <w:lang w:val="en-US"/>
          </w:rPr>
          <w:delText>]</w:delText>
        </w:r>
      </w:del>
      <w:r w:rsidRPr="005F11A9">
        <w:rPr>
          <w:lang w:val="en-US"/>
        </w:rPr>
        <w:t>.</w:t>
      </w:r>
      <w:r w:rsidR="00A77BAB" w:rsidRPr="005F11A9">
        <w:rPr>
          <w:lang w:val="en-US"/>
        </w:rPr>
        <w:t xml:space="preserve"> Alternatively, one </w:t>
      </w:r>
      <w:del w:id="651" w:author="dmitri" w:date="2021-08-08T16:51:00Z">
        <w:r w:rsidR="00A77BAB" w:rsidRPr="005F11A9" w:rsidDel="000536A3">
          <w:rPr>
            <w:lang w:val="en-US"/>
          </w:rPr>
          <w:delText>c</w:delText>
        </w:r>
        <w:r w:rsidR="00A45BE0" w:rsidDel="000536A3">
          <w:rPr>
            <w:lang w:val="en-US"/>
          </w:rPr>
          <w:delText xml:space="preserve">ould </w:delText>
        </w:r>
      </w:del>
      <w:ins w:id="652" w:author="dmitri" w:date="2021-08-08T16:51:00Z">
        <w:r w:rsidR="000536A3">
          <w:rPr>
            <w:lang w:val="en-US"/>
          </w:rPr>
          <w:t>m</w:t>
        </w:r>
      </w:ins>
      <w:ins w:id="653" w:author="dmitri" w:date="2021-08-08T16:52:00Z">
        <w:r w:rsidR="000536A3">
          <w:rPr>
            <w:lang w:val="en-US"/>
          </w:rPr>
          <w:t>ay</w:t>
        </w:r>
      </w:ins>
      <w:ins w:id="654" w:author="dmitri" w:date="2021-08-08T16:51:00Z">
        <w:r w:rsidR="000536A3">
          <w:rPr>
            <w:lang w:val="en-US"/>
          </w:rPr>
          <w:t xml:space="preserve"> </w:t>
        </w:r>
      </w:ins>
      <w:r w:rsidR="00A45BE0" w:rsidRPr="00A45BE0">
        <w:rPr>
          <w:lang w:val="en-US"/>
        </w:rPr>
        <w:t xml:space="preserve">determine the variability of </w:t>
      </w:r>
      <w:r w:rsidR="006B33E3">
        <w:rPr>
          <w:lang w:val="en-US"/>
        </w:rPr>
        <w:t>the predicted values</w:t>
      </w:r>
      <w:r w:rsidR="00A45BE0" w:rsidRPr="00A45BE0">
        <w:rPr>
          <w:lang w:val="en-US"/>
        </w:rPr>
        <w:t xml:space="preserve"> by resampling of the </w:t>
      </w:r>
      <w:r w:rsidR="006B33E3">
        <w:rPr>
          <w:lang w:val="en-US"/>
        </w:rPr>
        <w:t xml:space="preserve">input data (i.e. adding pseudo experimental noise) using DATRESAMPLE </w:t>
      </w:r>
      <w:ins w:id="655" w:author="Дмитрий Молоденский" w:date="2021-08-10T10:21:00Z">
        <w:r w:rsidR="009E56B4">
          <w:rPr>
            <w:lang w:val="en-US"/>
          </w:rPr>
          <w:fldChar w:fldCharType="begin" w:fldLock="1"/>
        </w:r>
      </w:ins>
      <w:r w:rsidR="00D44694">
        <w:rPr>
          <w:lang w:val="en-US"/>
        </w:rPr>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9E56B4">
        <w:rPr>
          <w:lang w:val="en-US"/>
        </w:rPr>
        <w:fldChar w:fldCharType="separate"/>
      </w:r>
      <w:r w:rsidR="009E56B4" w:rsidRPr="009E56B4">
        <w:rPr>
          <w:noProof/>
          <w:lang w:val="en-US"/>
        </w:rPr>
        <w:t>(Manalastas-Cantos et al., 2021)</w:t>
      </w:r>
      <w:ins w:id="656" w:author="Дмитрий Молоденский" w:date="2021-08-10T10:21:00Z">
        <w:r w:rsidR="009E56B4">
          <w:rPr>
            <w:lang w:val="en-US"/>
          </w:rPr>
          <w:fldChar w:fldCharType="end"/>
        </w:r>
      </w:ins>
      <w:del w:id="657" w:author="Дмитрий Молоденский" w:date="2021-08-10T10:21:00Z">
        <w:r w:rsidR="006B33E3" w:rsidRPr="005F11A9" w:rsidDel="009E56B4">
          <w:rPr>
            <w:highlight w:val="yellow"/>
            <w:lang w:val="en-US"/>
          </w:rPr>
          <w:delText>[ref to ATSAS 2020]</w:delText>
        </w:r>
      </w:del>
      <w:r w:rsidR="00A77BAB" w:rsidRPr="00A77BAB">
        <w:rPr>
          <w:lang w:val="en-US"/>
        </w:rPr>
        <w:t>.</w:t>
      </w:r>
    </w:p>
    <w:p w14:paraId="29B749D7" w14:textId="1335122B" w:rsidR="00110474" w:rsidRDefault="007B7782" w:rsidP="007B7782">
      <w:pPr>
        <w:pStyle w:val="NormalWeb"/>
        <w:rPr>
          <w:lang w:val="en-US"/>
        </w:rPr>
      </w:pPr>
      <w:r>
        <w:rPr>
          <w:lang w:val="en-US"/>
        </w:rPr>
        <w:t>To further expand the applicability of NNs to experimental data</w:t>
      </w:r>
      <w:ins w:id="658" w:author="dmitri" w:date="2021-08-08T16:52:00Z">
        <w:r w:rsidR="000536A3">
          <w:rPr>
            <w:lang w:val="en-US"/>
          </w:rPr>
          <w:t xml:space="preserve"> on systems with significant interaction effects</w:t>
        </w:r>
      </w:ins>
      <w:r>
        <w:rPr>
          <w:lang w:val="en-US"/>
        </w:rPr>
        <w:t>, one could augment the training set by simulating the structure factor, adding systematic noise, simulating polydispersity</w:t>
      </w:r>
      <w:r w:rsidRPr="005F11A9">
        <w:rPr>
          <w:lang w:val="en-US"/>
        </w:rPr>
        <w:t>.</w:t>
      </w:r>
    </w:p>
    <w:p w14:paraId="55693C3E" w14:textId="63519FDE" w:rsidR="001F0519" w:rsidRDefault="006252E4">
      <w:pPr>
        <w:pStyle w:val="Heading1"/>
        <w:rPr>
          <w:lang w:val="en-US"/>
        </w:rPr>
      </w:pPr>
      <w:r w:rsidRPr="001F0519">
        <w:rPr>
          <w:lang w:val="en-US"/>
        </w:rPr>
        <w:t>Conclusion</w:t>
      </w:r>
      <w:r w:rsidR="00DE185F">
        <w:rPr>
          <w:lang w:val="en-US"/>
        </w:rPr>
        <w:t>s</w:t>
      </w:r>
    </w:p>
    <w:p w14:paraId="49E8F7C8" w14:textId="271E9164" w:rsidR="00890C2A" w:rsidRDefault="00ED46F0">
      <w:pPr>
        <w:pStyle w:val="NormalWeb"/>
        <w:rPr>
          <w:lang w:val="en-US"/>
        </w:rPr>
      </w:pPr>
      <w:r>
        <w:rPr>
          <w:lang w:val="en-US"/>
        </w:rPr>
        <w:t xml:space="preserve">  </w:t>
      </w:r>
      <w:r w:rsidR="00FC798E">
        <w:rPr>
          <w:lang w:val="en-US"/>
        </w:rPr>
        <w:t>W</w:t>
      </w:r>
      <w:r w:rsidR="00DE185F">
        <w:rPr>
          <w:lang w:val="en-US"/>
        </w:rPr>
        <w:t>e presented a</w:t>
      </w:r>
      <w:r w:rsidR="006252E4">
        <w:rPr>
          <w:lang w:val="en-US"/>
        </w:rPr>
        <w:t xml:space="preserve"> novel </w:t>
      </w:r>
      <w:r w:rsidR="00B94309">
        <w:rPr>
          <w:lang w:val="en-US"/>
        </w:rPr>
        <w:t xml:space="preserve">method </w:t>
      </w:r>
      <w:r w:rsidR="006252E4">
        <w:rPr>
          <w:lang w:val="en-US"/>
        </w:rPr>
        <w:t xml:space="preserve">for </w:t>
      </w:r>
      <w:r w:rsidR="00B94309">
        <w:rPr>
          <w:lang w:val="en-US"/>
        </w:rPr>
        <w:t xml:space="preserve">the </w:t>
      </w:r>
      <w:r w:rsidR="006252E4">
        <w:rPr>
          <w:lang w:val="en-US"/>
        </w:rPr>
        <w:t>estimation of primary SAXS parameters</w:t>
      </w:r>
      <w:r w:rsidR="00DE185F">
        <w:rPr>
          <w:lang w:val="en-US"/>
        </w:rPr>
        <w:t xml:space="preserve"> using </w:t>
      </w:r>
      <w:r w:rsidR="008C01B2">
        <w:rPr>
          <w:lang w:val="en-US"/>
        </w:rPr>
        <w:t>neural networks</w:t>
      </w:r>
      <w:r w:rsidR="006252E4">
        <w:rPr>
          <w:lang w:val="en-US"/>
        </w:rPr>
        <w:t>.</w:t>
      </w:r>
      <w:r w:rsidR="00523A2A">
        <w:rPr>
          <w:lang w:val="en-US"/>
        </w:rPr>
        <w:t xml:space="preserve"> </w:t>
      </w:r>
      <w:del w:id="659" w:author="dmitri" w:date="2021-08-08T16:53:00Z">
        <w:r w:rsidR="00523A2A" w:rsidDel="000536A3">
          <w:rPr>
            <w:lang w:val="en-US"/>
          </w:rPr>
          <w:delText xml:space="preserve">The </w:delText>
        </w:r>
      </w:del>
      <w:ins w:id="660" w:author="dmitri" w:date="2021-08-08T16:53:00Z">
        <w:r w:rsidR="000536A3">
          <w:rPr>
            <w:lang w:val="en-US"/>
          </w:rPr>
          <w:t xml:space="preserve">A </w:t>
        </w:r>
      </w:ins>
      <w:r w:rsidR="00523A2A">
        <w:rPr>
          <w:lang w:val="en-US"/>
        </w:rPr>
        <w:t xml:space="preserve">comparison </w:t>
      </w:r>
      <w:del w:id="661" w:author="dmitri" w:date="2021-08-08T16:53:00Z">
        <w:r w:rsidR="00523A2A" w:rsidDel="000536A3">
          <w:rPr>
            <w:lang w:val="en-US"/>
          </w:rPr>
          <w:delText xml:space="preserve">of our method </w:delText>
        </w:r>
      </w:del>
      <w:r w:rsidR="00523A2A">
        <w:rPr>
          <w:lang w:val="en-US"/>
        </w:rPr>
        <w:t xml:space="preserve">with existing methods </w:t>
      </w:r>
      <w:r w:rsidR="002E2BD1">
        <w:rPr>
          <w:lang w:val="en-US"/>
        </w:rPr>
        <w:t>appli</w:t>
      </w:r>
      <w:ins w:id="662" w:author="dmitri" w:date="2021-08-08T16:53:00Z">
        <w:r w:rsidR="000536A3">
          <w:rPr>
            <w:lang w:val="en-US"/>
          </w:rPr>
          <w:t xml:space="preserve">cable to </w:t>
        </w:r>
      </w:ins>
      <w:del w:id="663" w:author="dmitri" w:date="2021-08-08T16:53:00Z">
        <w:r w:rsidR="002E2BD1" w:rsidDel="000536A3">
          <w:rPr>
            <w:lang w:val="en-US"/>
          </w:rPr>
          <w:delText xml:space="preserve">ed on </w:delText>
        </w:r>
      </w:del>
      <w:r w:rsidR="002E2BD1">
        <w:rPr>
          <w:lang w:val="en-US"/>
        </w:rPr>
        <w:t>folded proteins</w:t>
      </w:r>
      <w:del w:id="664" w:author="dmitri" w:date="2021-08-08T16:54:00Z">
        <w:r w:rsidR="002E2BD1" w:rsidDel="000536A3">
          <w:rPr>
            <w:lang w:val="en-US"/>
          </w:rPr>
          <w:delText xml:space="preserve"> data</w:delText>
        </w:r>
      </w:del>
      <w:r w:rsidR="002E2BD1">
        <w:rPr>
          <w:lang w:val="en-US"/>
        </w:rPr>
        <w:t xml:space="preserve"> </w:t>
      </w:r>
      <w:r w:rsidR="00523A2A">
        <w:rPr>
          <w:lang w:val="en-US"/>
        </w:rPr>
        <w:t xml:space="preserve">demonstrated </w:t>
      </w:r>
      <w:ins w:id="665" w:author="dmitri" w:date="2021-08-08T16:54:00Z">
        <w:r w:rsidR="000536A3">
          <w:rPr>
            <w:lang w:val="en-US"/>
          </w:rPr>
          <w:t xml:space="preserve">that the NN approach provides a </w:t>
        </w:r>
      </w:ins>
      <w:r w:rsidR="00523A2A">
        <w:rPr>
          <w:lang w:val="en-US"/>
        </w:rPr>
        <w:t xml:space="preserve">higher accuracy and </w:t>
      </w:r>
      <w:ins w:id="666" w:author="dmitri" w:date="2021-08-08T16:54:00Z">
        <w:r w:rsidR="000536A3">
          <w:rPr>
            <w:lang w:val="en-US"/>
          </w:rPr>
          <w:t xml:space="preserve">is </w:t>
        </w:r>
      </w:ins>
      <w:r w:rsidR="00523A2A">
        <w:rPr>
          <w:lang w:val="en-US"/>
        </w:rPr>
        <w:t>robust</w:t>
      </w:r>
      <w:del w:id="667" w:author="dmitri" w:date="2021-08-08T16:54:00Z">
        <w:r w:rsidR="00523A2A" w:rsidDel="000536A3">
          <w:rPr>
            <w:lang w:val="en-US"/>
          </w:rPr>
          <w:delText>ness</w:delText>
        </w:r>
      </w:del>
      <w:r w:rsidR="007E096E">
        <w:rPr>
          <w:lang w:val="en-US"/>
        </w:rPr>
        <w:t xml:space="preserve"> </w:t>
      </w:r>
      <w:r w:rsidR="00523A2A">
        <w:rPr>
          <w:lang w:val="en-US"/>
        </w:rPr>
        <w:lastRenderedPageBreak/>
        <w:t>against noise.</w:t>
      </w:r>
      <w:r w:rsidR="00DE185F">
        <w:rPr>
          <w:lang w:val="en-US"/>
        </w:rPr>
        <w:t xml:space="preserve"> </w:t>
      </w:r>
      <w:del w:id="668" w:author="dmitri" w:date="2021-08-08T16:54:00Z">
        <w:r w:rsidR="00DE185F" w:rsidDel="000536A3">
          <w:rPr>
            <w:lang w:val="en-US"/>
          </w:rPr>
          <w:delText xml:space="preserve">Due to the fact, that </w:delText>
        </w:r>
        <w:r w:rsidR="00165D8D" w:rsidDel="000536A3">
          <w:rPr>
            <w:lang w:val="en-US"/>
          </w:rPr>
          <w:delText>our</w:delText>
        </w:r>
        <w:r w:rsidR="00DE185F" w:rsidDel="000536A3">
          <w:rPr>
            <w:lang w:val="en-US"/>
          </w:rPr>
          <w:delText xml:space="preserve"> </w:delText>
        </w:r>
      </w:del>
      <w:ins w:id="669" w:author="dmitri" w:date="2021-08-08T16:54:00Z">
        <w:r w:rsidR="000536A3">
          <w:rPr>
            <w:lang w:val="en-US"/>
          </w:rPr>
          <w:t xml:space="preserve">The NN </w:t>
        </w:r>
      </w:ins>
      <w:r w:rsidR="00DE185F">
        <w:rPr>
          <w:lang w:val="en-US"/>
        </w:rPr>
        <w:t xml:space="preserve">method is </w:t>
      </w:r>
      <w:ins w:id="670" w:author="dmitri" w:date="2021-08-08T16:55:00Z">
        <w:r w:rsidR="000536A3">
          <w:rPr>
            <w:lang w:val="en-US"/>
          </w:rPr>
          <w:t xml:space="preserve">not restricted by assumptions </w:t>
        </w:r>
      </w:ins>
      <w:del w:id="671" w:author="dmitri" w:date="2021-08-08T16:55:00Z">
        <w:r w:rsidR="00DE185F" w:rsidDel="000536A3">
          <w:rPr>
            <w:lang w:val="en-US"/>
          </w:rPr>
          <w:delText xml:space="preserve">not </w:delText>
        </w:r>
        <w:r w:rsidR="000801B1" w:rsidDel="000536A3">
          <w:rPr>
            <w:lang w:val="en-US"/>
          </w:rPr>
          <w:delText xml:space="preserve">confined within the frames </w:delText>
        </w:r>
        <w:r w:rsidR="00DE185F" w:rsidDel="000536A3">
          <w:rPr>
            <w:lang w:val="en-US"/>
          </w:rPr>
          <w:delText xml:space="preserve">of </w:delText>
        </w:r>
        <w:r w:rsidR="000801B1" w:rsidDel="000536A3">
          <w:rPr>
            <w:lang w:val="en-US"/>
          </w:rPr>
          <w:delText>a</w:delText>
        </w:r>
        <w:r w:rsidR="00165D8D" w:rsidDel="000536A3">
          <w:rPr>
            <w:lang w:val="en-US"/>
          </w:rPr>
          <w:delText>ny</w:delText>
        </w:r>
      </w:del>
      <w:del w:id="672" w:author="dmitri" w:date="2021-08-08T16:56:00Z">
        <w:r w:rsidR="00165D8D" w:rsidDel="000536A3">
          <w:rPr>
            <w:lang w:val="en-US"/>
          </w:rPr>
          <w:delText xml:space="preserve"> approximations</w:delText>
        </w:r>
      </w:del>
      <w:r w:rsidR="000801B1">
        <w:rPr>
          <w:lang w:val="en-US"/>
        </w:rPr>
        <w:t xml:space="preserve"> </w:t>
      </w:r>
      <w:r w:rsidR="00165D8D">
        <w:rPr>
          <w:lang w:val="en-US"/>
        </w:rPr>
        <w:t>(e.g.</w:t>
      </w:r>
      <w:del w:id="673" w:author="dmitri" w:date="2021-08-08T16:56:00Z">
        <w:r w:rsidR="00165D8D" w:rsidDel="000536A3">
          <w:rPr>
            <w:lang w:val="en-US"/>
          </w:rPr>
          <w:delText xml:space="preserve"> the</w:delText>
        </w:r>
      </w:del>
      <w:r w:rsidR="00165D8D">
        <w:rPr>
          <w:lang w:val="en-US"/>
        </w:rPr>
        <w:t xml:space="preserve"> </w:t>
      </w:r>
      <w:r w:rsidR="000801B1">
        <w:rPr>
          <w:lang w:val="en-US"/>
        </w:rPr>
        <w:t>homogene</w:t>
      </w:r>
      <w:r w:rsidR="00165D8D">
        <w:rPr>
          <w:lang w:val="en-US"/>
        </w:rPr>
        <w:t>ity of</w:t>
      </w:r>
      <w:r w:rsidR="00DE185F">
        <w:rPr>
          <w:lang w:val="en-US"/>
        </w:rPr>
        <w:t xml:space="preserve"> </w:t>
      </w:r>
      <w:ins w:id="674" w:author="dmitri" w:date="2021-08-08T16:56:00Z">
        <w:r w:rsidR="000536A3">
          <w:rPr>
            <w:lang w:val="en-US"/>
          </w:rPr>
          <w:t xml:space="preserve">the </w:t>
        </w:r>
      </w:ins>
      <w:r w:rsidR="0094762D">
        <w:rPr>
          <w:lang w:val="en-US"/>
        </w:rPr>
        <w:t>electron density</w:t>
      </w:r>
      <w:r w:rsidR="00165D8D">
        <w:rPr>
          <w:lang w:val="en-US"/>
        </w:rPr>
        <w:t>)</w:t>
      </w:r>
      <w:r w:rsidR="00DE185F">
        <w:rPr>
          <w:lang w:val="en-US"/>
        </w:rPr>
        <w:t xml:space="preserve">, </w:t>
      </w:r>
      <w:ins w:id="675" w:author="dmitri" w:date="2021-08-08T16:56:00Z">
        <w:r w:rsidR="00381BFE">
          <w:rPr>
            <w:lang w:val="en-US"/>
          </w:rPr>
          <w:t>and i</w:t>
        </w:r>
      </w:ins>
      <w:del w:id="676" w:author="dmitri" w:date="2021-08-08T16:56:00Z">
        <w:r w:rsidR="00DE185F" w:rsidDel="00381BFE">
          <w:rPr>
            <w:lang w:val="en-US"/>
          </w:rPr>
          <w:delText>i</w:delText>
        </w:r>
      </w:del>
      <w:r w:rsidR="00DE185F">
        <w:rPr>
          <w:lang w:val="en-US"/>
        </w:rPr>
        <w:t xml:space="preserve">t </w:t>
      </w:r>
      <w:ins w:id="677" w:author="dmitri" w:date="2021-08-08T16:56:00Z">
        <w:r w:rsidR="00381BFE">
          <w:rPr>
            <w:lang w:val="en-US"/>
          </w:rPr>
          <w:t xml:space="preserve">does therefore </w:t>
        </w:r>
      </w:ins>
      <w:r w:rsidR="00DE185F">
        <w:rPr>
          <w:lang w:val="en-US"/>
        </w:rPr>
        <w:t>allow</w:t>
      </w:r>
      <w:del w:id="678" w:author="dmitri" w:date="2021-08-08T16:56:00Z">
        <w:r w:rsidR="00DE185F" w:rsidDel="00381BFE">
          <w:rPr>
            <w:lang w:val="en-US"/>
          </w:rPr>
          <w:delText>s</w:delText>
        </w:r>
      </w:del>
      <w:r w:rsidR="0094762D">
        <w:rPr>
          <w:lang w:val="en-US"/>
        </w:rPr>
        <w:t xml:space="preserve"> </w:t>
      </w:r>
      <w:ins w:id="679" w:author="dmitri" w:date="2021-08-08T16:56:00Z">
        <w:r w:rsidR="00381BFE">
          <w:rPr>
            <w:lang w:val="en-US"/>
          </w:rPr>
          <w:t xml:space="preserve">one </w:t>
        </w:r>
      </w:ins>
      <w:del w:id="680" w:author="dmitri" w:date="2021-08-08T16:56:00Z">
        <w:r w:rsidR="00165D8D" w:rsidDel="00381BFE">
          <w:rPr>
            <w:lang w:val="en-US"/>
          </w:rPr>
          <w:delText xml:space="preserve">us </w:delText>
        </w:r>
        <w:r w:rsidR="00DE185F" w:rsidDel="00381BFE">
          <w:rPr>
            <w:lang w:val="en-US"/>
          </w:rPr>
          <w:delText xml:space="preserve">to </w:delText>
        </w:r>
        <w:r w:rsidR="003D3BE3" w:rsidDel="00381BFE">
          <w:rPr>
            <w:lang w:val="en-US"/>
          </w:rPr>
          <w:delText xml:space="preserve">anew </w:delText>
        </w:r>
      </w:del>
      <w:ins w:id="681" w:author="dmitri" w:date="2021-08-08T16:56:00Z">
        <w:r w:rsidR="00381BFE">
          <w:rPr>
            <w:lang w:val="en-US"/>
          </w:rPr>
          <w:t>to further re</w:t>
        </w:r>
      </w:ins>
      <w:r w:rsidR="00DE185F">
        <w:rPr>
          <w:lang w:val="en-US"/>
        </w:rPr>
        <w:t xml:space="preserve">assess the real capacities of SAXS data </w:t>
      </w:r>
      <w:r w:rsidR="003D3BE3">
        <w:rPr>
          <w:lang w:val="en-US"/>
        </w:rPr>
        <w:t xml:space="preserve">in terms of </w:t>
      </w:r>
      <w:r w:rsidR="0094762D">
        <w:rPr>
          <w:lang w:val="en-US"/>
        </w:rPr>
        <w:t xml:space="preserve">information content </w:t>
      </w:r>
      <w:r w:rsidR="00DE185F">
        <w:rPr>
          <w:lang w:val="en-US"/>
        </w:rPr>
        <w:t xml:space="preserve">and to </w:t>
      </w:r>
      <w:del w:id="682" w:author="dmitri" w:date="2021-08-08T16:57:00Z">
        <w:r w:rsidR="00DE185F" w:rsidDel="00381BFE">
          <w:rPr>
            <w:lang w:val="en-US"/>
          </w:rPr>
          <w:delText>push</w:delText>
        </w:r>
        <w:r w:rsidR="0094762D" w:rsidDel="00381BFE">
          <w:rPr>
            <w:lang w:val="en-US"/>
          </w:rPr>
          <w:delText xml:space="preserve"> </w:delText>
        </w:r>
      </w:del>
      <w:r w:rsidR="0094762D">
        <w:rPr>
          <w:lang w:val="en-US"/>
        </w:rPr>
        <w:t>further</w:t>
      </w:r>
      <w:r w:rsidR="00DE185F">
        <w:rPr>
          <w:lang w:val="en-US"/>
        </w:rPr>
        <w:t xml:space="preserve"> </w:t>
      </w:r>
      <w:ins w:id="683" w:author="dmitri" w:date="2021-08-08T16:57:00Z">
        <w:r w:rsidR="00381BFE">
          <w:rPr>
            <w:lang w:val="en-US"/>
          </w:rPr>
          <w:t xml:space="preserve">improve </w:t>
        </w:r>
      </w:ins>
      <w:r w:rsidR="00DE185F">
        <w:rPr>
          <w:lang w:val="en-US"/>
        </w:rPr>
        <w:t>the ac</w:t>
      </w:r>
      <w:r w:rsidR="0094762D">
        <w:rPr>
          <w:lang w:val="en-US"/>
        </w:rPr>
        <w:t>c</w:t>
      </w:r>
      <w:r w:rsidR="00DE185F">
        <w:rPr>
          <w:lang w:val="en-US"/>
        </w:rPr>
        <w:t xml:space="preserve">uracy of </w:t>
      </w:r>
      <w:r w:rsidR="0094762D">
        <w:rPr>
          <w:lang w:val="en-US"/>
        </w:rPr>
        <w:t xml:space="preserve">SAXS primary </w:t>
      </w:r>
      <w:r w:rsidR="00710AA1">
        <w:rPr>
          <w:lang w:val="en-US"/>
        </w:rPr>
        <w:t xml:space="preserve">data </w:t>
      </w:r>
      <w:r w:rsidR="0094762D">
        <w:rPr>
          <w:lang w:val="en-US"/>
        </w:rPr>
        <w:t xml:space="preserve">analysis </w:t>
      </w:r>
      <w:r w:rsidR="003D3BE3">
        <w:rPr>
          <w:lang w:val="en-US"/>
        </w:rPr>
        <w:t xml:space="preserve">beyond the </w:t>
      </w:r>
      <w:r w:rsidR="00D30961">
        <w:rPr>
          <w:lang w:val="en-US"/>
        </w:rPr>
        <w:t>commonly accepted</w:t>
      </w:r>
      <w:r w:rsidR="00F105BA">
        <w:rPr>
          <w:lang w:val="en-US"/>
        </w:rPr>
        <w:t xml:space="preserve"> </w:t>
      </w:r>
      <w:r w:rsidR="00607A07">
        <w:rPr>
          <w:lang w:val="en-US"/>
        </w:rPr>
        <w:t>uncertainty</w:t>
      </w:r>
      <w:r w:rsidR="00F105BA">
        <w:rPr>
          <w:lang w:val="en-US"/>
        </w:rPr>
        <w:t xml:space="preserve"> of</w:t>
      </w:r>
      <w:r w:rsidR="003D3BE3">
        <w:rPr>
          <w:lang w:val="en-US"/>
        </w:rPr>
        <w:t xml:space="preserve"> </w:t>
      </w:r>
      <w:ins w:id="684" w:author="dmitri" w:date="2021-08-08T16:57:00Z">
        <w:r w:rsidR="00381BFE">
          <w:rPr>
            <w:lang w:val="en-US"/>
          </w:rPr>
          <w:t xml:space="preserve">about </w:t>
        </w:r>
      </w:ins>
      <w:r w:rsidR="003D3BE3">
        <w:rPr>
          <w:lang w:val="en-US"/>
        </w:rPr>
        <w:t>10%</w:t>
      </w:r>
      <w:r w:rsidR="0094762D">
        <w:rPr>
          <w:lang w:val="en-US"/>
        </w:rPr>
        <w:t>.</w:t>
      </w:r>
    </w:p>
    <w:p w14:paraId="1B19357B" w14:textId="75636926" w:rsidR="00973616" w:rsidRDefault="002E2BD1">
      <w:pPr>
        <w:pStyle w:val="NormalWeb"/>
        <w:rPr>
          <w:lang w:val="en-US"/>
        </w:rPr>
      </w:pPr>
      <w:r>
        <w:rPr>
          <w:lang w:val="en-US"/>
        </w:rPr>
        <w:t xml:space="preserve">To the best of our knowledge, our method is </w:t>
      </w:r>
      <w:r w:rsidR="00555095">
        <w:rPr>
          <w:lang w:val="en-US"/>
        </w:rPr>
        <w:t xml:space="preserve">a conceptually new approach to </w:t>
      </w:r>
      <w:r>
        <w:rPr>
          <w:lang w:val="en-US"/>
        </w:rPr>
        <w:t>reliably estimate</w:t>
      </w:r>
      <w:r w:rsidR="00555095">
        <w:rPr>
          <w:lang w:val="en-US"/>
        </w:rPr>
        <w:t xml:space="preserve"> the</w:t>
      </w:r>
      <w:r>
        <w:rPr>
          <w:lang w:val="en-US"/>
        </w:rPr>
        <w:t xml:space="preserve"> </w:t>
      </w:r>
      <w:r w:rsidR="00555095">
        <w:rPr>
          <w:lang w:val="en-US"/>
        </w:rPr>
        <w:t xml:space="preserve">molecular weight from </w:t>
      </w:r>
      <w:ins w:id="685" w:author="dmitri" w:date="2021-08-08T16:57:00Z">
        <w:r w:rsidR="00381BFE">
          <w:rPr>
            <w:lang w:val="en-US"/>
          </w:rPr>
          <w:t xml:space="preserve">the SAXS data by </w:t>
        </w:r>
      </w:ins>
      <w:r w:rsidR="00555095">
        <w:rPr>
          <w:lang w:val="en-US"/>
        </w:rPr>
        <w:t>intrinsically disordered proteins and nucleic acids</w:t>
      </w:r>
      <w:ins w:id="686" w:author="dmitri" w:date="2021-08-08T16:58:00Z">
        <w:r w:rsidR="00381BFE">
          <w:rPr>
            <w:lang w:val="en-US"/>
          </w:rPr>
          <w:t>.</w:t>
        </w:r>
      </w:ins>
      <w:del w:id="687" w:author="dmitri" w:date="2021-08-08T16:58:00Z">
        <w:r w:rsidR="00555095" w:rsidDel="00381BFE">
          <w:rPr>
            <w:lang w:val="en-US"/>
          </w:rPr>
          <w:delText xml:space="preserve"> SAXS data.</w:delText>
        </w:r>
      </w:del>
      <w:r w:rsidR="00555095">
        <w:rPr>
          <w:lang w:val="en-US"/>
        </w:rPr>
        <w:t xml:space="preserve"> </w:t>
      </w:r>
      <w:r w:rsidR="000E49AC">
        <w:rPr>
          <w:lang w:val="en-US"/>
        </w:rPr>
        <w:t xml:space="preserve">The </w:t>
      </w:r>
      <w:r w:rsidR="000E49AC" w:rsidRPr="000D19E3">
        <w:rPr>
          <w:lang w:val="en-US"/>
          <w:rPrChange w:id="688" w:author="Дмитрий Молоденский" w:date="2021-08-10T10:41:00Z">
            <w:rPr>
              <w:i/>
              <w:iCs/>
              <w:lang w:val="en-US"/>
            </w:rPr>
          </w:rPrChange>
        </w:rPr>
        <w:t>D</w:t>
      </w:r>
      <w:r w:rsidR="000E49AC" w:rsidRPr="000D19E3">
        <w:rPr>
          <w:vertAlign w:val="subscript"/>
          <w:lang w:val="en-US"/>
          <w:rPrChange w:id="689" w:author="Дмитрий Молоденский" w:date="2021-08-10T10:41:00Z">
            <w:rPr>
              <w:i/>
              <w:iCs/>
              <w:vertAlign w:val="subscript"/>
              <w:lang w:val="en-US"/>
            </w:rPr>
          </w:rPrChange>
        </w:rPr>
        <w:t>max</w:t>
      </w:r>
      <w:r w:rsidR="000E49AC">
        <w:rPr>
          <w:lang w:val="en-US"/>
        </w:rPr>
        <w:t xml:space="preserve"> estimations by our method do not require </w:t>
      </w:r>
      <w:ins w:id="690" w:author="dmitri" w:date="2021-08-08T16:58:00Z">
        <w:r w:rsidR="00381BFE">
          <w:rPr>
            <w:lang w:val="en-US"/>
          </w:rPr>
          <w:t xml:space="preserve">the analysis by indirect Fourier </w:t>
        </w:r>
      </w:ins>
      <w:del w:id="691" w:author="dmitri" w:date="2021-08-08T16:58:00Z">
        <w:r w:rsidR="000E49AC" w:rsidDel="00381BFE">
          <w:rPr>
            <w:lang w:val="en-US"/>
          </w:rPr>
          <w:delText xml:space="preserve">IFT </w:delText>
        </w:r>
      </w:del>
      <w:ins w:id="692" w:author="dmitri" w:date="2021-08-08T16:58:00Z">
        <w:r w:rsidR="00381BFE">
          <w:rPr>
            <w:lang w:val="en-US"/>
          </w:rPr>
          <w:t xml:space="preserve">transformation </w:t>
        </w:r>
      </w:ins>
      <w:r w:rsidR="000E49AC">
        <w:rPr>
          <w:lang w:val="en-US"/>
        </w:rPr>
        <w:t>and can</w:t>
      </w:r>
      <w:ins w:id="693" w:author="dmitri" w:date="2021-08-08T16:58:00Z">
        <w:r w:rsidR="00381BFE">
          <w:rPr>
            <w:lang w:val="en-US"/>
          </w:rPr>
          <w:t xml:space="preserve"> therefore </w:t>
        </w:r>
      </w:ins>
      <w:del w:id="694" w:author="dmitri" w:date="2021-08-08T16:58:00Z">
        <w:r w:rsidR="000E49AC" w:rsidDel="00381BFE">
          <w:rPr>
            <w:lang w:val="en-US"/>
          </w:rPr>
          <w:delText xml:space="preserve"> </w:delText>
        </w:r>
      </w:del>
      <w:r w:rsidR="000E49AC">
        <w:rPr>
          <w:lang w:val="en-US"/>
        </w:rPr>
        <w:t xml:space="preserve">be </w:t>
      </w:r>
      <w:ins w:id="695" w:author="dmitri" w:date="2021-08-08T16:58:00Z">
        <w:r w:rsidR="00381BFE">
          <w:rPr>
            <w:lang w:val="en-US"/>
          </w:rPr>
          <w:t>conducted</w:t>
        </w:r>
      </w:ins>
      <w:del w:id="696" w:author="dmitri" w:date="2021-08-08T16:58:00Z">
        <w:r w:rsidR="000E49AC" w:rsidDel="00381BFE">
          <w:rPr>
            <w:lang w:val="en-US"/>
          </w:rPr>
          <w:delText>done</w:delText>
        </w:r>
      </w:del>
      <w:r w:rsidR="000E49AC">
        <w:rPr>
          <w:lang w:val="en-US"/>
        </w:rPr>
        <w:t xml:space="preserve"> directly from experimental data.</w:t>
      </w:r>
      <w:r w:rsidR="00555095">
        <w:rPr>
          <w:lang w:val="en-US"/>
        </w:rPr>
        <w:t xml:space="preserve"> </w:t>
      </w:r>
      <w:r w:rsidR="00354E3B">
        <w:rPr>
          <w:lang w:val="en-US"/>
        </w:rPr>
        <w:t xml:space="preserve">The developed </w:t>
      </w:r>
      <w:del w:id="697" w:author="dmitri" w:date="2021-08-08T16:59:00Z">
        <w:r w:rsidR="00354E3B" w:rsidDel="00381BFE">
          <w:rPr>
            <w:lang w:val="en-US"/>
          </w:rPr>
          <w:delText xml:space="preserve">methods </w:delText>
        </w:r>
      </w:del>
      <w:ins w:id="698" w:author="dmitri" w:date="2021-08-08T16:59:00Z">
        <w:r w:rsidR="00381BFE">
          <w:rPr>
            <w:lang w:val="en-US"/>
          </w:rPr>
          <w:t xml:space="preserve">programs </w:t>
        </w:r>
      </w:ins>
      <w:r w:rsidR="0097580C">
        <w:rPr>
          <w:lang w:val="en-US"/>
        </w:rPr>
        <w:t xml:space="preserve">for MW and </w:t>
      </w:r>
      <w:r w:rsidR="0097580C" w:rsidRPr="000D19E3">
        <w:rPr>
          <w:lang w:val="en-US"/>
          <w:rPrChange w:id="699" w:author="Дмитрий Молоденский" w:date="2021-08-10T10:41:00Z">
            <w:rPr>
              <w:i/>
              <w:iCs/>
              <w:lang w:val="en-US"/>
            </w:rPr>
          </w:rPrChange>
        </w:rPr>
        <w:t>D</w:t>
      </w:r>
      <w:r w:rsidR="0097580C" w:rsidRPr="000D19E3">
        <w:rPr>
          <w:vertAlign w:val="subscript"/>
          <w:lang w:val="en-US"/>
          <w:rPrChange w:id="700" w:author="Дмитрий Молоденский" w:date="2021-08-10T10:41:00Z">
            <w:rPr>
              <w:i/>
              <w:iCs/>
              <w:vertAlign w:val="subscript"/>
              <w:lang w:val="en-US"/>
            </w:rPr>
          </w:rPrChange>
        </w:rPr>
        <w:t>max</w:t>
      </w:r>
      <w:r w:rsidR="0097580C">
        <w:rPr>
          <w:lang w:val="en-US"/>
        </w:rPr>
        <w:t xml:space="preserve"> estimation </w:t>
      </w:r>
      <w:ins w:id="701" w:author="dmitri" w:date="2021-08-08T16:59:00Z">
        <w:r w:rsidR="00381BFE">
          <w:rPr>
            <w:lang w:val="en-US"/>
          </w:rPr>
          <w:t xml:space="preserve">are being </w:t>
        </w:r>
      </w:ins>
      <w:del w:id="702" w:author="dmitri" w:date="2021-08-08T16:59:00Z">
        <w:r w:rsidR="00354E3B" w:rsidDel="00381BFE">
          <w:rPr>
            <w:lang w:val="en-US"/>
          </w:rPr>
          <w:delText xml:space="preserve">will be </w:delText>
        </w:r>
      </w:del>
      <w:r w:rsidR="00354E3B">
        <w:rPr>
          <w:lang w:val="en-US"/>
        </w:rPr>
        <w:t xml:space="preserve">included in the </w:t>
      </w:r>
      <w:r w:rsidR="00D071D7">
        <w:rPr>
          <w:lang w:val="en-US"/>
        </w:rPr>
        <w:t>next</w:t>
      </w:r>
      <w:r w:rsidR="00354E3B">
        <w:rPr>
          <w:lang w:val="en-US"/>
        </w:rPr>
        <w:t xml:space="preserve"> ATSAS </w:t>
      </w:r>
      <w:ins w:id="703" w:author="dmitri" w:date="2021-08-08T16:59:00Z">
        <w:r w:rsidR="00381BFE">
          <w:rPr>
            <w:lang w:val="en-US"/>
          </w:rPr>
          <w:t xml:space="preserve">package </w:t>
        </w:r>
      </w:ins>
      <w:r w:rsidR="00354E3B">
        <w:rPr>
          <w:lang w:val="en-US"/>
        </w:rPr>
        <w:t xml:space="preserve">release, </w:t>
      </w:r>
      <w:r w:rsidR="00A55BB9">
        <w:rPr>
          <w:lang w:val="en-US"/>
        </w:rPr>
        <w:t>free for academic use</w:t>
      </w:r>
      <w:r w:rsidR="00555095">
        <w:rPr>
          <w:lang w:val="en-US"/>
        </w:rPr>
        <w:t>.</w:t>
      </w:r>
    </w:p>
    <w:p w14:paraId="712AEE2E" w14:textId="04B2B89F" w:rsidR="00CF1E62" w:rsidDel="00935FAF" w:rsidRDefault="00CF1E62">
      <w:pPr>
        <w:pStyle w:val="NormalWeb"/>
        <w:rPr>
          <w:del w:id="704" w:author="dmitri" w:date="2021-08-08T17:01:00Z"/>
          <w:lang w:val="en-US"/>
        </w:rPr>
      </w:pPr>
    </w:p>
    <w:p w14:paraId="73634587" w14:textId="48A07825" w:rsidR="00D86A02" w:rsidRDefault="00D86A02">
      <w:pPr>
        <w:pStyle w:val="Heading1"/>
        <w:rPr>
          <w:lang w:val="en-US"/>
        </w:rPr>
      </w:pPr>
      <w:r>
        <w:rPr>
          <w:lang w:val="en-US"/>
        </w:rPr>
        <w:t xml:space="preserve">Acknowledgments </w:t>
      </w:r>
    </w:p>
    <w:p w14:paraId="4F2E103D" w14:textId="7A5701E7" w:rsidR="00D86A02" w:rsidRPr="00973616" w:rsidRDefault="00973616">
      <w:pPr>
        <w:rPr>
          <w:lang w:val="en-US"/>
        </w:rPr>
      </w:pPr>
      <w:r w:rsidRPr="00973616">
        <w:rPr>
          <w:shd w:val="clear" w:color="auto" w:fill="FFFFFF"/>
        </w:rPr>
        <w:t>The work was supported by the BMBF grant 16QK10A (</w:t>
      </w:r>
      <w:r w:rsidR="009D75C0">
        <w:rPr>
          <w:shd w:val="clear" w:color="auto" w:fill="FFFFFF"/>
        </w:rPr>
        <w:t>SA</w:t>
      </w:r>
      <w:del w:id="705" w:author="dmitri" w:date="2021-08-07T18:04:00Z">
        <w:r w:rsidR="009D75C0" w:rsidDel="00E078E1">
          <w:rPr>
            <w:shd w:val="clear" w:color="auto" w:fill="FFFFFF"/>
          </w:rPr>
          <w:delText>X</w:delText>
        </w:r>
      </w:del>
      <w:r w:rsidR="009D75C0">
        <w:rPr>
          <w:shd w:val="clear" w:color="auto" w:fill="FFFFFF"/>
        </w:rPr>
        <w:t>S</w:t>
      </w:r>
      <w:r w:rsidRPr="00973616">
        <w:rPr>
          <w:shd w:val="clear" w:color="auto" w:fill="FFFFFF"/>
        </w:rPr>
        <w:t>-BSOFT)</w:t>
      </w:r>
      <w:r w:rsidRPr="00973616">
        <w:rPr>
          <w:shd w:val="clear" w:color="auto" w:fill="FFFFFF"/>
          <w:lang w:val="en-US"/>
        </w:rPr>
        <w:t>.</w:t>
      </w:r>
    </w:p>
    <w:p w14:paraId="2DE8D581" w14:textId="48D5CEC7" w:rsidR="006C6020" w:rsidRDefault="00C771E4">
      <w:pPr>
        <w:pStyle w:val="Heading1"/>
        <w:rPr>
          <w:lang w:val="en-US"/>
        </w:rPr>
      </w:pPr>
      <w:r w:rsidRPr="00C771E4">
        <w:rPr>
          <w:lang w:val="en-US"/>
        </w:rPr>
        <w:t>References</w:t>
      </w:r>
    </w:p>
    <w:p w14:paraId="2A8621D9" w14:textId="3AFBA768" w:rsidR="00820376" w:rsidRPr="00820376" w:rsidRDefault="00820376" w:rsidP="00820376">
      <w:pPr>
        <w:widowControl w:val="0"/>
        <w:autoSpaceDE w:val="0"/>
        <w:autoSpaceDN w:val="0"/>
        <w:adjustRightInd w:val="0"/>
        <w:rPr>
          <w:noProof/>
        </w:rPr>
      </w:pPr>
      <w:ins w:id="706" w:author="Дмитрий Молоденский" w:date="2021-08-10T11:10:00Z">
        <w:r>
          <w:rPr>
            <w:rFonts w:eastAsiaTheme="minorHAnsi" w:cstheme="minorBidi"/>
            <w:szCs w:val="22"/>
            <w:lang w:val="en-US"/>
          </w:rPr>
          <w:fldChar w:fldCharType="begin" w:fldLock="1"/>
        </w:r>
        <w:r>
          <w:rPr>
            <w:rFonts w:eastAsiaTheme="minorHAnsi" w:cstheme="minorBidi"/>
            <w:szCs w:val="22"/>
            <w:lang w:val="en-US"/>
          </w:rPr>
          <w:instrText xml:space="preserve">ADDIN Mendeley Bibliography CSL_BIBLIOGRAPHY </w:instrText>
        </w:r>
      </w:ins>
      <w:r>
        <w:rPr>
          <w:rFonts w:eastAsiaTheme="minorHAnsi" w:cstheme="minorBidi"/>
          <w:szCs w:val="22"/>
          <w:lang w:val="en-US"/>
        </w:rPr>
        <w:fldChar w:fldCharType="separate"/>
      </w:r>
      <w:r w:rsidRPr="00820376">
        <w:rPr>
          <w:noProof/>
        </w:rPr>
        <w:t>Abadi, M., Barham, P., Chen, J., Chen, Z., Davis, A., Dean, J., Devin, M., Ghemawat, S., Irving, G., Isard, M., et al. (2016). TensorFlow: A System for Large-Scale Machine Learning.</w:t>
      </w:r>
    </w:p>
    <w:p w14:paraId="76CD4604" w14:textId="77777777" w:rsidR="00820376" w:rsidRPr="00820376" w:rsidRDefault="00820376" w:rsidP="00820376">
      <w:pPr>
        <w:widowControl w:val="0"/>
        <w:autoSpaceDE w:val="0"/>
        <w:autoSpaceDN w:val="0"/>
        <w:adjustRightInd w:val="0"/>
        <w:rPr>
          <w:noProof/>
        </w:rPr>
      </w:pPr>
      <w:r w:rsidRPr="00820376">
        <w:rPr>
          <w:noProof/>
        </w:rPr>
        <w:t xml:space="preserve">Armenteros, J.J.A., Salvatore, M., Emanuelsson, O., Winther, O., Von Heijne, G., Elofsson, A., and Nielsen, H. (2019). Detecting sequence signals in targeting peptides using deep learning. Life Sci. Alliance </w:t>
      </w:r>
      <w:r w:rsidRPr="00820376">
        <w:rPr>
          <w:i/>
          <w:iCs/>
          <w:noProof/>
        </w:rPr>
        <w:t>2</w:t>
      </w:r>
      <w:r w:rsidRPr="00820376">
        <w:rPr>
          <w:noProof/>
        </w:rPr>
        <w:t>.</w:t>
      </w:r>
    </w:p>
    <w:p w14:paraId="3C03EC88" w14:textId="77777777" w:rsidR="00820376" w:rsidRPr="00820376" w:rsidRDefault="00820376" w:rsidP="00820376">
      <w:pPr>
        <w:widowControl w:val="0"/>
        <w:autoSpaceDE w:val="0"/>
        <w:autoSpaceDN w:val="0"/>
        <w:adjustRightInd w:val="0"/>
        <w:rPr>
          <w:noProof/>
        </w:rPr>
      </w:pPr>
      <w:r w:rsidRPr="00820376">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820376">
        <w:rPr>
          <w:i/>
          <w:iCs/>
          <w:noProof/>
        </w:rPr>
        <w:t>28</w:t>
      </w:r>
      <w:r w:rsidRPr="00820376">
        <w:rPr>
          <w:noProof/>
        </w:rPr>
        <w:t>, 768–773.</w:t>
      </w:r>
    </w:p>
    <w:p w14:paraId="7D95F897" w14:textId="77777777" w:rsidR="00820376" w:rsidRPr="00820376" w:rsidRDefault="00820376" w:rsidP="00820376">
      <w:pPr>
        <w:widowControl w:val="0"/>
        <w:autoSpaceDE w:val="0"/>
        <w:autoSpaceDN w:val="0"/>
        <w:adjustRightInd w:val="0"/>
        <w:rPr>
          <w:noProof/>
        </w:rPr>
      </w:pPr>
      <w:r w:rsidRPr="00820376">
        <w:rPr>
          <w:noProof/>
        </w:rPr>
        <w:t>Berman, H., Westbrook, J., … Z.F.-N. acids, and 2000, U. (2005). The Protein Data Bank. In Structural Bioinformatics, pp. 181–198.</w:t>
      </w:r>
    </w:p>
    <w:p w14:paraId="7D6EBB3A" w14:textId="77777777" w:rsidR="00820376" w:rsidRPr="00820376" w:rsidRDefault="00820376" w:rsidP="00820376">
      <w:pPr>
        <w:widowControl w:val="0"/>
        <w:autoSpaceDE w:val="0"/>
        <w:autoSpaceDN w:val="0"/>
        <w:adjustRightInd w:val="0"/>
        <w:rPr>
          <w:noProof/>
        </w:rPr>
      </w:pPr>
      <w:r w:rsidRPr="00820376">
        <w:rPr>
          <w:noProof/>
        </w:rPr>
        <w:t xml:space="preserve">Berman, H.M., Westbrook, J., Feng, Z., Gilliland, G., Bhat, T.N., Weissig, H., Shindyalov, I.N., and Bourne, P.E. (2000). The Protein Data Bank. Nucleic Acids Res. </w:t>
      </w:r>
      <w:r w:rsidRPr="00820376">
        <w:rPr>
          <w:i/>
          <w:iCs/>
          <w:noProof/>
        </w:rPr>
        <w:t>28</w:t>
      </w:r>
      <w:r w:rsidRPr="00820376">
        <w:rPr>
          <w:noProof/>
        </w:rPr>
        <w:t>, 235–242.</w:t>
      </w:r>
    </w:p>
    <w:p w14:paraId="1C11A260" w14:textId="77777777" w:rsidR="00820376" w:rsidRPr="00820376" w:rsidRDefault="00820376" w:rsidP="00820376">
      <w:pPr>
        <w:widowControl w:val="0"/>
        <w:autoSpaceDE w:val="0"/>
        <w:autoSpaceDN w:val="0"/>
        <w:adjustRightInd w:val="0"/>
        <w:rPr>
          <w:noProof/>
        </w:rPr>
      </w:pPr>
      <w:r w:rsidRPr="00820376">
        <w:rPr>
          <w:noProof/>
        </w:rPr>
        <w:t xml:space="preserve">Blanchet, C.E., Spilotros, A., Schwemmer, F., Graewert, M.A., Kikhney, A., Jeffries, C.M., Franke, D., Mark, D., Zengerle, R., Cipriani, F., et al. (2015). Versatile sample environments and automation for biological solution X-ray scattering experiments at the P12 beamline (PETRA III, DESY). J. Appl. Crystallogr. </w:t>
      </w:r>
      <w:r w:rsidRPr="00820376">
        <w:rPr>
          <w:i/>
          <w:iCs/>
          <w:noProof/>
        </w:rPr>
        <w:t>48</w:t>
      </w:r>
      <w:r w:rsidRPr="00820376">
        <w:rPr>
          <w:noProof/>
        </w:rPr>
        <w:t>, 431–443.</w:t>
      </w:r>
    </w:p>
    <w:p w14:paraId="6B8EEB8E" w14:textId="77777777" w:rsidR="00820376" w:rsidRPr="00820376" w:rsidRDefault="00820376" w:rsidP="00820376">
      <w:pPr>
        <w:widowControl w:val="0"/>
        <w:autoSpaceDE w:val="0"/>
        <w:autoSpaceDN w:val="0"/>
        <w:adjustRightInd w:val="0"/>
        <w:rPr>
          <w:noProof/>
        </w:rPr>
      </w:pPr>
      <w:r w:rsidRPr="00820376">
        <w:rPr>
          <w:noProof/>
        </w:rPr>
        <w:t xml:space="preserve">Coimbatore Narayanan, B., Westbrook, J., Ghosh, S., Petrov, A.I., Sweeney, B., Zirbel, C.L., Leontis, N.B., and Berman, H.M. (2014). The Nucleic Acid Database: new features and capabilities. Nucleic Acids Res. </w:t>
      </w:r>
      <w:r w:rsidRPr="00820376">
        <w:rPr>
          <w:i/>
          <w:iCs/>
          <w:noProof/>
        </w:rPr>
        <w:t>42</w:t>
      </w:r>
      <w:r w:rsidRPr="00820376">
        <w:rPr>
          <w:noProof/>
        </w:rPr>
        <w:t>, D114–D122.</w:t>
      </w:r>
    </w:p>
    <w:p w14:paraId="64EF86A4" w14:textId="77777777" w:rsidR="00820376" w:rsidRPr="00820376" w:rsidRDefault="00820376" w:rsidP="00820376">
      <w:pPr>
        <w:widowControl w:val="0"/>
        <w:autoSpaceDE w:val="0"/>
        <w:autoSpaceDN w:val="0"/>
        <w:adjustRightInd w:val="0"/>
        <w:rPr>
          <w:noProof/>
        </w:rPr>
      </w:pPr>
      <w:r w:rsidRPr="00820376">
        <w:rPr>
          <w:noProof/>
        </w:rPr>
        <w:t xml:space="preserve">Debye, P. (1915). Zerstreuung von Röntgenstrahlen. Ann. Phys. </w:t>
      </w:r>
      <w:r w:rsidRPr="00820376">
        <w:rPr>
          <w:i/>
          <w:iCs/>
          <w:noProof/>
        </w:rPr>
        <w:t>351</w:t>
      </w:r>
      <w:r w:rsidRPr="00820376">
        <w:rPr>
          <w:noProof/>
        </w:rPr>
        <w:t>, 809–823.</w:t>
      </w:r>
    </w:p>
    <w:p w14:paraId="540D3CAF" w14:textId="77777777" w:rsidR="00820376" w:rsidRPr="00820376" w:rsidRDefault="00820376" w:rsidP="00820376">
      <w:pPr>
        <w:widowControl w:val="0"/>
        <w:autoSpaceDE w:val="0"/>
        <w:autoSpaceDN w:val="0"/>
        <w:adjustRightInd w:val="0"/>
        <w:rPr>
          <w:noProof/>
        </w:rPr>
      </w:pPr>
      <w:r w:rsidRPr="00820376">
        <w:rPr>
          <w:noProof/>
        </w:rPr>
        <w:lastRenderedPageBreak/>
        <w:t xml:space="preserve">Fischer, H., De Oliveira Neto, M., Napolitano, H.B., Polikarpov, I., and Craievich, A.F. (2010). Determination of the molecular weight of proteins in solution from a single small-angle X-ray scattering measurement on a relative scale. J. Appl. Crystallogr. </w:t>
      </w:r>
      <w:r w:rsidRPr="00820376">
        <w:rPr>
          <w:i/>
          <w:iCs/>
          <w:noProof/>
        </w:rPr>
        <w:t>43</w:t>
      </w:r>
      <w:r w:rsidRPr="00820376">
        <w:rPr>
          <w:noProof/>
        </w:rPr>
        <w:t>, 101–109.</w:t>
      </w:r>
    </w:p>
    <w:p w14:paraId="1ADDF020" w14:textId="77777777" w:rsidR="00820376" w:rsidRPr="00820376" w:rsidRDefault="00820376" w:rsidP="00820376">
      <w:pPr>
        <w:widowControl w:val="0"/>
        <w:autoSpaceDE w:val="0"/>
        <w:autoSpaceDN w:val="0"/>
        <w:adjustRightInd w:val="0"/>
        <w:rPr>
          <w:noProof/>
        </w:rPr>
      </w:pPr>
      <w:r w:rsidRPr="00820376">
        <w:rPr>
          <w:noProof/>
        </w:rPr>
        <w:t xml:space="preserve">Franke, D., Jeffries, C.M., and Svergun, D.I. (2018). Machine Learning Methods for X-Ray Scattering Data Analysis from Biomacromolecular Solutions. Biophys. J. </w:t>
      </w:r>
      <w:r w:rsidRPr="00820376">
        <w:rPr>
          <w:i/>
          <w:iCs/>
          <w:noProof/>
        </w:rPr>
        <w:t>114</w:t>
      </w:r>
      <w:r w:rsidRPr="00820376">
        <w:rPr>
          <w:noProof/>
        </w:rPr>
        <w:t>, 2485–2492.</w:t>
      </w:r>
    </w:p>
    <w:p w14:paraId="4F51BA57" w14:textId="77777777" w:rsidR="00820376" w:rsidRPr="00820376" w:rsidRDefault="00820376" w:rsidP="00820376">
      <w:pPr>
        <w:widowControl w:val="0"/>
        <w:autoSpaceDE w:val="0"/>
        <w:autoSpaceDN w:val="0"/>
        <w:adjustRightInd w:val="0"/>
        <w:rPr>
          <w:noProof/>
        </w:rPr>
      </w:pPr>
      <w:r w:rsidRPr="00820376">
        <w:rPr>
          <w:noProof/>
        </w:rPr>
        <w:t xml:space="preserve">Glatter, O. (1977). Data evaluation in small angle scattering: calculation of the radial electron density distribution by means of indirect Fourier transformation. Acta Phys. Austriaca </w:t>
      </w:r>
      <w:r w:rsidRPr="00820376">
        <w:rPr>
          <w:i/>
          <w:iCs/>
          <w:noProof/>
        </w:rPr>
        <w:t>47</w:t>
      </w:r>
      <w:r w:rsidRPr="00820376">
        <w:rPr>
          <w:noProof/>
        </w:rPr>
        <w:t>, 83–102.</w:t>
      </w:r>
    </w:p>
    <w:p w14:paraId="0D6676B9" w14:textId="77777777" w:rsidR="00820376" w:rsidRPr="00820376" w:rsidRDefault="00820376" w:rsidP="00820376">
      <w:pPr>
        <w:widowControl w:val="0"/>
        <w:autoSpaceDE w:val="0"/>
        <w:autoSpaceDN w:val="0"/>
        <w:adjustRightInd w:val="0"/>
        <w:rPr>
          <w:noProof/>
        </w:rPr>
      </w:pPr>
      <w:r w:rsidRPr="00820376">
        <w:rPr>
          <w:noProof/>
        </w:rPr>
        <w:t xml:space="preserve">Gräwert, T.W., and Svergun, D.I. (2020). Structural Modeling Using Solution Small-Angle X-ray Scattering (SAXS). J. Mol. Biol. </w:t>
      </w:r>
      <w:r w:rsidRPr="00820376">
        <w:rPr>
          <w:i/>
          <w:iCs/>
          <w:noProof/>
        </w:rPr>
        <w:t>432</w:t>
      </w:r>
      <w:r w:rsidRPr="00820376">
        <w:rPr>
          <w:noProof/>
        </w:rPr>
        <w:t>, 3078–3092.</w:t>
      </w:r>
    </w:p>
    <w:p w14:paraId="2EE545E4" w14:textId="77777777" w:rsidR="00820376" w:rsidRPr="00820376" w:rsidRDefault="00820376" w:rsidP="00820376">
      <w:pPr>
        <w:widowControl w:val="0"/>
        <w:autoSpaceDE w:val="0"/>
        <w:autoSpaceDN w:val="0"/>
        <w:adjustRightInd w:val="0"/>
        <w:rPr>
          <w:noProof/>
        </w:rPr>
      </w:pPr>
      <w:r w:rsidRPr="00820376">
        <w:rPr>
          <w:noProof/>
        </w:rPr>
        <w:t>Guinier, A., and Fournet, G. (1955). Small-angle scattering of X-rays (Translation by C. B. Walker).</w:t>
      </w:r>
    </w:p>
    <w:p w14:paraId="2CB6F586" w14:textId="77777777" w:rsidR="00820376" w:rsidRPr="00820376" w:rsidRDefault="00820376" w:rsidP="00820376">
      <w:pPr>
        <w:widowControl w:val="0"/>
        <w:autoSpaceDE w:val="0"/>
        <w:autoSpaceDN w:val="0"/>
        <w:adjustRightInd w:val="0"/>
        <w:rPr>
          <w:noProof/>
        </w:rPr>
      </w:pPr>
      <w:r w:rsidRPr="00820376">
        <w:rPr>
          <w:noProof/>
        </w:rPr>
        <w:t xml:space="preserve">Hajizadeh, N.R., Franke, D., Jeffries, C.M., and Svergun, D.I. (2018). Consensus Bayesian assessment of protein molecular mass from solution X-ray scattering data. Sci. Rep. </w:t>
      </w:r>
      <w:r w:rsidRPr="00820376">
        <w:rPr>
          <w:i/>
          <w:iCs/>
          <w:noProof/>
        </w:rPr>
        <w:t>8</w:t>
      </w:r>
      <w:r w:rsidRPr="00820376">
        <w:rPr>
          <w:noProof/>
        </w:rPr>
        <w:t>, 1–13.</w:t>
      </w:r>
    </w:p>
    <w:p w14:paraId="01F5EA47" w14:textId="77777777" w:rsidR="00820376" w:rsidRPr="00820376" w:rsidRDefault="00820376" w:rsidP="00820376">
      <w:pPr>
        <w:widowControl w:val="0"/>
        <w:autoSpaceDE w:val="0"/>
        <w:autoSpaceDN w:val="0"/>
        <w:adjustRightInd w:val="0"/>
        <w:rPr>
          <w:noProof/>
        </w:rPr>
      </w:pPr>
      <w:r w:rsidRPr="00820376">
        <w:rPr>
          <w:noProof/>
        </w:rPr>
        <w:t xml:space="preserve">He, H., Liu, C., and Liu, H. (2020). Model Reconstruction from Small-Angle X-Ray Scattering Data Using Deep Learning Methods. IScience </w:t>
      </w:r>
      <w:r w:rsidRPr="00820376">
        <w:rPr>
          <w:i/>
          <w:iCs/>
          <w:noProof/>
        </w:rPr>
        <w:t>23</w:t>
      </w:r>
      <w:r w:rsidRPr="00820376">
        <w:rPr>
          <w:noProof/>
        </w:rPr>
        <w:t>, 100906.</w:t>
      </w:r>
    </w:p>
    <w:p w14:paraId="52295C0A" w14:textId="77777777" w:rsidR="00820376" w:rsidRPr="00820376" w:rsidRDefault="00820376" w:rsidP="00820376">
      <w:pPr>
        <w:widowControl w:val="0"/>
        <w:autoSpaceDE w:val="0"/>
        <w:autoSpaceDN w:val="0"/>
        <w:adjustRightInd w:val="0"/>
        <w:rPr>
          <w:noProof/>
        </w:rPr>
      </w:pPr>
      <w:r w:rsidRPr="00820376">
        <w:rPr>
          <w:noProof/>
        </w:rPr>
        <w:t xml:space="preserve">Hopkins, J.B., Gillilan, R.E., and Skou, S. (2017). BioXTAS RAW: Improvements to a free open-source program for small-angle X-ray scattering data reduction and analysis. J. Appl. Crystallogr. </w:t>
      </w:r>
      <w:r w:rsidRPr="00820376">
        <w:rPr>
          <w:i/>
          <w:iCs/>
          <w:noProof/>
        </w:rPr>
        <w:t>50</w:t>
      </w:r>
      <w:r w:rsidRPr="00820376">
        <w:rPr>
          <w:noProof/>
        </w:rPr>
        <w:t>, 1545–1553.</w:t>
      </w:r>
    </w:p>
    <w:p w14:paraId="17BCD8F5" w14:textId="77777777" w:rsidR="00820376" w:rsidRPr="00820376" w:rsidRDefault="00820376" w:rsidP="00820376">
      <w:pPr>
        <w:widowControl w:val="0"/>
        <w:autoSpaceDE w:val="0"/>
        <w:autoSpaceDN w:val="0"/>
        <w:adjustRightInd w:val="0"/>
        <w:rPr>
          <w:noProof/>
        </w:rPr>
      </w:pPr>
      <w:r w:rsidRPr="00820376">
        <w:rPr>
          <w:noProof/>
        </w:rPr>
        <w:t>Huang, G., Li, Y., Pleiss, G., Liu, Z., Hopcroft, J.E., and Weinberger, K.Q. (2017). Snapshot Ensembles: Train 1, get M for free. 5th Int. Conf. Learn. Represent. ICLR 2017 - Conf. Track Proc.</w:t>
      </w:r>
    </w:p>
    <w:p w14:paraId="42DBFA02" w14:textId="77777777" w:rsidR="00820376" w:rsidRPr="00820376" w:rsidRDefault="00820376" w:rsidP="00820376">
      <w:pPr>
        <w:widowControl w:val="0"/>
        <w:autoSpaceDE w:val="0"/>
        <w:autoSpaceDN w:val="0"/>
        <w:adjustRightInd w:val="0"/>
        <w:rPr>
          <w:noProof/>
        </w:rPr>
      </w:pPr>
      <w:r w:rsidRPr="00820376">
        <w:rPr>
          <w:noProof/>
        </w:rPr>
        <w:t>Jumper, J., Evans, R., Pritzel, A., Green, T., Nature, M.F.-, and 2021,  undefined Highly accurate protein structure prediction with AlphaFold. Nature.Com.</w:t>
      </w:r>
    </w:p>
    <w:p w14:paraId="0C12F1C0" w14:textId="77777777" w:rsidR="00820376" w:rsidRPr="00820376" w:rsidRDefault="00820376" w:rsidP="00820376">
      <w:pPr>
        <w:widowControl w:val="0"/>
        <w:autoSpaceDE w:val="0"/>
        <w:autoSpaceDN w:val="0"/>
        <w:adjustRightInd w:val="0"/>
        <w:rPr>
          <w:noProof/>
        </w:rPr>
      </w:pPr>
      <w:r w:rsidRPr="00820376">
        <w:rPr>
          <w:noProof/>
        </w:rPr>
        <w:t xml:space="preserve">Kikhney, A.G., Panjkovich, A., Sokolova, A. V., and Svergun, D.I. (2016). DARA: a web server for rapid search of structural neighbours using solution small angle X-ray scattering data. Bioinformatics </w:t>
      </w:r>
      <w:r w:rsidRPr="00820376">
        <w:rPr>
          <w:i/>
          <w:iCs/>
          <w:noProof/>
        </w:rPr>
        <w:t>32</w:t>
      </w:r>
      <w:r w:rsidRPr="00820376">
        <w:rPr>
          <w:noProof/>
        </w:rPr>
        <w:t>, 616–618.</w:t>
      </w:r>
    </w:p>
    <w:p w14:paraId="4DD1101E" w14:textId="1B0C6925" w:rsidR="00820376" w:rsidRPr="00820376" w:rsidRDefault="00820376" w:rsidP="00820376">
      <w:pPr>
        <w:widowControl w:val="0"/>
        <w:autoSpaceDE w:val="0"/>
        <w:autoSpaceDN w:val="0"/>
        <w:adjustRightInd w:val="0"/>
        <w:rPr>
          <w:noProof/>
        </w:rPr>
      </w:pPr>
      <w:r w:rsidRPr="00820376">
        <w:rPr>
          <w:noProof/>
        </w:rPr>
        <w:t xml:space="preserve">Kikhney, A.G., Borges, C.R., </w:t>
      </w:r>
      <w:del w:id="707" w:author="Дмитрий Молоденский" w:date="2021-08-10T11:11:00Z">
        <w:r w:rsidRPr="00820376" w:rsidDel="0021777F">
          <w:rPr>
            <w:noProof/>
          </w:rPr>
          <w:delText>Dmitry</w:delText>
        </w:r>
      </w:del>
      <w:ins w:id="708" w:author="Дмитрий Молоденский" w:date="2021-08-10T11:11:00Z">
        <w:r w:rsidR="0021777F" w:rsidRPr="00820376">
          <w:rPr>
            <w:noProof/>
          </w:rPr>
          <w:t>D</w:t>
        </w:r>
        <w:r w:rsidR="0021777F">
          <w:rPr>
            <w:noProof/>
            <w:lang w:val="en-US"/>
          </w:rPr>
          <w:t>.S.</w:t>
        </w:r>
      </w:ins>
      <w:r w:rsidRPr="00820376">
        <w:rPr>
          <w:noProof/>
        </w:rPr>
        <w:t>,</w:t>
      </w:r>
      <w:del w:id="709" w:author="Дмитрий Молоденский" w:date="2021-08-10T11:11:00Z">
        <w:r w:rsidRPr="00820376" w:rsidDel="0021777F">
          <w:rPr>
            <w:noProof/>
          </w:rPr>
          <w:delText xml:space="preserve"> |,</w:delText>
        </w:r>
      </w:del>
      <w:r w:rsidRPr="00820376">
        <w:rPr>
          <w:noProof/>
        </w:rPr>
        <w:t xml:space="preserve"> Molodenskiy, S., Jeffries, C.M., and Svergun, D.I. (2019). SASBDB: Towards an automatically curated and validated repository for biological scattering data. Wiley Online Libr. </w:t>
      </w:r>
      <w:r w:rsidRPr="00820376">
        <w:rPr>
          <w:i/>
          <w:iCs/>
          <w:noProof/>
        </w:rPr>
        <w:t>29</w:t>
      </w:r>
      <w:r w:rsidRPr="00820376">
        <w:rPr>
          <w:noProof/>
        </w:rPr>
        <w:t>, 66–75.</w:t>
      </w:r>
    </w:p>
    <w:p w14:paraId="68641FAB" w14:textId="77777777" w:rsidR="00820376" w:rsidRPr="00820376" w:rsidRDefault="00820376" w:rsidP="00820376">
      <w:pPr>
        <w:widowControl w:val="0"/>
        <w:autoSpaceDE w:val="0"/>
        <w:autoSpaceDN w:val="0"/>
        <w:adjustRightInd w:val="0"/>
        <w:rPr>
          <w:noProof/>
        </w:rPr>
      </w:pPr>
      <w:r w:rsidRPr="00820376">
        <w:rPr>
          <w:noProof/>
        </w:rPr>
        <w:t xml:space="preserve">Lazar, T., Martínez-Pérez, E., Quaglia, F., Hatos, A., Chemes, L.B., Iserte, J.A., Méndez, N.A., Garrone, N.A., Saldaño, T.E., Marchetti, J., et al. (2021). PED in 2021: a major update of the protein ensemble database for intrinsically disordered proteins. Nucleic Acids Res. </w:t>
      </w:r>
      <w:r w:rsidRPr="00820376">
        <w:rPr>
          <w:i/>
          <w:iCs/>
          <w:noProof/>
        </w:rPr>
        <w:t>49</w:t>
      </w:r>
      <w:r w:rsidRPr="00820376">
        <w:rPr>
          <w:noProof/>
        </w:rPr>
        <w:t>, D404–D411.</w:t>
      </w:r>
    </w:p>
    <w:p w14:paraId="641FDBFB" w14:textId="77777777" w:rsidR="00820376" w:rsidRPr="00820376" w:rsidRDefault="00820376" w:rsidP="00820376">
      <w:pPr>
        <w:widowControl w:val="0"/>
        <w:autoSpaceDE w:val="0"/>
        <w:autoSpaceDN w:val="0"/>
        <w:adjustRightInd w:val="0"/>
        <w:rPr>
          <w:noProof/>
        </w:rPr>
      </w:pPr>
      <w:r w:rsidRPr="00820376">
        <w:rPr>
          <w:noProof/>
        </w:rPr>
        <w:t xml:space="preserve">Liu, H., Hexemer, A., and Zwart, P.H. (2012). The Small Angle Scattering ToolBox (SASTBX): An open-source software for biomolecular small-angle scattering. J. Appl. Crystallogr. </w:t>
      </w:r>
      <w:r w:rsidRPr="00820376">
        <w:rPr>
          <w:i/>
          <w:iCs/>
          <w:noProof/>
        </w:rPr>
        <w:t>45</w:t>
      </w:r>
      <w:r w:rsidRPr="00820376">
        <w:rPr>
          <w:noProof/>
        </w:rPr>
        <w:t>, 587–593.</w:t>
      </w:r>
    </w:p>
    <w:p w14:paraId="35470580" w14:textId="77777777" w:rsidR="00820376" w:rsidRPr="00820376" w:rsidRDefault="00820376" w:rsidP="00820376">
      <w:pPr>
        <w:widowControl w:val="0"/>
        <w:autoSpaceDE w:val="0"/>
        <w:autoSpaceDN w:val="0"/>
        <w:adjustRightInd w:val="0"/>
        <w:rPr>
          <w:noProof/>
        </w:rPr>
      </w:pPr>
      <w:r w:rsidRPr="00820376">
        <w:rPr>
          <w:noProof/>
        </w:rPr>
        <w:t xml:space="preserve">Manalastas-Cantos, K., Konarev, P. V., Hajizadeh, N.R., Kikhney, A.G., Petoukhov, M. V., </w:t>
      </w:r>
      <w:r w:rsidRPr="00820376">
        <w:rPr>
          <w:noProof/>
        </w:rPr>
        <w:lastRenderedPageBreak/>
        <w:t xml:space="preserve">Molodenskiy, D.S., Panjkovich, A., Mertens, H.D.T., Gruzinov, A., Borges, C., et al. (2021).  ATSAS 3.0 : expanded functionality and new tools for small-angle scattering data analysis . J. Appl. Crystallogr. </w:t>
      </w:r>
      <w:r w:rsidRPr="00820376">
        <w:rPr>
          <w:i/>
          <w:iCs/>
          <w:noProof/>
        </w:rPr>
        <w:t>54</w:t>
      </w:r>
      <w:r w:rsidRPr="00820376">
        <w:rPr>
          <w:noProof/>
        </w:rPr>
        <w:t>, 343–355.</w:t>
      </w:r>
    </w:p>
    <w:p w14:paraId="00AAC6C3" w14:textId="77777777" w:rsidR="00820376" w:rsidRPr="00820376" w:rsidRDefault="00820376" w:rsidP="00820376">
      <w:pPr>
        <w:widowControl w:val="0"/>
        <w:autoSpaceDE w:val="0"/>
        <w:autoSpaceDN w:val="0"/>
        <w:adjustRightInd w:val="0"/>
        <w:rPr>
          <w:noProof/>
        </w:rPr>
      </w:pPr>
      <w:r w:rsidRPr="00820376">
        <w:rPr>
          <w:noProof/>
        </w:rPr>
        <w:t>Mylonas, E., and Svergun, D.I. (2007). Accuracy of molecular mass determination of proteins in solution by small-angle X-ray scattering. In Journal of Applied Crystallography, (International Union of Crystallography), pp. s245–s249.</w:t>
      </w:r>
    </w:p>
    <w:p w14:paraId="3297D05A" w14:textId="77777777" w:rsidR="00820376" w:rsidRPr="00820376" w:rsidRDefault="00820376" w:rsidP="00820376">
      <w:pPr>
        <w:widowControl w:val="0"/>
        <w:autoSpaceDE w:val="0"/>
        <w:autoSpaceDN w:val="0"/>
        <w:adjustRightInd w:val="0"/>
        <w:rPr>
          <w:noProof/>
        </w:rPr>
      </w:pPr>
      <w:r w:rsidRPr="00820376">
        <w:rPr>
          <w:noProof/>
        </w:rPr>
        <w:t xml:space="preserve">Owczarzy, R., Tataurov, A. V., Wu, Y., Manthey, J.A., McQuisten, K.A., Almabrazi, H.G., Pedersen, K.F., Lin, Y., Garretson, J., McEntaggart, N.O., et al. (2008). IDT SciTools: a suite for analysis and design of nucleic acid oligomers. Nucleic Acids Res. </w:t>
      </w:r>
      <w:r w:rsidRPr="00820376">
        <w:rPr>
          <w:i/>
          <w:iCs/>
          <w:noProof/>
        </w:rPr>
        <w:t>36</w:t>
      </w:r>
      <w:r w:rsidRPr="00820376">
        <w:rPr>
          <w:noProof/>
        </w:rPr>
        <w:t>.</w:t>
      </w:r>
    </w:p>
    <w:p w14:paraId="0520D84E" w14:textId="77777777" w:rsidR="00820376" w:rsidRPr="00820376" w:rsidRDefault="00820376" w:rsidP="00820376">
      <w:pPr>
        <w:widowControl w:val="0"/>
        <w:autoSpaceDE w:val="0"/>
        <w:autoSpaceDN w:val="0"/>
        <w:adjustRightInd w:val="0"/>
        <w:rPr>
          <w:noProof/>
        </w:rPr>
      </w:pPr>
      <w:r w:rsidRPr="00820376">
        <w:rPr>
          <w:noProof/>
        </w:rPr>
        <w:t xml:space="preserve">Petoukhov, M. V., Franke, D., Shkumatov, A. V., Tria, G., Kikhney, A.G., Gajda, M., Gorba, C., Mertens, H.D.T., Konarev, P. V., and Svergun, D.I. (2012). New developments in the ATSAS program package for small-angle scattering data analysis. J. Appl. Crystallogr. </w:t>
      </w:r>
      <w:r w:rsidRPr="00820376">
        <w:rPr>
          <w:i/>
          <w:iCs/>
          <w:noProof/>
        </w:rPr>
        <w:t>45</w:t>
      </w:r>
      <w:r w:rsidRPr="00820376">
        <w:rPr>
          <w:noProof/>
        </w:rPr>
        <w:t>, 342–350.</w:t>
      </w:r>
    </w:p>
    <w:p w14:paraId="5816CB83" w14:textId="77777777" w:rsidR="00820376" w:rsidRPr="00820376" w:rsidRDefault="00820376" w:rsidP="00820376">
      <w:pPr>
        <w:widowControl w:val="0"/>
        <w:autoSpaceDE w:val="0"/>
        <w:autoSpaceDN w:val="0"/>
        <w:adjustRightInd w:val="0"/>
        <w:rPr>
          <w:noProof/>
        </w:rPr>
      </w:pPr>
      <w:r w:rsidRPr="00820376">
        <w:rPr>
          <w:noProof/>
        </w:rPr>
        <w:t xml:space="preserve">Petoukhov, M.V., Konarev, P.V., Kikhney, A.G., and Svergun, D.I. (2007). ATSAS 2.1 – towards automated and web-supported small-angle scattering data analysis. Urn:Issn:0021-8898 </w:t>
      </w:r>
      <w:r w:rsidRPr="00820376">
        <w:rPr>
          <w:i/>
          <w:iCs/>
          <w:noProof/>
        </w:rPr>
        <w:t>40</w:t>
      </w:r>
      <w:r w:rsidRPr="00820376">
        <w:rPr>
          <w:noProof/>
        </w:rPr>
        <w:t>, s223–s228.</w:t>
      </w:r>
    </w:p>
    <w:p w14:paraId="7D8A585C" w14:textId="77777777" w:rsidR="00820376" w:rsidRPr="00820376" w:rsidRDefault="00820376" w:rsidP="00820376">
      <w:pPr>
        <w:widowControl w:val="0"/>
        <w:autoSpaceDE w:val="0"/>
        <w:autoSpaceDN w:val="0"/>
        <w:adjustRightInd w:val="0"/>
        <w:rPr>
          <w:noProof/>
        </w:rPr>
      </w:pPr>
      <w:r w:rsidRPr="00820376">
        <w:rPr>
          <w:noProof/>
        </w:rPr>
        <w:t xml:space="preserve">Piiadov, V., Ares de Araújo, E., Oliveira Neto, M., Craievich, A.F., and Polikarpov, I. (2019). SAXSMoW 2.0: Online calculator of the molecular weight of proteins in dilute solution from experimental SAXS data measured on a relative scale. Protein Sci. </w:t>
      </w:r>
      <w:r w:rsidRPr="00820376">
        <w:rPr>
          <w:i/>
          <w:iCs/>
          <w:noProof/>
        </w:rPr>
        <w:t>28</w:t>
      </w:r>
      <w:r w:rsidRPr="00820376">
        <w:rPr>
          <w:noProof/>
        </w:rPr>
        <w:t>, 454–463.</w:t>
      </w:r>
    </w:p>
    <w:p w14:paraId="3F6CBC01" w14:textId="77777777" w:rsidR="00820376" w:rsidRPr="00820376" w:rsidRDefault="00820376" w:rsidP="00820376">
      <w:pPr>
        <w:widowControl w:val="0"/>
        <w:autoSpaceDE w:val="0"/>
        <w:autoSpaceDN w:val="0"/>
        <w:adjustRightInd w:val="0"/>
        <w:rPr>
          <w:noProof/>
        </w:rPr>
      </w:pPr>
      <w:r w:rsidRPr="00820376">
        <w:rPr>
          <w:noProof/>
        </w:rPr>
        <w:t xml:space="preserve">Porod, G. (1951). Die Röntgenkleinwinkelstreuung von dichtgepackten kolloiden Systemen. Kolloid-Zeitschrift 1951 1242 </w:t>
      </w:r>
      <w:r w:rsidRPr="00820376">
        <w:rPr>
          <w:i/>
          <w:iCs/>
          <w:noProof/>
        </w:rPr>
        <w:t>124</w:t>
      </w:r>
      <w:r w:rsidRPr="00820376">
        <w:rPr>
          <w:noProof/>
        </w:rPr>
        <w:t>, 83–114.</w:t>
      </w:r>
    </w:p>
    <w:p w14:paraId="4975527F" w14:textId="77777777" w:rsidR="00820376" w:rsidRPr="00820376" w:rsidRDefault="00820376" w:rsidP="00820376">
      <w:pPr>
        <w:widowControl w:val="0"/>
        <w:autoSpaceDE w:val="0"/>
        <w:autoSpaceDN w:val="0"/>
        <w:adjustRightInd w:val="0"/>
        <w:rPr>
          <w:noProof/>
        </w:rPr>
      </w:pPr>
      <w:r w:rsidRPr="00820376">
        <w:rPr>
          <w:noProof/>
        </w:rPr>
        <w:t xml:space="preserve">Rambo, R.P., and Tainer, J.A. (2013). Accurate assessment of mass, models and resolution by small-angle scattering. Nature </w:t>
      </w:r>
      <w:r w:rsidRPr="00820376">
        <w:rPr>
          <w:i/>
          <w:iCs/>
          <w:noProof/>
        </w:rPr>
        <w:t>496</w:t>
      </w:r>
      <w:r w:rsidRPr="00820376">
        <w:rPr>
          <w:noProof/>
        </w:rPr>
        <w:t>, 477–481.</w:t>
      </w:r>
    </w:p>
    <w:p w14:paraId="34EAADB3" w14:textId="77777777" w:rsidR="00820376" w:rsidRPr="00820376" w:rsidRDefault="00820376" w:rsidP="00820376">
      <w:pPr>
        <w:widowControl w:val="0"/>
        <w:autoSpaceDE w:val="0"/>
        <w:autoSpaceDN w:val="0"/>
        <w:adjustRightInd w:val="0"/>
        <w:rPr>
          <w:noProof/>
        </w:rPr>
      </w:pPr>
      <w:r w:rsidRPr="00820376">
        <w:rPr>
          <w:noProof/>
        </w:rPr>
        <w:t xml:space="preserve">Schmidhuber, J. (2015). Deep Learning in neural networks: An overview. Neural Networks </w:t>
      </w:r>
      <w:r w:rsidRPr="00820376">
        <w:rPr>
          <w:i/>
          <w:iCs/>
          <w:noProof/>
        </w:rPr>
        <w:t>61</w:t>
      </w:r>
      <w:r w:rsidRPr="00820376">
        <w:rPr>
          <w:noProof/>
        </w:rPr>
        <w:t>, 85–117.</w:t>
      </w:r>
    </w:p>
    <w:p w14:paraId="2A168485" w14:textId="77777777" w:rsidR="00820376" w:rsidRPr="00820376" w:rsidRDefault="00820376" w:rsidP="00820376">
      <w:pPr>
        <w:widowControl w:val="0"/>
        <w:autoSpaceDE w:val="0"/>
        <w:autoSpaceDN w:val="0"/>
        <w:adjustRightInd w:val="0"/>
        <w:rPr>
          <w:noProof/>
        </w:rPr>
      </w:pPr>
      <w:r w:rsidRPr="00820376">
        <w:rPr>
          <w:noProof/>
        </w:rPr>
        <w:t xml:space="preserve">Svergun, D.I. (1992). Determination of the regularization parameter in indirect-transform methods using perceptual criteria. J. Appl. Cryst </w:t>
      </w:r>
      <w:r w:rsidRPr="00820376">
        <w:rPr>
          <w:i/>
          <w:iCs/>
          <w:noProof/>
        </w:rPr>
        <w:t>25</w:t>
      </w:r>
      <w:r w:rsidRPr="00820376">
        <w:rPr>
          <w:noProof/>
        </w:rPr>
        <w:t>, 495–503.</w:t>
      </w:r>
    </w:p>
    <w:p w14:paraId="3CE6A9A6" w14:textId="77777777" w:rsidR="00820376" w:rsidRPr="00820376" w:rsidRDefault="00820376" w:rsidP="00820376">
      <w:pPr>
        <w:widowControl w:val="0"/>
        <w:autoSpaceDE w:val="0"/>
        <w:autoSpaceDN w:val="0"/>
        <w:adjustRightInd w:val="0"/>
        <w:rPr>
          <w:noProof/>
        </w:rPr>
      </w:pPr>
      <w:r w:rsidRPr="00820376">
        <w:rPr>
          <w:noProof/>
        </w:rPr>
        <w:t>Svergun, D., Koch, M., Timmins, P., and May, R. (2013). Small angle X-ray and neutron scattering from solutions of biological macromolecules.</w:t>
      </w:r>
    </w:p>
    <w:p w14:paraId="78071C25" w14:textId="77777777" w:rsidR="00820376" w:rsidRPr="00820376" w:rsidRDefault="00820376" w:rsidP="00820376">
      <w:pPr>
        <w:widowControl w:val="0"/>
        <w:autoSpaceDE w:val="0"/>
        <w:autoSpaceDN w:val="0"/>
        <w:adjustRightInd w:val="0"/>
        <w:rPr>
          <w:noProof/>
        </w:rPr>
      </w:pPr>
      <w:r w:rsidRPr="00820376">
        <w:rPr>
          <w:noProof/>
        </w:rPr>
        <w:t>Tange, O. (2018). GNU Parallel 2018, March 2018.</w:t>
      </w:r>
    </w:p>
    <w:p w14:paraId="43CFA549" w14:textId="77777777" w:rsidR="00820376" w:rsidRPr="00820376" w:rsidRDefault="00820376" w:rsidP="00820376">
      <w:pPr>
        <w:widowControl w:val="0"/>
        <w:autoSpaceDE w:val="0"/>
        <w:autoSpaceDN w:val="0"/>
        <w:adjustRightInd w:val="0"/>
        <w:rPr>
          <w:noProof/>
        </w:rPr>
      </w:pPr>
      <w:r w:rsidRPr="00820376">
        <w:rPr>
          <w:noProof/>
        </w:rPr>
        <w:t>Tikhonov, A., York, V.A.-N., and 1977, U. Solutions of ill-posed problems. Ams.Org.</w:t>
      </w:r>
    </w:p>
    <w:p w14:paraId="1004C674" w14:textId="77777777" w:rsidR="00820376" w:rsidRPr="00820376" w:rsidRDefault="00820376" w:rsidP="00820376">
      <w:pPr>
        <w:widowControl w:val="0"/>
        <w:autoSpaceDE w:val="0"/>
        <w:autoSpaceDN w:val="0"/>
        <w:adjustRightInd w:val="0"/>
        <w:rPr>
          <w:noProof/>
        </w:rPr>
      </w:pPr>
      <w:r w:rsidRPr="00820376">
        <w:rPr>
          <w:noProof/>
        </w:rPr>
        <w:t xml:space="preserve">Tria, G., Mertens, H.D.T., Kachala, M., and Svergun, D.I. (2015). Advanced ensemble modelling of flexible macromolecules using X-ray solution scattering. IUCrJ </w:t>
      </w:r>
      <w:r w:rsidRPr="00820376">
        <w:rPr>
          <w:i/>
          <w:iCs/>
          <w:noProof/>
        </w:rPr>
        <w:t>2</w:t>
      </w:r>
      <w:r w:rsidRPr="00820376">
        <w:rPr>
          <w:noProof/>
        </w:rPr>
        <w:t>, 207–217.</w:t>
      </w:r>
    </w:p>
    <w:p w14:paraId="223DF6F5" w14:textId="77777777" w:rsidR="00820376" w:rsidRPr="00820376" w:rsidRDefault="00820376" w:rsidP="00820376">
      <w:pPr>
        <w:widowControl w:val="0"/>
        <w:autoSpaceDE w:val="0"/>
        <w:autoSpaceDN w:val="0"/>
        <w:adjustRightInd w:val="0"/>
        <w:rPr>
          <w:noProof/>
        </w:rPr>
      </w:pPr>
      <w:r w:rsidRPr="00820376">
        <w:rPr>
          <w:noProof/>
        </w:rPr>
        <w:t xml:space="preserve">Vestergaard, B., and Hansen, S. (2006). Application of Bayesian analysis to indirect Fourier transformation in small-angle scattering. J. Appl. Crystallogr. </w:t>
      </w:r>
      <w:r w:rsidRPr="00820376">
        <w:rPr>
          <w:i/>
          <w:iCs/>
          <w:noProof/>
        </w:rPr>
        <w:t>39</w:t>
      </w:r>
      <w:r w:rsidRPr="00820376">
        <w:rPr>
          <w:noProof/>
        </w:rPr>
        <w:t>, 797–804.</w:t>
      </w:r>
    </w:p>
    <w:p w14:paraId="3E37CBED" w14:textId="77777777" w:rsidR="00820376" w:rsidRPr="00820376" w:rsidRDefault="00820376" w:rsidP="00820376">
      <w:pPr>
        <w:widowControl w:val="0"/>
        <w:autoSpaceDE w:val="0"/>
        <w:autoSpaceDN w:val="0"/>
        <w:adjustRightInd w:val="0"/>
        <w:rPr>
          <w:noProof/>
        </w:rPr>
      </w:pPr>
      <w:r w:rsidRPr="00820376">
        <w:rPr>
          <w:noProof/>
        </w:rPr>
        <w:t xml:space="preserve">Zuker, M. (2003). Mfold web server for nucleic acid folding and hybridization prediction. Nucleic Acids Res. </w:t>
      </w:r>
      <w:r w:rsidRPr="00820376">
        <w:rPr>
          <w:i/>
          <w:iCs/>
          <w:noProof/>
        </w:rPr>
        <w:t>31</w:t>
      </w:r>
      <w:r w:rsidRPr="00820376">
        <w:rPr>
          <w:noProof/>
        </w:rPr>
        <w:t>, 3406–3415.</w:t>
      </w:r>
    </w:p>
    <w:p w14:paraId="3E9CFBA2" w14:textId="2A0FCB6C" w:rsidR="009E56B4" w:rsidRPr="009E56B4" w:rsidDel="00D44694" w:rsidRDefault="00820376" w:rsidP="009E56B4">
      <w:pPr>
        <w:widowControl w:val="0"/>
        <w:autoSpaceDE w:val="0"/>
        <w:autoSpaceDN w:val="0"/>
        <w:adjustRightInd w:val="0"/>
        <w:rPr>
          <w:del w:id="710" w:author="Дмитрий Молоденский" w:date="2021-08-10T10:22:00Z"/>
          <w:noProof/>
        </w:rPr>
      </w:pPr>
      <w:ins w:id="711" w:author="Дмитрий Молоденский" w:date="2021-08-10T11:10:00Z">
        <w:r>
          <w:rPr>
            <w:rFonts w:eastAsiaTheme="minorHAnsi" w:cstheme="minorBidi"/>
            <w:szCs w:val="22"/>
            <w:lang w:val="en-US"/>
          </w:rPr>
          <w:lastRenderedPageBreak/>
          <w:fldChar w:fldCharType="end"/>
        </w:r>
      </w:ins>
      <w:del w:id="712" w:author="Дмитрий Молоденский" w:date="2021-08-10T10:22:00Z">
        <w:r w:rsidR="00C96A6C" w:rsidDel="00D44694">
          <w:rPr>
            <w:rFonts w:eastAsiaTheme="minorHAnsi" w:cstheme="minorBidi"/>
            <w:szCs w:val="22"/>
            <w:lang w:val="en-US"/>
          </w:rPr>
          <w:fldChar w:fldCharType="begin" w:fldLock="1"/>
        </w:r>
        <w:r w:rsidR="00C96A6C" w:rsidDel="00D44694">
          <w:rPr>
            <w:lang w:val="en-US"/>
          </w:rPr>
          <w:delInstrText xml:space="preserve">ADDIN Mendeley Bibliography CSL_BIBLIOGRAPHY </w:delInstrText>
        </w:r>
        <w:r w:rsidR="00C96A6C" w:rsidDel="00D44694">
          <w:rPr>
            <w:rFonts w:eastAsiaTheme="minorHAnsi" w:cstheme="minorBidi"/>
            <w:szCs w:val="22"/>
            <w:lang w:val="en-US"/>
          </w:rPr>
          <w:fldChar w:fldCharType="separate"/>
        </w:r>
        <w:r w:rsidR="009E56B4" w:rsidRPr="009E56B4" w:rsidDel="00D44694">
          <w:rPr>
            <w:noProof/>
          </w:rPr>
          <w:delText>Abadi, M., Barham, P., Chen, J., Chen, Z., Davis, A., Dean, J., Devin, M., Ghemawat, S., Irving, G., Isard, M., et al. (2016). TensorFlow: A System for Large-Scale Machine Learning.</w:delText>
        </w:r>
      </w:del>
    </w:p>
    <w:p w14:paraId="276E5949" w14:textId="17D6D7FF" w:rsidR="009E56B4" w:rsidRPr="009E56B4" w:rsidDel="00D44694" w:rsidRDefault="009E56B4" w:rsidP="009E56B4">
      <w:pPr>
        <w:widowControl w:val="0"/>
        <w:autoSpaceDE w:val="0"/>
        <w:autoSpaceDN w:val="0"/>
        <w:adjustRightInd w:val="0"/>
        <w:rPr>
          <w:del w:id="713" w:author="Дмитрий Молоденский" w:date="2021-08-10T10:22:00Z"/>
          <w:noProof/>
        </w:rPr>
      </w:pPr>
      <w:del w:id="714" w:author="Дмитрий Молоденский" w:date="2021-08-10T10:22:00Z">
        <w:r w:rsidRPr="009E56B4" w:rsidDel="00D44694">
          <w:rPr>
            <w:noProof/>
          </w:rPr>
          <w:delText xml:space="preserve">Armenteros, J.J.A., Salvatore, M., Emanuelsson, O., Winther, O., Von Heijne, G., Elofsson, A., and Nielsen, H. (2019). Detecting sequence signals in targeting peptides using deep learning. Life Sci. Alliance </w:delText>
        </w:r>
        <w:r w:rsidRPr="009E56B4" w:rsidDel="00D44694">
          <w:rPr>
            <w:i/>
            <w:iCs/>
            <w:noProof/>
          </w:rPr>
          <w:delText>2</w:delText>
        </w:r>
        <w:r w:rsidRPr="009E56B4" w:rsidDel="00D44694">
          <w:rPr>
            <w:noProof/>
          </w:rPr>
          <w:delText>.</w:delText>
        </w:r>
      </w:del>
    </w:p>
    <w:p w14:paraId="4F63FA6B" w14:textId="43678B6A" w:rsidR="009E56B4" w:rsidRPr="009E56B4" w:rsidDel="00D44694" w:rsidRDefault="009E56B4" w:rsidP="009E56B4">
      <w:pPr>
        <w:widowControl w:val="0"/>
        <w:autoSpaceDE w:val="0"/>
        <w:autoSpaceDN w:val="0"/>
        <w:adjustRightInd w:val="0"/>
        <w:rPr>
          <w:del w:id="715" w:author="Дмитрий Молоденский" w:date="2021-08-10T10:22:00Z"/>
          <w:noProof/>
        </w:rPr>
      </w:pPr>
      <w:del w:id="716" w:author="Дмитрий Молоденский" w:date="2021-08-10T10:22:00Z">
        <w:r w:rsidRPr="009E56B4" w:rsidDel="00D44694">
          <w:rPr>
            <w:noProof/>
          </w:rPr>
          <w:delTex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delText>
        </w:r>
        <w:r w:rsidRPr="009E56B4" w:rsidDel="00D44694">
          <w:rPr>
            <w:i/>
            <w:iCs/>
            <w:noProof/>
          </w:rPr>
          <w:delText>28</w:delText>
        </w:r>
        <w:r w:rsidRPr="009E56B4" w:rsidDel="00D44694">
          <w:rPr>
            <w:noProof/>
          </w:rPr>
          <w:delText>, 768–773.</w:delText>
        </w:r>
      </w:del>
    </w:p>
    <w:p w14:paraId="498ABDDA" w14:textId="2BC68CEE" w:rsidR="009E56B4" w:rsidRPr="009E56B4" w:rsidDel="00D44694" w:rsidRDefault="009E56B4" w:rsidP="009E56B4">
      <w:pPr>
        <w:widowControl w:val="0"/>
        <w:autoSpaceDE w:val="0"/>
        <w:autoSpaceDN w:val="0"/>
        <w:adjustRightInd w:val="0"/>
        <w:rPr>
          <w:del w:id="717" w:author="Дмитрий Молоденский" w:date="2021-08-10T10:22:00Z"/>
          <w:noProof/>
        </w:rPr>
      </w:pPr>
      <w:del w:id="718" w:author="Дмитрий Молоденский" w:date="2021-08-10T10:22:00Z">
        <w:r w:rsidRPr="009E56B4" w:rsidDel="00D44694">
          <w:rPr>
            <w:noProof/>
          </w:rPr>
          <w:delText>Berman, H., Westbrook, J., … Z.F.-N. acids, and 2000,  undefined The protein data bank. Academic.Oup.Com.</w:delText>
        </w:r>
      </w:del>
    </w:p>
    <w:p w14:paraId="6AA22C02" w14:textId="22344D75" w:rsidR="009E56B4" w:rsidRPr="009E56B4" w:rsidDel="00D44694" w:rsidRDefault="009E56B4" w:rsidP="009E56B4">
      <w:pPr>
        <w:widowControl w:val="0"/>
        <w:autoSpaceDE w:val="0"/>
        <w:autoSpaceDN w:val="0"/>
        <w:adjustRightInd w:val="0"/>
        <w:rPr>
          <w:del w:id="719" w:author="Дмитрий Молоденский" w:date="2021-08-10T10:22:00Z"/>
          <w:noProof/>
        </w:rPr>
      </w:pPr>
      <w:del w:id="720" w:author="Дмитрий Молоденский" w:date="2021-08-10T10:22:00Z">
        <w:r w:rsidRPr="009E56B4" w:rsidDel="00D44694">
          <w:rPr>
            <w:noProof/>
          </w:rPr>
          <w:delText xml:space="preserve">Berman, H.M., Westbrook, J., Feng, Z., Gilliland, G., Bhat, T.N., Weissig, H., Shindyalov, I.N., and Bourne, P.E. (2000). The Protein Data Bank. Nucleic Acids Res. </w:delText>
        </w:r>
        <w:r w:rsidRPr="009E56B4" w:rsidDel="00D44694">
          <w:rPr>
            <w:i/>
            <w:iCs/>
            <w:noProof/>
          </w:rPr>
          <w:delText>28</w:delText>
        </w:r>
        <w:r w:rsidRPr="009E56B4" w:rsidDel="00D44694">
          <w:rPr>
            <w:noProof/>
          </w:rPr>
          <w:delText>, 235–242.</w:delText>
        </w:r>
      </w:del>
    </w:p>
    <w:p w14:paraId="6A7F446E" w14:textId="7A484773" w:rsidR="009E56B4" w:rsidRPr="009E56B4" w:rsidDel="00D44694" w:rsidRDefault="009E56B4" w:rsidP="009E56B4">
      <w:pPr>
        <w:widowControl w:val="0"/>
        <w:autoSpaceDE w:val="0"/>
        <w:autoSpaceDN w:val="0"/>
        <w:adjustRightInd w:val="0"/>
        <w:rPr>
          <w:del w:id="721" w:author="Дмитрий Молоденский" w:date="2021-08-10T10:22:00Z"/>
          <w:noProof/>
        </w:rPr>
      </w:pPr>
      <w:del w:id="722" w:author="Дмитрий Молоденский" w:date="2021-08-10T10:22:00Z">
        <w:r w:rsidRPr="009E56B4" w:rsidDel="00D44694">
          <w:rPr>
            <w:noProof/>
          </w:rPr>
          <w:delText>Blanchet, C., Spilotros, A., … F.S.-J. of applied, and 2015,  undefined Versatile sample environments and automation for biological solution X-ray scattering experiments at the P12 beamline (PETRA III, DESY). Scripts.Iucr.Org.</w:delText>
        </w:r>
      </w:del>
    </w:p>
    <w:p w14:paraId="2F712BE5" w14:textId="4E131425" w:rsidR="009E56B4" w:rsidRPr="009E56B4" w:rsidDel="00D44694" w:rsidRDefault="009E56B4" w:rsidP="009E56B4">
      <w:pPr>
        <w:widowControl w:val="0"/>
        <w:autoSpaceDE w:val="0"/>
        <w:autoSpaceDN w:val="0"/>
        <w:adjustRightInd w:val="0"/>
        <w:rPr>
          <w:del w:id="723" w:author="Дмитрий Молоденский" w:date="2021-08-10T10:22:00Z"/>
          <w:noProof/>
        </w:rPr>
      </w:pPr>
      <w:del w:id="724" w:author="Дмитрий Молоденский" w:date="2021-08-10T10:22:00Z">
        <w:r w:rsidRPr="009E56B4" w:rsidDel="00D44694">
          <w:rPr>
            <w:noProof/>
          </w:rPr>
          <w:delText xml:space="preserve">Coimbatore Narayanan, B., Westbrook, J., Ghosh, S., Petrov, A.I., Sweeney, B., Zirbel, C.L., Leontis, N.B., and Berman, H.M. (2014). The Nucleic Acid Database: new features and capabilities. Nucleic Acids Res. </w:delText>
        </w:r>
        <w:r w:rsidRPr="009E56B4" w:rsidDel="00D44694">
          <w:rPr>
            <w:i/>
            <w:iCs/>
            <w:noProof/>
          </w:rPr>
          <w:delText>42</w:delText>
        </w:r>
        <w:r w:rsidRPr="009E56B4" w:rsidDel="00D44694">
          <w:rPr>
            <w:noProof/>
          </w:rPr>
          <w:delText>, D114–D122.</w:delText>
        </w:r>
      </w:del>
    </w:p>
    <w:p w14:paraId="23ADB44E" w14:textId="4B5902C5" w:rsidR="009E56B4" w:rsidRPr="009E56B4" w:rsidDel="00D44694" w:rsidRDefault="009E56B4" w:rsidP="009E56B4">
      <w:pPr>
        <w:widowControl w:val="0"/>
        <w:autoSpaceDE w:val="0"/>
        <w:autoSpaceDN w:val="0"/>
        <w:adjustRightInd w:val="0"/>
        <w:rPr>
          <w:del w:id="725" w:author="Дмитрий Молоденский" w:date="2021-08-10T10:22:00Z"/>
          <w:noProof/>
        </w:rPr>
      </w:pPr>
      <w:del w:id="726" w:author="Дмитрий Молоденский" w:date="2021-08-10T10:22:00Z">
        <w:r w:rsidRPr="009E56B4" w:rsidDel="00D44694">
          <w:rPr>
            <w:noProof/>
          </w:rPr>
          <w:delText xml:space="preserve">Debye, P. (1915). Zerstreuung von Röntgenstrahlen. Ann. Phys. </w:delText>
        </w:r>
        <w:r w:rsidRPr="009E56B4" w:rsidDel="00D44694">
          <w:rPr>
            <w:i/>
            <w:iCs/>
            <w:noProof/>
          </w:rPr>
          <w:delText>351</w:delText>
        </w:r>
        <w:r w:rsidRPr="009E56B4" w:rsidDel="00D44694">
          <w:rPr>
            <w:noProof/>
          </w:rPr>
          <w:delText>, 809–823.</w:delText>
        </w:r>
      </w:del>
    </w:p>
    <w:p w14:paraId="59EACC15" w14:textId="00172047" w:rsidR="009E56B4" w:rsidRPr="009E56B4" w:rsidDel="00D44694" w:rsidRDefault="009E56B4" w:rsidP="009E56B4">
      <w:pPr>
        <w:widowControl w:val="0"/>
        <w:autoSpaceDE w:val="0"/>
        <w:autoSpaceDN w:val="0"/>
        <w:adjustRightInd w:val="0"/>
        <w:rPr>
          <w:del w:id="727" w:author="Дмитрий Молоденский" w:date="2021-08-10T10:22:00Z"/>
          <w:noProof/>
        </w:rPr>
      </w:pPr>
      <w:del w:id="728" w:author="Дмитрий Молоденский" w:date="2021-08-10T10:22:00Z">
        <w:r w:rsidRPr="009E56B4" w:rsidDel="00D44694">
          <w:rPr>
            <w:noProof/>
          </w:rPr>
          <w:delText xml:space="preserve">Fischer, H., De Oliveira Neto, M., Napolitano, H.B., Polikarpov, I., and Craievich, A.F. (2010). Determination of the molecular weight of proteins in solution from a single small-angle X-ray scattering measurement on a relative scale. J. Appl. Crystallogr. </w:delText>
        </w:r>
        <w:r w:rsidRPr="009E56B4" w:rsidDel="00D44694">
          <w:rPr>
            <w:i/>
            <w:iCs/>
            <w:noProof/>
          </w:rPr>
          <w:delText>43</w:delText>
        </w:r>
        <w:r w:rsidRPr="009E56B4" w:rsidDel="00D44694">
          <w:rPr>
            <w:noProof/>
          </w:rPr>
          <w:delText>, 101–109.</w:delText>
        </w:r>
      </w:del>
    </w:p>
    <w:p w14:paraId="1FA420DD" w14:textId="0E41B558" w:rsidR="009E56B4" w:rsidRPr="009E56B4" w:rsidDel="00D44694" w:rsidRDefault="009E56B4" w:rsidP="009E56B4">
      <w:pPr>
        <w:widowControl w:val="0"/>
        <w:autoSpaceDE w:val="0"/>
        <w:autoSpaceDN w:val="0"/>
        <w:adjustRightInd w:val="0"/>
        <w:rPr>
          <w:del w:id="729" w:author="Дмитрий Молоденский" w:date="2021-08-10T10:22:00Z"/>
          <w:noProof/>
        </w:rPr>
      </w:pPr>
      <w:del w:id="730" w:author="Дмитрий Молоденский" w:date="2021-08-10T10:22:00Z">
        <w:r w:rsidRPr="009E56B4" w:rsidDel="00D44694">
          <w:rPr>
            <w:noProof/>
          </w:rPr>
          <w:delText xml:space="preserve">Franke, D., Jeffries, C.M., and Svergun, D.I. (2018). Machine Learning Methods for X-Ray Scattering Data Analysis from Biomacromolecular Solutions. Biophys. J. </w:delText>
        </w:r>
        <w:r w:rsidRPr="009E56B4" w:rsidDel="00D44694">
          <w:rPr>
            <w:i/>
            <w:iCs/>
            <w:noProof/>
          </w:rPr>
          <w:delText>114</w:delText>
        </w:r>
        <w:r w:rsidRPr="009E56B4" w:rsidDel="00D44694">
          <w:rPr>
            <w:noProof/>
          </w:rPr>
          <w:delText>, 2485–2492.</w:delText>
        </w:r>
      </w:del>
    </w:p>
    <w:p w14:paraId="768D92F3" w14:textId="7C234AA1" w:rsidR="009E56B4" w:rsidRPr="009E56B4" w:rsidDel="00D44694" w:rsidRDefault="009E56B4" w:rsidP="009E56B4">
      <w:pPr>
        <w:widowControl w:val="0"/>
        <w:autoSpaceDE w:val="0"/>
        <w:autoSpaceDN w:val="0"/>
        <w:adjustRightInd w:val="0"/>
        <w:rPr>
          <w:del w:id="731" w:author="Дмитрий Молоденский" w:date="2021-08-10T10:22:00Z"/>
          <w:noProof/>
        </w:rPr>
      </w:pPr>
      <w:del w:id="732" w:author="Дмитрий Молоденский" w:date="2021-08-10T10:22:00Z">
        <w:r w:rsidRPr="009E56B4" w:rsidDel="00D44694">
          <w:rPr>
            <w:noProof/>
          </w:rPr>
          <w:delText xml:space="preserve">Glatter, O. (1977). Data evaluation in small angle scattering: calculation of the radial electron density distribution by means of indirect Fourier transformation. Acta Phys. Austriaca </w:delText>
        </w:r>
        <w:r w:rsidRPr="009E56B4" w:rsidDel="00D44694">
          <w:rPr>
            <w:i/>
            <w:iCs/>
            <w:noProof/>
          </w:rPr>
          <w:delText>47</w:delText>
        </w:r>
        <w:r w:rsidRPr="009E56B4" w:rsidDel="00D44694">
          <w:rPr>
            <w:noProof/>
          </w:rPr>
          <w:delText>, 83–102.</w:delText>
        </w:r>
      </w:del>
    </w:p>
    <w:p w14:paraId="304B7E39" w14:textId="53939113" w:rsidR="009E56B4" w:rsidRPr="009E56B4" w:rsidDel="00D44694" w:rsidRDefault="009E56B4" w:rsidP="009E56B4">
      <w:pPr>
        <w:widowControl w:val="0"/>
        <w:autoSpaceDE w:val="0"/>
        <w:autoSpaceDN w:val="0"/>
        <w:adjustRightInd w:val="0"/>
        <w:rPr>
          <w:del w:id="733" w:author="Дмитрий Молоденский" w:date="2021-08-10T10:22:00Z"/>
          <w:noProof/>
        </w:rPr>
      </w:pPr>
      <w:del w:id="734" w:author="Дмитрий Молоденский" w:date="2021-08-10T10:22:00Z">
        <w:r w:rsidRPr="009E56B4" w:rsidDel="00D44694">
          <w:rPr>
            <w:noProof/>
          </w:rPr>
          <w:delText xml:space="preserve">Gräwert, T.W., and Svergun, D.I. (2020). Structural Modeling Using Solution Small-Angle X-ray Scattering (SAXS). J. Mol. Biol. </w:delText>
        </w:r>
        <w:r w:rsidRPr="009E56B4" w:rsidDel="00D44694">
          <w:rPr>
            <w:i/>
            <w:iCs/>
            <w:noProof/>
          </w:rPr>
          <w:delText>432</w:delText>
        </w:r>
        <w:r w:rsidRPr="009E56B4" w:rsidDel="00D44694">
          <w:rPr>
            <w:noProof/>
          </w:rPr>
          <w:delText>, 3078–3092.</w:delText>
        </w:r>
      </w:del>
    </w:p>
    <w:p w14:paraId="5B36139E" w14:textId="0349F82D" w:rsidR="009E56B4" w:rsidRPr="009E56B4" w:rsidDel="00D44694" w:rsidRDefault="009E56B4" w:rsidP="009E56B4">
      <w:pPr>
        <w:widowControl w:val="0"/>
        <w:autoSpaceDE w:val="0"/>
        <w:autoSpaceDN w:val="0"/>
        <w:adjustRightInd w:val="0"/>
        <w:rPr>
          <w:del w:id="735" w:author="Дмитрий Молоденский" w:date="2021-08-10T10:22:00Z"/>
          <w:noProof/>
        </w:rPr>
      </w:pPr>
      <w:del w:id="736" w:author="Дмитрий Молоденский" w:date="2021-08-10T10:22:00Z">
        <w:r w:rsidRPr="009E56B4" w:rsidDel="00D44694">
          <w:rPr>
            <w:noProof/>
          </w:rPr>
          <w:delText>Guinier, A., and Fournet, G. (1955). Small-angle scattering of X-rays (Translation by C. B. Walker).</w:delText>
        </w:r>
      </w:del>
    </w:p>
    <w:p w14:paraId="449B761B" w14:textId="0805F1BA" w:rsidR="009E56B4" w:rsidRPr="009E56B4" w:rsidDel="00D44694" w:rsidRDefault="009E56B4" w:rsidP="009E56B4">
      <w:pPr>
        <w:widowControl w:val="0"/>
        <w:autoSpaceDE w:val="0"/>
        <w:autoSpaceDN w:val="0"/>
        <w:adjustRightInd w:val="0"/>
        <w:rPr>
          <w:del w:id="737" w:author="Дмитрий Молоденский" w:date="2021-08-10T10:22:00Z"/>
          <w:noProof/>
        </w:rPr>
      </w:pPr>
      <w:del w:id="738" w:author="Дмитрий Молоденский" w:date="2021-08-10T10:22:00Z">
        <w:r w:rsidRPr="009E56B4" w:rsidDel="00D44694">
          <w:rPr>
            <w:noProof/>
          </w:rPr>
          <w:delText xml:space="preserve">Hajizadeh, N.R., Franke, D., Jeffries, C.M., and Svergun, D.I. (2018). Consensus Bayesian assessment of protein molecular mass from solution X-ray scattering data. Sci. Rep. </w:delText>
        </w:r>
        <w:r w:rsidRPr="009E56B4" w:rsidDel="00D44694">
          <w:rPr>
            <w:i/>
            <w:iCs/>
            <w:noProof/>
          </w:rPr>
          <w:delText>8</w:delText>
        </w:r>
        <w:r w:rsidRPr="009E56B4" w:rsidDel="00D44694">
          <w:rPr>
            <w:noProof/>
          </w:rPr>
          <w:delText>, 1–13.</w:delText>
        </w:r>
      </w:del>
    </w:p>
    <w:p w14:paraId="1B0EBE41" w14:textId="23382FB0" w:rsidR="009E56B4" w:rsidRPr="009E56B4" w:rsidDel="00D44694" w:rsidRDefault="009E56B4" w:rsidP="009E56B4">
      <w:pPr>
        <w:widowControl w:val="0"/>
        <w:autoSpaceDE w:val="0"/>
        <w:autoSpaceDN w:val="0"/>
        <w:adjustRightInd w:val="0"/>
        <w:rPr>
          <w:del w:id="739" w:author="Дмитрий Молоденский" w:date="2021-08-10T10:22:00Z"/>
          <w:noProof/>
        </w:rPr>
      </w:pPr>
      <w:del w:id="740" w:author="Дмитрий Молоденский" w:date="2021-08-10T10:22:00Z">
        <w:r w:rsidRPr="009E56B4" w:rsidDel="00D44694">
          <w:rPr>
            <w:noProof/>
          </w:rPr>
          <w:delText xml:space="preserve">He, H., Liu, C., and Liu, H. (2020). Model Reconstruction from Small-Angle X-Ray Scattering Data Using Deep Learning Methods. IScience </w:delText>
        </w:r>
        <w:r w:rsidRPr="009E56B4" w:rsidDel="00D44694">
          <w:rPr>
            <w:i/>
            <w:iCs/>
            <w:noProof/>
          </w:rPr>
          <w:delText>23</w:delText>
        </w:r>
        <w:r w:rsidRPr="009E56B4" w:rsidDel="00D44694">
          <w:rPr>
            <w:noProof/>
          </w:rPr>
          <w:delText>, 100906.</w:delText>
        </w:r>
      </w:del>
    </w:p>
    <w:p w14:paraId="1FA5924A" w14:textId="7E4447B7" w:rsidR="009E56B4" w:rsidRPr="009E56B4" w:rsidDel="00D44694" w:rsidRDefault="009E56B4" w:rsidP="009E56B4">
      <w:pPr>
        <w:widowControl w:val="0"/>
        <w:autoSpaceDE w:val="0"/>
        <w:autoSpaceDN w:val="0"/>
        <w:adjustRightInd w:val="0"/>
        <w:rPr>
          <w:del w:id="741" w:author="Дмитрий Молоденский" w:date="2021-08-10T10:22:00Z"/>
          <w:noProof/>
        </w:rPr>
      </w:pPr>
      <w:del w:id="742" w:author="Дмитрий Молоденский" w:date="2021-08-10T10:22:00Z">
        <w:r w:rsidRPr="009E56B4" w:rsidDel="00D44694">
          <w:rPr>
            <w:noProof/>
          </w:rPr>
          <w:lastRenderedPageBreak/>
          <w:delText xml:space="preserve">Hopkins, J.B., Gillilan, R.E., and Skou, S. (2017). BioXTAS RAW: Improvements to a free open-source program for small-angle X-ray scattering data reduction and analysis. J. Appl. Crystallogr. </w:delText>
        </w:r>
        <w:r w:rsidRPr="009E56B4" w:rsidDel="00D44694">
          <w:rPr>
            <w:i/>
            <w:iCs/>
            <w:noProof/>
          </w:rPr>
          <w:delText>50</w:delText>
        </w:r>
        <w:r w:rsidRPr="009E56B4" w:rsidDel="00D44694">
          <w:rPr>
            <w:noProof/>
          </w:rPr>
          <w:delText>, 1545–1553.</w:delText>
        </w:r>
      </w:del>
    </w:p>
    <w:p w14:paraId="2DE9F015" w14:textId="1C802E9E" w:rsidR="009E56B4" w:rsidRPr="009E56B4" w:rsidDel="00D44694" w:rsidRDefault="009E56B4" w:rsidP="009E56B4">
      <w:pPr>
        <w:widowControl w:val="0"/>
        <w:autoSpaceDE w:val="0"/>
        <w:autoSpaceDN w:val="0"/>
        <w:adjustRightInd w:val="0"/>
        <w:rPr>
          <w:del w:id="743" w:author="Дмитрий Молоденский" w:date="2021-08-10T10:22:00Z"/>
          <w:noProof/>
        </w:rPr>
      </w:pPr>
      <w:del w:id="744" w:author="Дмитрий Молоденский" w:date="2021-08-10T10:22:00Z">
        <w:r w:rsidRPr="009E56B4" w:rsidDel="00D44694">
          <w:rPr>
            <w:noProof/>
          </w:rPr>
          <w:delText>Huang, G., Li, Y., Pleiss, G., Liu, Z., Hopcroft, J.E., and Weinberger, K.Q. (2017). Snapshot Ensembles: Train 1, get M for free. 5th Int. Conf. Learn. Represent. ICLR 2017 - Conf. Track Proc.</w:delText>
        </w:r>
      </w:del>
    </w:p>
    <w:p w14:paraId="02AC2F3F" w14:textId="36EB2B40" w:rsidR="009E56B4" w:rsidRPr="009E56B4" w:rsidDel="00D44694" w:rsidRDefault="009E56B4" w:rsidP="009E56B4">
      <w:pPr>
        <w:widowControl w:val="0"/>
        <w:autoSpaceDE w:val="0"/>
        <w:autoSpaceDN w:val="0"/>
        <w:adjustRightInd w:val="0"/>
        <w:rPr>
          <w:del w:id="745" w:author="Дмитрий Молоденский" w:date="2021-08-10T10:22:00Z"/>
          <w:noProof/>
        </w:rPr>
      </w:pPr>
      <w:del w:id="746" w:author="Дмитрий Молоденский" w:date="2021-08-10T10:22:00Z">
        <w:r w:rsidRPr="009E56B4" w:rsidDel="00D44694">
          <w:rPr>
            <w:noProof/>
          </w:rPr>
          <w:delText>Jumper, J., Evans, R., Pritzel, A., Green, T., Nature, M.F.-, and 2021,  undefined Highly accurate protein structure prediction with AlphaFold. Nature.Com.</w:delText>
        </w:r>
      </w:del>
    </w:p>
    <w:p w14:paraId="229D40A8" w14:textId="401C5416" w:rsidR="009E56B4" w:rsidRPr="009E56B4" w:rsidDel="00D44694" w:rsidRDefault="009E56B4" w:rsidP="009E56B4">
      <w:pPr>
        <w:widowControl w:val="0"/>
        <w:autoSpaceDE w:val="0"/>
        <w:autoSpaceDN w:val="0"/>
        <w:adjustRightInd w:val="0"/>
        <w:rPr>
          <w:del w:id="747" w:author="Дмитрий Молоденский" w:date="2021-08-10T10:22:00Z"/>
          <w:noProof/>
        </w:rPr>
      </w:pPr>
      <w:del w:id="748" w:author="Дмитрий Молоденский" w:date="2021-08-10T10:22:00Z">
        <w:r w:rsidRPr="009E56B4" w:rsidDel="00D44694">
          <w:rPr>
            <w:noProof/>
          </w:rPr>
          <w:delText xml:space="preserve">Kikhney, A.G., Panjkovich, A., Sokolova, A. V., and Svergun, D.I. (2016). DARA: a web server for rapid search of structural neighbours using solution small angle X-ray scattering data. Bioinformatics </w:delText>
        </w:r>
        <w:r w:rsidRPr="009E56B4" w:rsidDel="00D44694">
          <w:rPr>
            <w:i/>
            <w:iCs/>
            <w:noProof/>
          </w:rPr>
          <w:delText>32</w:delText>
        </w:r>
        <w:r w:rsidRPr="009E56B4" w:rsidDel="00D44694">
          <w:rPr>
            <w:noProof/>
          </w:rPr>
          <w:delText>, 616–618.</w:delText>
        </w:r>
      </w:del>
    </w:p>
    <w:p w14:paraId="05C62C6D" w14:textId="5CBCAFD5" w:rsidR="009E56B4" w:rsidRPr="009E56B4" w:rsidDel="00D44694" w:rsidRDefault="009E56B4" w:rsidP="009E56B4">
      <w:pPr>
        <w:widowControl w:val="0"/>
        <w:autoSpaceDE w:val="0"/>
        <w:autoSpaceDN w:val="0"/>
        <w:adjustRightInd w:val="0"/>
        <w:rPr>
          <w:del w:id="749" w:author="Дмитрий Молоденский" w:date="2021-08-10T10:22:00Z"/>
          <w:noProof/>
        </w:rPr>
      </w:pPr>
      <w:del w:id="750" w:author="Дмитрий Молоденский" w:date="2021-08-10T10:22:00Z">
        <w:r w:rsidRPr="009E56B4" w:rsidDel="00D44694">
          <w:rPr>
            <w:noProof/>
          </w:rPr>
          <w:delText xml:space="preserve">Kikhney, A.G., Borges, C.R., Dmitry, |, Molodenskiy, S., Jeffries, C.M., and Svergun, D.I. (2019). SASBDB: Towards an automatically curated and validated repository for biological scattering data. Wiley Online Libr. </w:delText>
        </w:r>
        <w:r w:rsidRPr="009E56B4" w:rsidDel="00D44694">
          <w:rPr>
            <w:i/>
            <w:iCs/>
            <w:noProof/>
          </w:rPr>
          <w:delText>29</w:delText>
        </w:r>
        <w:r w:rsidRPr="009E56B4" w:rsidDel="00D44694">
          <w:rPr>
            <w:noProof/>
          </w:rPr>
          <w:delText>, 66–75.</w:delText>
        </w:r>
      </w:del>
    </w:p>
    <w:p w14:paraId="1EA30F57" w14:textId="03ED5F22" w:rsidR="009E56B4" w:rsidRPr="009E56B4" w:rsidDel="00D44694" w:rsidRDefault="009E56B4" w:rsidP="009E56B4">
      <w:pPr>
        <w:widowControl w:val="0"/>
        <w:autoSpaceDE w:val="0"/>
        <w:autoSpaceDN w:val="0"/>
        <w:adjustRightInd w:val="0"/>
        <w:rPr>
          <w:del w:id="751" w:author="Дмитрий Молоденский" w:date="2021-08-10T10:22:00Z"/>
          <w:noProof/>
        </w:rPr>
      </w:pPr>
      <w:del w:id="752" w:author="Дмитрий Молоденский" w:date="2021-08-10T10:22:00Z">
        <w:r w:rsidRPr="009E56B4" w:rsidDel="00D44694">
          <w:rPr>
            <w:noProof/>
          </w:rPr>
          <w:delText>Lazar, T., Martínez-Pérez, E., … F.Q.-N. acids, and 2021,  undefined PED in 2021: a major update of the protein ensemble database for intrinsically disordered proteins. Academic.Oup.Com.</w:delText>
        </w:r>
      </w:del>
    </w:p>
    <w:p w14:paraId="709049DB" w14:textId="6A4829E1" w:rsidR="009E56B4" w:rsidRPr="009E56B4" w:rsidDel="00D44694" w:rsidRDefault="009E56B4" w:rsidP="009E56B4">
      <w:pPr>
        <w:widowControl w:val="0"/>
        <w:autoSpaceDE w:val="0"/>
        <w:autoSpaceDN w:val="0"/>
        <w:adjustRightInd w:val="0"/>
        <w:rPr>
          <w:del w:id="753" w:author="Дмитрий Молоденский" w:date="2021-08-10T10:22:00Z"/>
          <w:noProof/>
        </w:rPr>
      </w:pPr>
      <w:del w:id="754" w:author="Дмитрий Молоденский" w:date="2021-08-10T10:22:00Z">
        <w:r w:rsidRPr="009E56B4" w:rsidDel="00D44694">
          <w:rPr>
            <w:noProof/>
          </w:rPr>
          <w:delText xml:space="preserve">Liu, H., Hexemer, A., and Zwart, P.H. (2012). The Small Angle Scattering ToolBox (SASTBX): An open-source software for biomolecular small-angle scattering. J. Appl. Crystallogr. </w:delText>
        </w:r>
        <w:r w:rsidRPr="009E56B4" w:rsidDel="00D44694">
          <w:rPr>
            <w:i/>
            <w:iCs/>
            <w:noProof/>
          </w:rPr>
          <w:delText>45</w:delText>
        </w:r>
        <w:r w:rsidRPr="009E56B4" w:rsidDel="00D44694">
          <w:rPr>
            <w:noProof/>
          </w:rPr>
          <w:delText>, 587–593.</w:delText>
        </w:r>
      </w:del>
    </w:p>
    <w:p w14:paraId="6A6E3ACF" w14:textId="234E71FF" w:rsidR="009E56B4" w:rsidRPr="009E56B4" w:rsidDel="00D44694" w:rsidRDefault="009E56B4" w:rsidP="009E56B4">
      <w:pPr>
        <w:widowControl w:val="0"/>
        <w:autoSpaceDE w:val="0"/>
        <w:autoSpaceDN w:val="0"/>
        <w:adjustRightInd w:val="0"/>
        <w:rPr>
          <w:del w:id="755" w:author="Дмитрий Молоденский" w:date="2021-08-10T10:22:00Z"/>
          <w:noProof/>
        </w:rPr>
      </w:pPr>
      <w:del w:id="756" w:author="Дмитрий Молоденский" w:date="2021-08-10T10:22:00Z">
        <w:r w:rsidRPr="009E56B4" w:rsidDel="00D44694">
          <w:rPr>
            <w:noProof/>
          </w:rPr>
          <w:delText xml:space="preserve">Manalastas-Cantos, K., Konarev, P. V., Hajizadeh, N.R., Kikhney, A.G., Petoukhov, M. V., Molodenskiy, D.S., Panjkovich, A., Mertens, H.D.T., Gruzinov, A., Borges, C., et al. (2021).  ATSAS 3.0 : expanded functionality and new tools for small-angle scattering data analysis . J. Appl. Crystallogr. </w:delText>
        </w:r>
        <w:r w:rsidRPr="009E56B4" w:rsidDel="00D44694">
          <w:rPr>
            <w:i/>
            <w:iCs/>
            <w:noProof/>
          </w:rPr>
          <w:delText>54</w:delText>
        </w:r>
        <w:r w:rsidRPr="009E56B4" w:rsidDel="00D44694">
          <w:rPr>
            <w:noProof/>
          </w:rPr>
          <w:delText>, 343–355.</w:delText>
        </w:r>
      </w:del>
    </w:p>
    <w:p w14:paraId="21D318E7" w14:textId="31D291C1" w:rsidR="009E56B4" w:rsidRPr="009E56B4" w:rsidDel="00D44694" w:rsidRDefault="009E56B4" w:rsidP="009E56B4">
      <w:pPr>
        <w:widowControl w:val="0"/>
        <w:autoSpaceDE w:val="0"/>
        <w:autoSpaceDN w:val="0"/>
        <w:adjustRightInd w:val="0"/>
        <w:rPr>
          <w:del w:id="757" w:author="Дмитрий Молоденский" w:date="2021-08-10T10:22:00Z"/>
          <w:noProof/>
        </w:rPr>
      </w:pPr>
      <w:del w:id="758" w:author="Дмитрий Молоденский" w:date="2021-08-10T10:22:00Z">
        <w:r w:rsidRPr="009E56B4" w:rsidDel="00D44694">
          <w:rPr>
            <w:noProof/>
          </w:rPr>
          <w:delText>Mylonas, E., and Svergun, D.I. (2007). Accuracy of molecular mass determination of proteins in solution by small-angle X-ray scattering. In Journal of Applied Crystallography, (International Union of Crystallography), pp. s245–s249.</w:delText>
        </w:r>
      </w:del>
    </w:p>
    <w:p w14:paraId="3A6F1981" w14:textId="0E53B9BE" w:rsidR="009E56B4" w:rsidRPr="009E56B4" w:rsidDel="00D44694" w:rsidRDefault="009E56B4" w:rsidP="009E56B4">
      <w:pPr>
        <w:widowControl w:val="0"/>
        <w:autoSpaceDE w:val="0"/>
        <w:autoSpaceDN w:val="0"/>
        <w:adjustRightInd w:val="0"/>
        <w:rPr>
          <w:del w:id="759" w:author="Дмитрий Молоденский" w:date="2021-08-10T10:22:00Z"/>
          <w:noProof/>
        </w:rPr>
      </w:pPr>
      <w:del w:id="760" w:author="Дмитрий Молоденский" w:date="2021-08-10T10:22:00Z">
        <w:r w:rsidRPr="009E56B4" w:rsidDel="00D44694">
          <w:rPr>
            <w:noProof/>
          </w:rPr>
          <w:delText>Owczarzy, R., Tataurov, A., … Y.W.-N. acids, and 2008,  undefined IDT SciTools: a suite for analysis and design of nucleic acid oligomers. Academic.Oup.Com.</w:delText>
        </w:r>
      </w:del>
    </w:p>
    <w:p w14:paraId="53323D8F" w14:textId="1A5DA3C1" w:rsidR="009E56B4" w:rsidRPr="009E56B4" w:rsidDel="00D44694" w:rsidRDefault="009E56B4" w:rsidP="009E56B4">
      <w:pPr>
        <w:widowControl w:val="0"/>
        <w:autoSpaceDE w:val="0"/>
        <w:autoSpaceDN w:val="0"/>
        <w:adjustRightInd w:val="0"/>
        <w:rPr>
          <w:del w:id="761" w:author="Дмитрий Молоденский" w:date="2021-08-10T10:22:00Z"/>
          <w:noProof/>
        </w:rPr>
      </w:pPr>
      <w:del w:id="762" w:author="Дмитрий Молоденский" w:date="2021-08-10T10:22:00Z">
        <w:r w:rsidRPr="009E56B4" w:rsidDel="00D44694">
          <w:rPr>
            <w:noProof/>
          </w:rPr>
          <w:delText xml:space="preserve">Petoukhov, M. V., Franke, D., Shkumatov, A. V., Tria, G., Kikhney, A.G., Gajda, M., Gorba, C., Mertens, H.D.T., Konarev, P. V., and Svergun, D.I. (2012). New developments in the ATSAS program package for small-angle scattering data analysis. J. Appl. Crystallogr. </w:delText>
        </w:r>
        <w:r w:rsidRPr="009E56B4" w:rsidDel="00D44694">
          <w:rPr>
            <w:i/>
            <w:iCs/>
            <w:noProof/>
          </w:rPr>
          <w:delText>45</w:delText>
        </w:r>
        <w:r w:rsidRPr="009E56B4" w:rsidDel="00D44694">
          <w:rPr>
            <w:noProof/>
          </w:rPr>
          <w:delText>, 342–350.</w:delText>
        </w:r>
      </w:del>
    </w:p>
    <w:p w14:paraId="49706CAB" w14:textId="5E132997" w:rsidR="009E56B4" w:rsidRPr="009E56B4" w:rsidDel="00D44694" w:rsidRDefault="009E56B4" w:rsidP="009E56B4">
      <w:pPr>
        <w:widowControl w:val="0"/>
        <w:autoSpaceDE w:val="0"/>
        <w:autoSpaceDN w:val="0"/>
        <w:adjustRightInd w:val="0"/>
        <w:rPr>
          <w:del w:id="763" w:author="Дмитрий Молоденский" w:date="2021-08-10T10:22:00Z"/>
          <w:noProof/>
        </w:rPr>
      </w:pPr>
      <w:del w:id="764" w:author="Дмитрий Молоденский" w:date="2021-08-10T10:22:00Z">
        <w:r w:rsidRPr="009E56B4" w:rsidDel="00D44694">
          <w:rPr>
            <w:noProof/>
          </w:rPr>
          <w:delText xml:space="preserve">Petoukhov, M.V., Konarev, P.V., Kikhney, A.G., and Svergun, D.I. (2007). ATSAS 2.1 – towards automated and web-supported small-angle scattering data analysis. Urn:Issn:0021-8898 </w:delText>
        </w:r>
        <w:r w:rsidRPr="009E56B4" w:rsidDel="00D44694">
          <w:rPr>
            <w:i/>
            <w:iCs/>
            <w:noProof/>
          </w:rPr>
          <w:delText>40</w:delText>
        </w:r>
        <w:r w:rsidRPr="009E56B4" w:rsidDel="00D44694">
          <w:rPr>
            <w:noProof/>
          </w:rPr>
          <w:delText>, s223–s228.</w:delText>
        </w:r>
      </w:del>
    </w:p>
    <w:p w14:paraId="7905AE2A" w14:textId="7E804BD7" w:rsidR="009E56B4" w:rsidRPr="009E56B4" w:rsidDel="00D44694" w:rsidRDefault="009E56B4" w:rsidP="009E56B4">
      <w:pPr>
        <w:widowControl w:val="0"/>
        <w:autoSpaceDE w:val="0"/>
        <w:autoSpaceDN w:val="0"/>
        <w:adjustRightInd w:val="0"/>
        <w:rPr>
          <w:del w:id="765" w:author="Дмитрий Молоденский" w:date="2021-08-10T10:22:00Z"/>
          <w:noProof/>
        </w:rPr>
      </w:pPr>
      <w:del w:id="766" w:author="Дмитрий Молоденский" w:date="2021-08-10T10:22:00Z">
        <w:r w:rsidRPr="009E56B4" w:rsidDel="00D44694">
          <w:rPr>
            <w:noProof/>
          </w:rPr>
          <w:delText xml:space="preserve">Piiadov, V., Araújo, E.A. de, … M.O.N.-P., and 2019,  undefined (2018). SAXSMoW 2.0: online calculator of the molecular weight of proteins in dilute solution from experimental SAXS data measured on a relative scale. Wiley Online Libr. </w:delText>
        </w:r>
        <w:r w:rsidRPr="009E56B4" w:rsidDel="00D44694">
          <w:rPr>
            <w:i/>
            <w:iCs/>
            <w:noProof/>
          </w:rPr>
          <w:delText>28</w:delText>
        </w:r>
        <w:r w:rsidRPr="009E56B4" w:rsidDel="00D44694">
          <w:rPr>
            <w:noProof/>
          </w:rPr>
          <w:delText>, 454–463.</w:delText>
        </w:r>
      </w:del>
    </w:p>
    <w:p w14:paraId="69F77D7D" w14:textId="5B9A7012" w:rsidR="009E56B4" w:rsidRPr="009E56B4" w:rsidDel="00D44694" w:rsidRDefault="009E56B4" w:rsidP="009E56B4">
      <w:pPr>
        <w:widowControl w:val="0"/>
        <w:autoSpaceDE w:val="0"/>
        <w:autoSpaceDN w:val="0"/>
        <w:adjustRightInd w:val="0"/>
        <w:rPr>
          <w:del w:id="767" w:author="Дмитрий Молоденский" w:date="2021-08-10T10:22:00Z"/>
          <w:noProof/>
        </w:rPr>
      </w:pPr>
      <w:del w:id="768" w:author="Дмитрий Молоденский" w:date="2021-08-10T10:22:00Z">
        <w:r w:rsidRPr="009E56B4" w:rsidDel="00D44694">
          <w:rPr>
            <w:noProof/>
          </w:rPr>
          <w:delText xml:space="preserve">Porod, G. (1951). Die Röntgenkleinwinkelstreuung von dichtgepackten kolloiden Systemen. </w:delText>
        </w:r>
        <w:r w:rsidRPr="009E56B4" w:rsidDel="00D44694">
          <w:rPr>
            <w:noProof/>
          </w:rPr>
          <w:lastRenderedPageBreak/>
          <w:delText xml:space="preserve">Kolloid-Zeitschrift 1951 1242 </w:delText>
        </w:r>
        <w:r w:rsidRPr="009E56B4" w:rsidDel="00D44694">
          <w:rPr>
            <w:i/>
            <w:iCs/>
            <w:noProof/>
          </w:rPr>
          <w:delText>124</w:delText>
        </w:r>
        <w:r w:rsidRPr="009E56B4" w:rsidDel="00D44694">
          <w:rPr>
            <w:noProof/>
          </w:rPr>
          <w:delText>, 83–114.</w:delText>
        </w:r>
      </w:del>
    </w:p>
    <w:p w14:paraId="5696048B" w14:textId="1569B5BA" w:rsidR="009E56B4" w:rsidRPr="009E56B4" w:rsidDel="00D44694" w:rsidRDefault="009E56B4" w:rsidP="009E56B4">
      <w:pPr>
        <w:widowControl w:val="0"/>
        <w:autoSpaceDE w:val="0"/>
        <w:autoSpaceDN w:val="0"/>
        <w:adjustRightInd w:val="0"/>
        <w:rPr>
          <w:del w:id="769" w:author="Дмитрий Молоденский" w:date="2021-08-10T10:22:00Z"/>
          <w:noProof/>
        </w:rPr>
      </w:pPr>
      <w:del w:id="770" w:author="Дмитрий Молоденский" w:date="2021-08-10T10:22:00Z">
        <w:r w:rsidRPr="009E56B4" w:rsidDel="00D44694">
          <w:rPr>
            <w:noProof/>
          </w:rPr>
          <w:delText xml:space="preserve">Rambo, R.P., and Tainer, J.A. (2013). Accurate assessment of mass, models and resolution by small-angle scattering. Nature </w:delText>
        </w:r>
        <w:r w:rsidRPr="009E56B4" w:rsidDel="00D44694">
          <w:rPr>
            <w:i/>
            <w:iCs/>
            <w:noProof/>
          </w:rPr>
          <w:delText>496</w:delText>
        </w:r>
        <w:r w:rsidRPr="009E56B4" w:rsidDel="00D44694">
          <w:rPr>
            <w:noProof/>
          </w:rPr>
          <w:delText>, 477–481.</w:delText>
        </w:r>
      </w:del>
    </w:p>
    <w:p w14:paraId="5439240F" w14:textId="30825082" w:rsidR="009E56B4" w:rsidRPr="009E56B4" w:rsidDel="00D44694" w:rsidRDefault="009E56B4" w:rsidP="009E56B4">
      <w:pPr>
        <w:widowControl w:val="0"/>
        <w:autoSpaceDE w:val="0"/>
        <w:autoSpaceDN w:val="0"/>
        <w:adjustRightInd w:val="0"/>
        <w:rPr>
          <w:del w:id="771" w:author="Дмитрий Молоденский" w:date="2021-08-10T10:22:00Z"/>
          <w:noProof/>
        </w:rPr>
      </w:pPr>
      <w:del w:id="772" w:author="Дмитрий Молоденский" w:date="2021-08-10T10:22:00Z">
        <w:r w:rsidRPr="009E56B4" w:rsidDel="00D44694">
          <w:rPr>
            <w:noProof/>
          </w:rPr>
          <w:delText xml:space="preserve">Schmidhuber, J. (2015). Deep Learning in neural networks: An overview. Neural Networks </w:delText>
        </w:r>
        <w:r w:rsidRPr="009E56B4" w:rsidDel="00D44694">
          <w:rPr>
            <w:i/>
            <w:iCs/>
            <w:noProof/>
          </w:rPr>
          <w:delText>61</w:delText>
        </w:r>
        <w:r w:rsidRPr="009E56B4" w:rsidDel="00D44694">
          <w:rPr>
            <w:noProof/>
          </w:rPr>
          <w:delText>, 85–117.</w:delText>
        </w:r>
      </w:del>
    </w:p>
    <w:p w14:paraId="2F292BF1" w14:textId="62C36FBE" w:rsidR="009E56B4" w:rsidRPr="009E56B4" w:rsidDel="00D44694" w:rsidRDefault="009E56B4" w:rsidP="009E56B4">
      <w:pPr>
        <w:widowControl w:val="0"/>
        <w:autoSpaceDE w:val="0"/>
        <w:autoSpaceDN w:val="0"/>
        <w:adjustRightInd w:val="0"/>
        <w:rPr>
          <w:del w:id="773" w:author="Дмитрий Молоденский" w:date="2021-08-10T10:22:00Z"/>
          <w:noProof/>
        </w:rPr>
      </w:pPr>
      <w:del w:id="774" w:author="Дмитрий Молоденский" w:date="2021-08-10T10:22:00Z">
        <w:r w:rsidRPr="009E56B4" w:rsidDel="00D44694">
          <w:rPr>
            <w:noProof/>
          </w:rPr>
          <w:delText xml:space="preserve">Svergun, D.I. (1992). Determination of the regularization parameter in indirect-transform methods using perceptual criteria. J. Appl. Cryst </w:delText>
        </w:r>
        <w:r w:rsidRPr="009E56B4" w:rsidDel="00D44694">
          <w:rPr>
            <w:i/>
            <w:iCs/>
            <w:noProof/>
          </w:rPr>
          <w:delText>25</w:delText>
        </w:r>
        <w:r w:rsidRPr="009E56B4" w:rsidDel="00D44694">
          <w:rPr>
            <w:noProof/>
          </w:rPr>
          <w:delText>, 495–503.</w:delText>
        </w:r>
      </w:del>
    </w:p>
    <w:p w14:paraId="598783E2" w14:textId="41713912" w:rsidR="009E56B4" w:rsidRPr="009E56B4" w:rsidDel="00D44694" w:rsidRDefault="009E56B4" w:rsidP="009E56B4">
      <w:pPr>
        <w:widowControl w:val="0"/>
        <w:autoSpaceDE w:val="0"/>
        <w:autoSpaceDN w:val="0"/>
        <w:adjustRightInd w:val="0"/>
        <w:rPr>
          <w:del w:id="775" w:author="Дмитрий Молоденский" w:date="2021-08-10T10:22:00Z"/>
          <w:noProof/>
        </w:rPr>
      </w:pPr>
      <w:del w:id="776" w:author="Дмитрий Молоденский" w:date="2021-08-10T10:22:00Z">
        <w:r w:rsidRPr="009E56B4" w:rsidDel="00D44694">
          <w:rPr>
            <w:noProof/>
          </w:rPr>
          <w:delText>Svergun, D., Koch, M., Timmins, P., and May, R. (2013). Small angle X-ray and neutron scattering from solutions of biological macromolecules.</w:delText>
        </w:r>
      </w:del>
    </w:p>
    <w:p w14:paraId="3EDB4BF2" w14:textId="2FA72BCD" w:rsidR="009E56B4" w:rsidRPr="009E56B4" w:rsidDel="00D44694" w:rsidRDefault="009E56B4" w:rsidP="009E56B4">
      <w:pPr>
        <w:widowControl w:val="0"/>
        <w:autoSpaceDE w:val="0"/>
        <w:autoSpaceDN w:val="0"/>
        <w:adjustRightInd w:val="0"/>
        <w:rPr>
          <w:del w:id="777" w:author="Дмитрий Молоденский" w:date="2021-08-10T10:22:00Z"/>
          <w:noProof/>
        </w:rPr>
      </w:pPr>
      <w:del w:id="778" w:author="Дмитрий Молоденский" w:date="2021-08-10T10:22:00Z">
        <w:r w:rsidRPr="009E56B4" w:rsidDel="00D44694">
          <w:rPr>
            <w:noProof/>
          </w:rPr>
          <w:delText>Tange, O. (2018). GNU Parallel 2018, March 2018.</w:delText>
        </w:r>
      </w:del>
    </w:p>
    <w:p w14:paraId="7DFD4A64" w14:textId="3B481D28" w:rsidR="009E56B4" w:rsidRPr="009E56B4" w:rsidDel="00D44694" w:rsidRDefault="009E56B4" w:rsidP="009E56B4">
      <w:pPr>
        <w:widowControl w:val="0"/>
        <w:autoSpaceDE w:val="0"/>
        <w:autoSpaceDN w:val="0"/>
        <w:adjustRightInd w:val="0"/>
        <w:rPr>
          <w:del w:id="779" w:author="Дмитрий Молоденский" w:date="2021-08-10T10:22:00Z"/>
          <w:noProof/>
        </w:rPr>
      </w:pPr>
      <w:del w:id="780" w:author="Дмитрий Молоденский" w:date="2021-08-10T10:22:00Z">
        <w:r w:rsidRPr="009E56B4" w:rsidDel="00D44694">
          <w:rPr>
            <w:noProof/>
          </w:rPr>
          <w:delText>Tikhonov, A., York, V.A.-N., and 1977,  undefined Solutions of ill-posed problems. Ams.Org.</w:delText>
        </w:r>
      </w:del>
    </w:p>
    <w:p w14:paraId="791BE978" w14:textId="27B2EF96" w:rsidR="009E56B4" w:rsidRPr="009E56B4" w:rsidDel="00D44694" w:rsidRDefault="009E56B4" w:rsidP="009E56B4">
      <w:pPr>
        <w:widowControl w:val="0"/>
        <w:autoSpaceDE w:val="0"/>
        <w:autoSpaceDN w:val="0"/>
        <w:adjustRightInd w:val="0"/>
        <w:rPr>
          <w:del w:id="781" w:author="Дмитрий Молоденский" w:date="2021-08-10T10:22:00Z"/>
          <w:noProof/>
        </w:rPr>
      </w:pPr>
      <w:del w:id="782" w:author="Дмитрий Молоденский" w:date="2021-08-10T10:22:00Z">
        <w:r w:rsidRPr="009E56B4" w:rsidDel="00D44694">
          <w:rPr>
            <w:noProof/>
          </w:rPr>
          <w:delText xml:space="preserve">Tria, G., Mertens, H.D.T., Kachala, M., and Svergun, D.I. (2015). Advanced ensemble modelling of flexible macromolecules using X-ray solution scattering. IUCrJ </w:delText>
        </w:r>
        <w:r w:rsidRPr="009E56B4" w:rsidDel="00D44694">
          <w:rPr>
            <w:i/>
            <w:iCs/>
            <w:noProof/>
          </w:rPr>
          <w:delText>2</w:delText>
        </w:r>
        <w:r w:rsidRPr="009E56B4" w:rsidDel="00D44694">
          <w:rPr>
            <w:noProof/>
          </w:rPr>
          <w:delText>, 207–217.</w:delText>
        </w:r>
      </w:del>
    </w:p>
    <w:p w14:paraId="3ED88646" w14:textId="472B312E" w:rsidR="009E56B4" w:rsidRPr="009E56B4" w:rsidDel="00D44694" w:rsidRDefault="009E56B4" w:rsidP="009E56B4">
      <w:pPr>
        <w:widowControl w:val="0"/>
        <w:autoSpaceDE w:val="0"/>
        <w:autoSpaceDN w:val="0"/>
        <w:adjustRightInd w:val="0"/>
        <w:rPr>
          <w:del w:id="783" w:author="Дмитрий Молоденский" w:date="2021-08-10T10:22:00Z"/>
          <w:noProof/>
        </w:rPr>
      </w:pPr>
      <w:del w:id="784" w:author="Дмитрий Молоденский" w:date="2021-08-10T10:22:00Z">
        <w:r w:rsidRPr="009E56B4" w:rsidDel="00D44694">
          <w:rPr>
            <w:noProof/>
          </w:rPr>
          <w:delText xml:space="preserve">Vestergaard, B., and Hansen, S. (2006). Application of Bayesian analysis to indirect Fourier transformation in small-angle scattering. J. Appl. Crystallogr. </w:delText>
        </w:r>
        <w:r w:rsidRPr="009E56B4" w:rsidDel="00D44694">
          <w:rPr>
            <w:i/>
            <w:iCs/>
            <w:noProof/>
          </w:rPr>
          <w:delText>39</w:delText>
        </w:r>
        <w:r w:rsidRPr="009E56B4" w:rsidDel="00D44694">
          <w:rPr>
            <w:noProof/>
          </w:rPr>
          <w:delText>, 797–804.</w:delText>
        </w:r>
      </w:del>
    </w:p>
    <w:p w14:paraId="13A3F1A4" w14:textId="0DC703B1" w:rsidR="009E56B4" w:rsidRPr="009E56B4" w:rsidDel="00D44694" w:rsidRDefault="009E56B4" w:rsidP="009E56B4">
      <w:pPr>
        <w:widowControl w:val="0"/>
        <w:autoSpaceDE w:val="0"/>
        <w:autoSpaceDN w:val="0"/>
        <w:adjustRightInd w:val="0"/>
        <w:rPr>
          <w:del w:id="785" w:author="Дмитрий Молоденский" w:date="2021-08-10T10:22:00Z"/>
          <w:noProof/>
        </w:rPr>
      </w:pPr>
      <w:del w:id="786" w:author="Дмитрий Молоденский" w:date="2021-08-10T10:22:00Z">
        <w:r w:rsidRPr="009E56B4" w:rsidDel="00D44694">
          <w:rPr>
            <w:noProof/>
          </w:rPr>
          <w:delText xml:space="preserve">Zuker, M. (2003). Mfold web server for nucleic acid folding and hybridization prediction. Nucleic Acids Res. </w:delText>
        </w:r>
        <w:r w:rsidRPr="009E56B4" w:rsidDel="00D44694">
          <w:rPr>
            <w:i/>
            <w:iCs/>
            <w:noProof/>
          </w:rPr>
          <w:delText>31</w:delText>
        </w:r>
        <w:r w:rsidRPr="009E56B4" w:rsidDel="00D44694">
          <w:rPr>
            <w:noProof/>
          </w:rPr>
          <w:delText>, 3406–3415.</w:delText>
        </w:r>
      </w:del>
    </w:p>
    <w:p w14:paraId="32416860" w14:textId="45787E0D" w:rsidR="003E7AAB" w:rsidDel="00D44694" w:rsidRDefault="00C96A6C">
      <w:pPr>
        <w:pStyle w:val="NormalWeb"/>
        <w:rPr>
          <w:del w:id="787" w:author="Дмитрий Молоденский" w:date="2021-08-10T10:22:00Z"/>
          <w:lang w:val="en-US"/>
        </w:rPr>
      </w:pPr>
      <w:del w:id="788" w:author="Дмитрий Молоденский" w:date="2021-08-10T10:22:00Z">
        <w:r w:rsidDel="00D44694">
          <w:rPr>
            <w:lang w:val="en-US"/>
          </w:rPr>
          <w:fldChar w:fldCharType="end"/>
        </w:r>
      </w:del>
    </w:p>
    <w:p w14:paraId="0514FD05" w14:textId="2687D7AC" w:rsidR="005F11A9" w:rsidDel="00D44694" w:rsidRDefault="005F11A9">
      <w:pPr>
        <w:spacing w:before="0" w:beforeAutospacing="0" w:after="160" w:afterAutospacing="0" w:line="259" w:lineRule="auto"/>
        <w:rPr>
          <w:del w:id="789" w:author="Дмитрий Молоденский" w:date="2021-08-10T10:22:00Z"/>
          <w:color w:val="7F7F7F" w:themeColor="text1" w:themeTint="80"/>
          <w:lang w:val="en-US"/>
        </w:rPr>
      </w:pPr>
      <w:del w:id="790" w:author="Дмитрий Молоденский" w:date="2021-08-10T10:22:00Z">
        <w:r w:rsidDel="00D44694">
          <w:rPr>
            <w:color w:val="7F7F7F" w:themeColor="text1" w:themeTint="80"/>
            <w:lang w:val="en-US"/>
          </w:rPr>
          <w:br w:type="page"/>
        </w:r>
      </w:del>
    </w:p>
    <w:p w14:paraId="0FF524B8" w14:textId="54EA0FA1" w:rsidR="00A20D1C" w:rsidRPr="005F11A9" w:rsidDel="00D44694" w:rsidRDefault="00A20D1C">
      <w:pPr>
        <w:pStyle w:val="NormalWeb"/>
        <w:rPr>
          <w:del w:id="791" w:author="Дмитрий Молоденский" w:date="2021-08-10T10:22:00Z"/>
          <w:color w:val="7F7F7F" w:themeColor="text1" w:themeTint="80"/>
          <w:lang w:val="en-US"/>
        </w:rPr>
      </w:pPr>
      <w:del w:id="792" w:author="Дмитрий Молоденский" w:date="2021-08-10T10:22:00Z">
        <w:r w:rsidRPr="005F11A9" w:rsidDel="00D44694">
          <w:rPr>
            <w:color w:val="7F7F7F" w:themeColor="text1" w:themeTint="80"/>
            <w:lang w:val="en-US"/>
          </w:rPr>
          <w:lastRenderedPageBreak/>
          <w:delText>Cell / structure:</w:delText>
        </w:r>
      </w:del>
    </w:p>
    <w:p w14:paraId="0B46DB7E" w14:textId="39CC0DB2" w:rsidR="00A20D1C" w:rsidRPr="005F11A9" w:rsidDel="00D44694" w:rsidRDefault="00A20D1C" w:rsidP="005F11A9">
      <w:pPr>
        <w:pStyle w:val="xparagraph"/>
        <w:rPr>
          <w:del w:id="793" w:author="Дмитрий Молоденский" w:date="2021-08-10T10:22:00Z"/>
          <w:color w:val="7F7F7F" w:themeColor="text1" w:themeTint="80"/>
        </w:rPr>
      </w:pPr>
      <w:del w:id="794" w:author="Дмитрий Молоденский" w:date="2021-08-10T10:22:00Z">
        <w:r w:rsidRPr="005F11A9" w:rsidDel="00D44694">
          <w:rPr>
            <w:rStyle w:val="xnormaltextrun"/>
            <w:rFonts w:ascii="Calibri" w:hAnsi="Calibri" w:cs="Calibri"/>
            <w:color w:val="7F7F7F" w:themeColor="text1" w:themeTint="80"/>
            <w:sz w:val="22"/>
            <w:szCs w:val="22"/>
          </w:rPr>
          <w:delText>A basic guideline in terms of the length for our Resource and Review articles is 8000-8500 words (including references and figure legends), and up to 7 display items (figures + tables). Further details can be found at: </w:delText>
        </w:r>
        <w:r w:rsidR="003A480F" w:rsidDel="00D44694">
          <w:fldChar w:fldCharType="begin"/>
        </w:r>
        <w:r w:rsidR="003A480F" w:rsidDel="00D44694">
          <w:delInstrText xml:space="preserve"> HYPERLINK "https://www.cell.com/structure/article-types"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https://www.cell.com/structure/article-types</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rPr>
          <w:delText>. If needed, we are happy to provide feedback to our authors on outlines and drafts. </w:delText>
        </w:r>
        <w:r w:rsidRPr="005F11A9" w:rsidDel="00D44694">
          <w:rPr>
            <w:rStyle w:val="xeop"/>
            <w:rFonts w:ascii="Calibri" w:hAnsi="Calibri" w:cs="Calibri"/>
            <w:color w:val="7F7F7F" w:themeColor="text1" w:themeTint="80"/>
            <w:sz w:val="22"/>
            <w:szCs w:val="22"/>
          </w:rPr>
          <w:delText>  </w:delText>
        </w:r>
      </w:del>
    </w:p>
    <w:p w14:paraId="385F34E2" w14:textId="0EF447AA" w:rsidR="00A20D1C" w:rsidRPr="005F11A9" w:rsidDel="00D44694" w:rsidRDefault="00A20D1C" w:rsidP="005F11A9">
      <w:pPr>
        <w:pStyle w:val="xparagraph"/>
        <w:rPr>
          <w:del w:id="795" w:author="Дмитрий Молоденский" w:date="2021-08-10T10:22:00Z"/>
          <w:rFonts w:ascii="Calibri" w:hAnsi="Calibri" w:cs="Calibri"/>
          <w:color w:val="7F7F7F" w:themeColor="text1" w:themeTint="80"/>
          <w:sz w:val="22"/>
          <w:szCs w:val="22"/>
        </w:rPr>
      </w:pPr>
      <w:del w:id="796" w:author="Дмитрий Молоденский" w:date="2021-08-10T10:22:00Z">
        <w:r w:rsidRPr="005F11A9" w:rsidDel="00D44694">
          <w:rPr>
            <w:color w:val="7F7F7F" w:themeColor="text1" w:themeTint="80"/>
          </w:rPr>
          <w:delText> </w:delText>
        </w:r>
      </w:del>
    </w:p>
    <w:p w14:paraId="377CA036" w14:textId="2B97DF99" w:rsidR="00A20D1C" w:rsidRPr="005F11A9" w:rsidDel="00D44694" w:rsidRDefault="00A20D1C" w:rsidP="005F11A9">
      <w:pPr>
        <w:pStyle w:val="xparagraph"/>
        <w:rPr>
          <w:del w:id="797" w:author="Дмитрий Молоденский" w:date="2021-08-10T10:22:00Z"/>
          <w:color w:val="7F7F7F" w:themeColor="text1" w:themeTint="80"/>
        </w:rPr>
      </w:pPr>
      <w:del w:id="798" w:author="Дмитрий Молоденский" w:date="2021-08-10T10:22:00Z">
        <w:r w:rsidRPr="005F11A9" w:rsidDel="00D44694">
          <w:rPr>
            <w:rStyle w:val="xnormaltextrun"/>
            <w:rFonts w:ascii="Calibri" w:hAnsi="Calibri" w:cs="Calibri"/>
            <w:color w:val="7F7F7F" w:themeColor="text1" w:themeTint="80"/>
            <w:sz w:val="22"/>
            <w:szCs w:val="22"/>
          </w:rPr>
          <w:delText>When you are ready, you may submit your manuscript to our </w:delText>
        </w:r>
        <w:r w:rsidR="003A480F" w:rsidDel="00D44694">
          <w:fldChar w:fldCharType="begin"/>
        </w:r>
        <w:r w:rsidR="003A480F" w:rsidDel="00D44694">
          <w:delInstrText xml:space="preserve"> HYPERLINK "https://www.editorialmanager.com/structure/default.aspx"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online submission system</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u w:val="single"/>
          </w:rPr>
          <w:delText>.</w:delText>
        </w:r>
        <w:r w:rsidRPr="005F11A9" w:rsidDel="00D44694">
          <w:rPr>
            <w:color w:val="7F7F7F" w:themeColor="text1" w:themeTint="80"/>
          </w:rPr>
          <w:delText> If you have any questions or concerns, please let me know and I’d be happy to assist you.  </w:delText>
        </w:r>
        <w:r w:rsidRPr="005F11A9" w:rsidDel="00D44694">
          <w:rPr>
            <w:rStyle w:val="xeop"/>
            <w:rFonts w:ascii="Calibri" w:hAnsi="Calibri" w:cs="Calibri"/>
            <w:color w:val="7F7F7F" w:themeColor="text1" w:themeTint="80"/>
            <w:sz w:val="22"/>
            <w:szCs w:val="22"/>
          </w:rPr>
          <w:delText> </w:delText>
        </w:r>
        <w:r w:rsidRPr="005F11A9" w:rsidDel="00D44694">
          <w:rPr>
            <w:rFonts w:ascii="Segoe UI" w:hAnsi="Segoe UI" w:cs="Segoe UI"/>
            <w:color w:val="7F7F7F" w:themeColor="text1" w:themeTint="80"/>
            <w:sz w:val="18"/>
            <w:szCs w:val="18"/>
          </w:rPr>
          <w:delText> </w:delText>
        </w:r>
      </w:del>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 w:date="2021-07-21T09:44:00Z" w:initials="al">
    <w:p w14:paraId="3F9F644E" w14:textId="7446308F" w:rsidR="003A480F" w:rsidRPr="00326659" w:rsidRDefault="003A480F" w:rsidP="00D70407">
      <w:pPr>
        <w:pStyle w:val="CommentText"/>
        <w:rPr>
          <w:lang w:val="en-US"/>
        </w:rPr>
      </w:pPr>
      <w:r>
        <w:rPr>
          <w:rStyle w:val="CommentReference"/>
        </w:rPr>
        <w:annotationRef/>
      </w:r>
      <w:r>
        <w:rPr>
          <w:lang w:val="en-US"/>
        </w:rPr>
        <w:t>Let us focus on solution SAXS, without mentioning SAS in general. Diluted monodisperse, biological.</w:t>
      </w:r>
    </w:p>
  </w:comment>
  <w:comment w:id="2" w:author="AL" w:date="2021-07-21T09:40:00Z" w:initials="al">
    <w:p w14:paraId="0619D522" w14:textId="3080F60A" w:rsidR="003A480F" w:rsidRPr="00326659" w:rsidRDefault="003A480F" w:rsidP="00D70407">
      <w:pPr>
        <w:pStyle w:val="CommentText"/>
        <w:rPr>
          <w:lang w:val="en-US"/>
        </w:rPr>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rPr>
          <w:lang w:val="en-US"/>
        </w:rPr>
        <w:t xml:space="preserve"> (wiki)</w:t>
      </w:r>
    </w:p>
  </w:comment>
  <w:comment w:id="33" w:author="AL" w:date="2021-07-22T14:12:00Z" w:initials="al">
    <w:p w14:paraId="70904CAF" w14:textId="106401A9" w:rsidR="003A480F" w:rsidRPr="009D75C0" w:rsidRDefault="003A480F" w:rsidP="00D70407">
      <w:pPr>
        <w:pStyle w:val="CommentText"/>
        <w:rPr>
          <w:lang w:val="en-US"/>
        </w:rPr>
      </w:pPr>
      <w:r>
        <w:rPr>
          <w:rStyle w:val="CommentReference"/>
        </w:rPr>
        <w:annotationRef/>
      </w:r>
      <w:r>
        <w:rPr>
          <w:lang w:val="en-US"/>
        </w:rPr>
        <w:t xml:space="preserve">Replace Feigin 1987 with </w:t>
      </w:r>
      <w:r w:rsidRPr="009D75C0">
        <w:rPr>
          <w:lang w:val="en-US"/>
        </w:rPr>
        <w:t>Svergun, Koch, Timmins, May (2013)</w:t>
      </w:r>
    </w:p>
  </w:comment>
  <w:comment w:id="143" w:author="AL" w:date="2021-07-21T17:35:00Z" w:initials="al">
    <w:p w14:paraId="2FA3155B" w14:textId="023A6F63" w:rsidR="003A480F" w:rsidRPr="00ED2795" w:rsidRDefault="003A480F" w:rsidP="00D70407">
      <w:pPr>
        <w:pStyle w:val="CommentText"/>
        <w:rPr>
          <w:lang w:val="en-US"/>
        </w:rPr>
      </w:pPr>
      <w:r>
        <w:rPr>
          <w:rStyle w:val="CommentReference"/>
        </w:rPr>
        <w:annotationRef/>
      </w:r>
      <w:r>
        <w:rPr>
          <w:lang w:val="en-US"/>
        </w:rPr>
        <w:t>Relative/absolute scale I(s)? Mention structure factor?</w:t>
      </w:r>
    </w:p>
  </w:comment>
  <w:comment w:id="152" w:author="AL" w:date="2021-07-21T17:54:00Z" w:initials="al">
    <w:p w14:paraId="2080EC1B" w14:textId="6772B506" w:rsidR="003A480F" w:rsidRPr="000F6E72" w:rsidRDefault="003A480F" w:rsidP="00D70407">
      <w:pPr>
        <w:pStyle w:val="CommentText"/>
        <w:rPr>
          <w:lang w:val="en-US"/>
        </w:rPr>
      </w:pPr>
      <w:r>
        <w:rPr>
          <w:rStyle w:val="CommentReference"/>
        </w:rPr>
        <w:annotationRef/>
      </w:r>
      <w:r>
        <w:rPr>
          <w:lang w:val="en-US"/>
        </w:rPr>
        <w:t xml:space="preserve">And </w:t>
      </w:r>
      <w:r>
        <w:t>partial specifc volume</w:t>
      </w:r>
      <w:r>
        <w:rPr>
          <w:lang w:val="en-US"/>
        </w:rPr>
        <w:t xml:space="preserve"> and contrast?</w:t>
      </w:r>
    </w:p>
  </w:comment>
  <w:comment w:id="455" w:author="AL" w:date="2021-07-21T13:47:00Z" w:initials="al">
    <w:p w14:paraId="0BBF3270" w14:textId="2D60178B" w:rsidR="003A480F" w:rsidRDefault="003A480F" w:rsidP="00B018F8">
      <w:pPr>
        <w:pStyle w:val="CommentText"/>
        <w:rPr>
          <w:lang w:val="en-US"/>
        </w:rPr>
      </w:pPr>
      <w:r>
        <w:rPr>
          <w:rStyle w:val="CommentReference"/>
        </w:rPr>
        <w:annotationRef/>
      </w:r>
      <w:r>
        <w:rPr>
          <w:lang w:val="en-US"/>
        </w:rPr>
        <w:t>Show single input and single output, not three.</w:t>
      </w:r>
    </w:p>
    <w:p w14:paraId="2F3F4F08" w14:textId="1650C25A" w:rsidR="003A480F" w:rsidRPr="00326659" w:rsidRDefault="003A480F" w:rsidP="00B018F8">
      <w:pPr>
        <w:pStyle w:val="CommentText"/>
        <w:rPr>
          <w:lang w:val="en-US"/>
        </w:rPr>
      </w:pPr>
      <w:r>
        <w:rPr>
          <w:lang w:val="en-US"/>
        </w:rPr>
        <w:t>Change MW to Dmax.</w:t>
      </w:r>
    </w:p>
  </w:comment>
  <w:comment w:id="541" w:author="AL" w:date="2021-07-21T18:30:00Z" w:initials="al">
    <w:p w14:paraId="2CB1672E" w14:textId="77777777" w:rsidR="003A480F" w:rsidRDefault="003A480F" w:rsidP="00D70407">
      <w:pPr>
        <w:pStyle w:val="CommentText"/>
        <w:rPr>
          <w:lang w:val="en-US"/>
        </w:rPr>
      </w:pPr>
      <w:r>
        <w:rPr>
          <w:rStyle w:val="CommentReference"/>
        </w:rPr>
        <w:annotationRef/>
      </w:r>
      <w:r>
        <w:rPr>
          <w:lang w:val="en-US"/>
        </w:rPr>
        <w:t>Replace “compact proteins” with “folded proteins”</w:t>
      </w:r>
    </w:p>
    <w:p w14:paraId="449B28A7" w14:textId="77777777" w:rsidR="003A480F" w:rsidRDefault="003A480F" w:rsidP="00D70407">
      <w:pPr>
        <w:pStyle w:val="CommentText"/>
        <w:rPr>
          <w:lang w:val="en-US"/>
        </w:rPr>
      </w:pPr>
    </w:p>
    <w:p w14:paraId="2D990034" w14:textId="77777777" w:rsidR="003A480F" w:rsidRDefault="003A480F" w:rsidP="00D70407">
      <w:pPr>
        <w:pStyle w:val="CommentText"/>
        <w:rPr>
          <w:lang w:val="en-US"/>
        </w:rPr>
      </w:pPr>
      <w:r>
        <w:rPr>
          <w:lang w:val="en-US"/>
        </w:rPr>
        <w:t>For RNA/DNA we have to mention the possibility of correcting/scaling the MW estimates from protein methods!</w:t>
      </w:r>
    </w:p>
    <w:p w14:paraId="402AB942" w14:textId="77777777" w:rsidR="003A480F" w:rsidRDefault="003A480F" w:rsidP="00D70407">
      <w:pPr>
        <w:pStyle w:val="CommentText"/>
        <w:rPr>
          <w:lang w:val="en-US"/>
        </w:rPr>
      </w:pPr>
    </w:p>
    <w:p w14:paraId="49609BEA" w14:textId="07100032" w:rsidR="003A480F" w:rsidRPr="00BE11AA" w:rsidRDefault="003A480F" w:rsidP="00D70407">
      <w:pPr>
        <w:pStyle w:val="CommentText"/>
        <w:rPr>
          <w:lang w:val="en-US"/>
        </w:rPr>
      </w:pPr>
      <w:r>
        <w:rPr>
          <w:lang w:val="en-US"/>
        </w:rPr>
        <w:t>IDPs: not visible how exactly NNs performed for MW</w:t>
      </w:r>
    </w:p>
  </w:comment>
  <w:comment w:id="570" w:author="dmitri" w:date="2021-08-08T16:38:00Z" w:initials="d">
    <w:p w14:paraId="577F40E4" w14:textId="49A7B182" w:rsidR="003A480F" w:rsidRPr="00FB0D2E" w:rsidRDefault="003A480F">
      <w:pPr>
        <w:pStyle w:val="CommentText"/>
        <w:rPr>
          <w:lang w:val="en-US"/>
        </w:rPr>
      </w:pPr>
      <w:r>
        <w:rPr>
          <w:rStyle w:val="CommentReference"/>
        </w:rPr>
        <w:annotationRef/>
      </w:r>
      <w:r>
        <w:rPr>
          <w:lang w:val="en-US"/>
        </w:rPr>
        <w:t xml:space="preserve">Why? Should one then retrain the NN each time one analyzes a new data set? </w:t>
      </w:r>
    </w:p>
  </w:comment>
  <w:comment w:id="571" w:author="Дмитрий Молоденский" w:date="2021-08-10T10:10:00Z" w:initials="ДМ">
    <w:p w14:paraId="5BEC3ADE" w14:textId="05D82ADD" w:rsidR="003A679A" w:rsidRPr="003A679A" w:rsidRDefault="003A679A">
      <w:pPr>
        <w:pStyle w:val="CommentText"/>
        <w:rPr>
          <w:lang w:val="en-US"/>
        </w:rPr>
      </w:pPr>
      <w:r>
        <w:rPr>
          <w:rStyle w:val="CommentReference"/>
        </w:rPr>
        <w:annotationRef/>
      </w:r>
      <w:r>
        <w:rPr>
          <w:lang w:val="en-US"/>
        </w:rPr>
        <w:t>Yes, each NN is specific to the angular range it was trained on; therefore, we have prepared NNs for several angular ranges.</w:t>
      </w:r>
    </w:p>
  </w:comment>
  <w:comment w:id="572" w:author="Дмитрий Молоденский" w:date="2021-08-10T10:14:00Z" w:initials="ДМ">
    <w:p w14:paraId="465DF926" w14:textId="1E2BFD20" w:rsidR="003A679A" w:rsidRDefault="003A679A">
      <w:pPr>
        <w:pStyle w:val="CommentText"/>
      </w:pPr>
      <w:r>
        <w:rPr>
          <w:rStyle w:val="CommentReference"/>
        </w:rPr>
        <w:annotationRef/>
      </w:r>
    </w:p>
  </w:comment>
  <w:comment w:id="626" w:author="AL" w:date="2021-07-29T16:10:00Z" w:initials="al">
    <w:p w14:paraId="15C694A0" w14:textId="4A07E40A" w:rsidR="003A480F" w:rsidRDefault="003A480F">
      <w:pPr>
        <w:pStyle w:val="CommentText"/>
      </w:pPr>
      <w:r>
        <w:rPr>
          <w:rStyle w:val="CommentReference"/>
        </w:rPr>
        <w:annotationRef/>
      </w:r>
      <w:r>
        <w:rPr>
          <w:lang w:val="en-US"/>
        </w:rPr>
        <w:t>E.g. if the R</w:t>
      </w:r>
      <w:r w:rsidRPr="00A35A5E">
        <w:rPr>
          <w:vertAlign w:val="subscript"/>
          <w:lang w:val="en-US"/>
        </w:rPr>
        <w:t>g</w:t>
      </w:r>
      <w:r>
        <w:rPr>
          <w:lang w:val="en-US"/>
        </w:rPr>
        <w:t xml:space="preserve"> of a folded protein is 18 nm, one could still evaluate the D</w:t>
      </w:r>
      <w:r w:rsidRPr="00A35A5E">
        <w:rPr>
          <w:vertAlign w:val="subscript"/>
          <w:lang w:val="en-US"/>
        </w:rPr>
        <w:t>max</w:t>
      </w:r>
      <w:r>
        <w:rPr>
          <w:lang w:val="en-US"/>
        </w:rPr>
        <w:t xml:space="preserve"> (which is most likely beyond the upper limit of the training set D</w:t>
      </w:r>
      <w:r w:rsidRPr="00A35A5E">
        <w:rPr>
          <w:vertAlign w:val="subscript"/>
          <w:lang w:val="en-US"/>
        </w:rPr>
        <w:t>max</w:t>
      </w:r>
      <w:r>
        <w:rPr>
          <w:lang w:val="en-US"/>
        </w:rPr>
        <w:t xml:space="preserve">=51 nm) by multiplying the </w:t>
      </w:r>
      <w:r w:rsidRPr="00A35A5E">
        <w:rPr>
          <w:i/>
          <w:lang w:val="en-US"/>
        </w:rPr>
        <w:t>s</w:t>
      </w:r>
      <w:r>
        <w:rPr>
          <w:lang w:val="en-US"/>
        </w:rPr>
        <w:t xml:space="preserve"> values of the input data by e.g. 4 which would scale the data to the middle of the training set. To account for such scaling, the predicted D</w:t>
      </w:r>
      <w:r w:rsidRPr="00A35A5E">
        <w:rPr>
          <w:vertAlign w:val="subscript"/>
          <w:lang w:val="en-US"/>
        </w:rPr>
        <w:t>max</w:t>
      </w:r>
      <w:r>
        <w:rPr>
          <w:lang w:val="en-US"/>
        </w:rPr>
        <w:t xml:space="preserve"> should be multiplyed by the same value.</w:t>
      </w:r>
    </w:p>
  </w:comment>
  <w:comment w:id="645" w:author="AL" w:date="2021-08-06T22:12:00Z" w:initials="al">
    <w:p w14:paraId="16CE4051" w14:textId="24330DE0" w:rsidR="003A480F" w:rsidRPr="007B7782" w:rsidRDefault="003A480F">
      <w:pPr>
        <w:pStyle w:val="CommentText"/>
        <w:rPr>
          <w:lang w:val="en-US"/>
        </w:rPr>
      </w:pPr>
      <w:r>
        <w:rPr>
          <w:rStyle w:val="CommentReference"/>
        </w:rPr>
        <w:annotationRef/>
      </w:r>
      <w:r>
        <w:rPr>
          <w:lang w:val="en-US"/>
        </w:rPr>
        <w:t>Fix automated Mendeley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F644E" w15:done="1"/>
  <w15:commentEx w15:paraId="0619D522" w15:done="1"/>
  <w15:commentEx w15:paraId="70904CAF" w15:done="1"/>
  <w15:commentEx w15:paraId="2FA3155B" w15:done="1"/>
  <w15:commentEx w15:paraId="2080EC1B" w15:done="1"/>
  <w15:commentEx w15:paraId="2F3F4F08" w15:done="0"/>
  <w15:commentEx w15:paraId="49609BEA" w15:done="1"/>
  <w15:commentEx w15:paraId="577F40E4" w15:done="0"/>
  <w15:commentEx w15:paraId="5BEC3ADE" w15:paraIdParent="577F40E4" w15:done="0"/>
  <w15:commentEx w15:paraId="465DF926" w15:paraIdParent="577F40E4" w15:done="0"/>
  <w15:commentEx w15:paraId="15C694A0" w15:done="1"/>
  <w15:commentEx w15:paraId="16CE405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9F644E" w16cid:durableId="24BCC890"/>
  <w16cid:commentId w16cid:paraId="0619D522" w16cid:durableId="24A26A06"/>
  <w16cid:commentId w16cid:paraId="70904CAF" w16cid:durableId="24A3FB51"/>
  <w16cid:commentId w16cid:paraId="2FA3155B" w16cid:durableId="24A2D97D"/>
  <w16cid:commentId w16cid:paraId="2080EC1B" w16cid:durableId="24A2DDCD"/>
  <w16cid:commentId w16cid:paraId="2F3F4F08" w16cid:durableId="24A55979"/>
  <w16cid:commentId w16cid:paraId="49609BEA" w16cid:durableId="24BCC896"/>
  <w16cid:commentId w16cid:paraId="577F40E4" w16cid:durableId="24BCC897"/>
  <w16cid:commentId w16cid:paraId="5BEC3ADE" w16cid:durableId="24BCCF33"/>
  <w16cid:commentId w16cid:paraId="465DF926" w16cid:durableId="24BCCFF5"/>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
    <w15:presenceInfo w15:providerId="Windows Live" w15:userId="59822cde62db0faf"/>
  </w15:person>
  <w15:person w15:author="dmitri">
    <w15:presenceInfo w15:providerId="None" w15:userId="dmitri"/>
  </w15:person>
  <w15:person w15:author="Дмитрий Молоденский">
    <w15:presenceInfo w15:providerId="Windows Live" w15:userId="1232422df4f910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yNDI3MTUyMjY3sDRU0lEKTi0uzszPAykwNK0FAPfaDCAtAAAA"/>
  </w:docVars>
  <w:rsids>
    <w:rsidRoot w:val="003B21EA"/>
    <w:rsid w:val="00002E80"/>
    <w:rsid w:val="000046D2"/>
    <w:rsid w:val="000060C4"/>
    <w:rsid w:val="00007903"/>
    <w:rsid w:val="0001316C"/>
    <w:rsid w:val="00015866"/>
    <w:rsid w:val="00016ED2"/>
    <w:rsid w:val="00022516"/>
    <w:rsid w:val="000244E3"/>
    <w:rsid w:val="00024DA4"/>
    <w:rsid w:val="000319A0"/>
    <w:rsid w:val="00032C15"/>
    <w:rsid w:val="0004309E"/>
    <w:rsid w:val="00043739"/>
    <w:rsid w:val="00044DAB"/>
    <w:rsid w:val="000451A5"/>
    <w:rsid w:val="00047814"/>
    <w:rsid w:val="000536A3"/>
    <w:rsid w:val="00055D46"/>
    <w:rsid w:val="00063248"/>
    <w:rsid w:val="00064488"/>
    <w:rsid w:val="00067482"/>
    <w:rsid w:val="00074F4E"/>
    <w:rsid w:val="000752A0"/>
    <w:rsid w:val="00075B23"/>
    <w:rsid w:val="00077F33"/>
    <w:rsid w:val="000801B1"/>
    <w:rsid w:val="000843D3"/>
    <w:rsid w:val="00086500"/>
    <w:rsid w:val="00086C92"/>
    <w:rsid w:val="00087EEC"/>
    <w:rsid w:val="000949A1"/>
    <w:rsid w:val="00096D21"/>
    <w:rsid w:val="00096D4C"/>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19E3"/>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1F"/>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66AFB"/>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68F7"/>
    <w:rsid w:val="001E711C"/>
    <w:rsid w:val="001E72DC"/>
    <w:rsid w:val="001E79F7"/>
    <w:rsid w:val="001F0519"/>
    <w:rsid w:val="00201037"/>
    <w:rsid w:val="00203A5D"/>
    <w:rsid w:val="0020776E"/>
    <w:rsid w:val="0021070E"/>
    <w:rsid w:val="0021116F"/>
    <w:rsid w:val="00211BDA"/>
    <w:rsid w:val="00214DE1"/>
    <w:rsid w:val="0021777F"/>
    <w:rsid w:val="00220D0F"/>
    <w:rsid w:val="002232C3"/>
    <w:rsid w:val="00223DC1"/>
    <w:rsid w:val="002244AF"/>
    <w:rsid w:val="00230003"/>
    <w:rsid w:val="002304B0"/>
    <w:rsid w:val="00231254"/>
    <w:rsid w:val="002313F9"/>
    <w:rsid w:val="00231B4A"/>
    <w:rsid w:val="002373AB"/>
    <w:rsid w:val="00237F4E"/>
    <w:rsid w:val="0024502B"/>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946BE"/>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4949"/>
    <w:rsid w:val="00375DE9"/>
    <w:rsid w:val="00375F1D"/>
    <w:rsid w:val="00376685"/>
    <w:rsid w:val="00381397"/>
    <w:rsid w:val="00381BFE"/>
    <w:rsid w:val="00381C1F"/>
    <w:rsid w:val="003848DA"/>
    <w:rsid w:val="003941B3"/>
    <w:rsid w:val="003947D6"/>
    <w:rsid w:val="00395115"/>
    <w:rsid w:val="003A125D"/>
    <w:rsid w:val="003A480F"/>
    <w:rsid w:val="003A679A"/>
    <w:rsid w:val="003B21EA"/>
    <w:rsid w:val="003B3F3C"/>
    <w:rsid w:val="003C5129"/>
    <w:rsid w:val="003D2AF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901"/>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11A9"/>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29E8"/>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4E93"/>
    <w:rsid w:val="0074511B"/>
    <w:rsid w:val="0074620D"/>
    <w:rsid w:val="00747046"/>
    <w:rsid w:val="007558D6"/>
    <w:rsid w:val="00757D29"/>
    <w:rsid w:val="007609B6"/>
    <w:rsid w:val="00761BAE"/>
    <w:rsid w:val="007626E4"/>
    <w:rsid w:val="007636CE"/>
    <w:rsid w:val="00764E2D"/>
    <w:rsid w:val="007671AD"/>
    <w:rsid w:val="0077206A"/>
    <w:rsid w:val="00775752"/>
    <w:rsid w:val="00781910"/>
    <w:rsid w:val="007826B3"/>
    <w:rsid w:val="007862D8"/>
    <w:rsid w:val="0079015A"/>
    <w:rsid w:val="00790DB2"/>
    <w:rsid w:val="00791ADB"/>
    <w:rsid w:val="007925F2"/>
    <w:rsid w:val="00794186"/>
    <w:rsid w:val="00796E32"/>
    <w:rsid w:val="007A0136"/>
    <w:rsid w:val="007A02F7"/>
    <w:rsid w:val="007A32B7"/>
    <w:rsid w:val="007A550B"/>
    <w:rsid w:val="007A7B7C"/>
    <w:rsid w:val="007B7782"/>
    <w:rsid w:val="007B7A57"/>
    <w:rsid w:val="007C1A53"/>
    <w:rsid w:val="007C1A8C"/>
    <w:rsid w:val="007C5636"/>
    <w:rsid w:val="007C6627"/>
    <w:rsid w:val="007D21CC"/>
    <w:rsid w:val="007D21E4"/>
    <w:rsid w:val="007D2DF1"/>
    <w:rsid w:val="007D4B7C"/>
    <w:rsid w:val="007D5A0B"/>
    <w:rsid w:val="007D5C98"/>
    <w:rsid w:val="007E096E"/>
    <w:rsid w:val="007E2236"/>
    <w:rsid w:val="007E283B"/>
    <w:rsid w:val="007E65E4"/>
    <w:rsid w:val="007E6706"/>
    <w:rsid w:val="007E7B95"/>
    <w:rsid w:val="007F0DF4"/>
    <w:rsid w:val="007F1DC5"/>
    <w:rsid w:val="007F24F4"/>
    <w:rsid w:val="007F4346"/>
    <w:rsid w:val="007F6083"/>
    <w:rsid w:val="007F7B16"/>
    <w:rsid w:val="00800396"/>
    <w:rsid w:val="0080175D"/>
    <w:rsid w:val="00801C1F"/>
    <w:rsid w:val="00802834"/>
    <w:rsid w:val="008076A8"/>
    <w:rsid w:val="008162C9"/>
    <w:rsid w:val="00816DA2"/>
    <w:rsid w:val="00817D80"/>
    <w:rsid w:val="00820376"/>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036"/>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01D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5FAF"/>
    <w:rsid w:val="009378EB"/>
    <w:rsid w:val="00941914"/>
    <w:rsid w:val="009426AA"/>
    <w:rsid w:val="009464C8"/>
    <w:rsid w:val="009469F2"/>
    <w:rsid w:val="0094762D"/>
    <w:rsid w:val="00951C75"/>
    <w:rsid w:val="009536EA"/>
    <w:rsid w:val="0095539B"/>
    <w:rsid w:val="0096674E"/>
    <w:rsid w:val="00966790"/>
    <w:rsid w:val="00971252"/>
    <w:rsid w:val="009715A1"/>
    <w:rsid w:val="00973616"/>
    <w:rsid w:val="0097414E"/>
    <w:rsid w:val="00974310"/>
    <w:rsid w:val="0097580C"/>
    <w:rsid w:val="00976176"/>
    <w:rsid w:val="009807BD"/>
    <w:rsid w:val="00980AD1"/>
    <w:rsid w:val="0099018B"/>
    <w:rsid w:val="00991209"/>
    <w:rsid w:val="0099280A"/>
    <w:rsid w:val="00994732"/>
    <w:rsid w:val="009A5573"/>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E56B4"/>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699"/>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2DAC"/>
    <w:rsid w:val="00A97EB7"/>
    <w:rsid w:val="00AA5A04"/>
    <w:rsid w:val="00AB136B"/>
    <w:rsid w:val="00AB144C"/>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873AE"/>
    <w:rsid w:val="00B9008E"/>
    <w:rsid w:val="00B9372C"/>
    <w:rsid w:val="00B94309"/>
    <w:rsid w:val="00B959C6"/>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2D84"/>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B069B"/>
    <w:rsid w:val="00CB1A60"/>
    <w:rsid w:val="00CC69C1"/>
    <w:rsid w:val="00CC70AA"/>
    <w:rsid w:val="00CC7409"/>
    <w:rsid w:val="00CD29F2"/>
    <w:rsid w:val="00CD61A4"/>
    <w:rsid w:val="00CE7D89"/>
    <w:rsid w:val="00CF1021"/>
    <w:rsid w:val="00CF180B"/>
    <w:rsid w:val="00CF1E62"/>
    <w:rsid w:val="00CF2A2C"/>
    <w:rsid w:val="00CF3897"/>
    <w:rsid w:val="00CF4B97"/>
    <w:rsid w:val="00CF54EA"/>
    <w:rsid w:val="00CF748F"/>
    <w:rsid w:val="00CF7D65"/>
    <w:rsid w:val="00CF7FDE"/>
    <w:rsid w:val="00D01685"/>
    <w:rsid w:val="00D07035"/>
    <w:rsid w:val="00D071D7"/>
    <w:rsid w:val="00D10AD6"/>
    <w:rsid w:val="00D11D90"/>
    <w:rsid w:val="00D11EDF"/>
    <w:rsid w:val="00D1691C"/>
    <w:rsid w:val="00D16E6A"/>
    <w:rsid w:val="00D17FFD"/>
    <w:rsid w:val="00D20849"/>
    <w:rsid w:val="00D30961"/>
    <w:rsid w:val="00D31A0E"/>
    <w:rsid w:val="00D32891"/>
    <w:rsid w:val="00D33496"/>
    <w:rsid w:val="00D33DE7"/>
    <w:rsid w:val="00D44694"/>
    <w:rsid w:val="00D50857"/>
    <w:rsid w:val="00D56342"/>
    <w:rsid w:val="00D5788D"/>
    <w:rsid w:val="00D619AA"/>
    <w:rsid w:val="00D62E6C"/>
    <w:rsid w:val="00D64114"/>
    <w:rsid w:val="00D64A3F"/>
    <w:rsid w:val="00D654A6"/>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1B86"/>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604F"/>
    <w:rsid w:val="00E078E1"/>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2526"/>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B05B8"/>
    <w:rsid w:val="00EB44E1"/>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EE"/>
    <w:rsid w:val="00F32A05"/>
    <w:rsid w:val="00F333C6"/>
    <w:rsid w:val="00F341ED"/>
    <w:rsid w:val="00F341FD"/>
    <w:rsid w:val="00F34742"/>
    <w:rsid w:val="00F349CE"/>
    <w:rsid w:val="00F44AD3"/>
    <w:rsid w:val="00F543EA"/>
    <w:rsid w:val="00F54C07"/>
    <w:rsid w:val="00F553BE"/>
    <w:rsid w:val="00F63447"/>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0D2E"/>
    <w:rsid w:val="00FB38C6"/>
    <w:rsid w:val="00FB70A4"/>
    <w:rsid w:val="00FB759B"/>
    <w:rsid w:val="00FB7C5B"/>
    <w:rsid w:val="00FC0CE5"/>
    <w:rsid w:val="00FC116B"/>
    <w:rsid w:val="00FC13FB"/>
    <w:rsid w:val="00FC2A61"/>
    <w:rsid w:val="00FC67F5"/>
    <w:rsid w:val="00FC6BB9"/>
    <w:rsid w:val="00FC798E"/>
    <w:rsid w:val="00FD02B4"/>
    <w:rsid w:val="00FD3405"/>
    <w:rsid w:val="00FD7098"/>
    <w:rsid w:val="00FE0C09"/>
    <w:rsid w:val="00FE2AE4"/>
    <w:rsid w:val="00FE6B88"/>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customStyle="1" w:styleId="UnresolvedMention1">
    <w:name w:val="Unresolved Mention1"/>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a.kikhney@embl-hamburg.de"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svergun@embl-hamburg.de" TargetMode="External"/><Relationship Id="rId11" Type="http://schemas.openxmlformats.org/officeDocument/2006/relationships/image" Target="media/image1.png"/><Relationship Id="rId24"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1.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image" Target="../media/image12.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168737664"/>
        <c:axId val="168738208"/>
      </c:scatterChart>
      <c:valAx>
        <c:axId val="16873766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38208"/>
        <c:crosses val="autoZero"/>
        <c:crossBetween val="midCat"/>
      </c:valAx>
      <c:valAx>
        <c:axId val="168738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37664"/>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168744192"/>
        <c:axId val="157823424"/>
      </c:scatterChart>
      <c:valAx>
        <c:axId val="168744192"/>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57823424"/>
        <c:crosses val="autoZero"/>
        <c:crossBetween val="midCat"/>
      </c:valAx>
      <c:valAx>
        <c:axId val="15782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44192"/>
        <c:crossesAt val="2.5000000000000005E-2"/>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F912-9B7C-4388-A9A4-A4EA2557A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27576</Words>
  <Characters>157187</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Дмитрий Молоденский</cp:lastModifiedBy>
  <cp:revision>2</cp:revision>
  <dcterms:created xsi:type="dcterms:W3CDTF">2021-08-10T09:16:00Z</dcterms:created>
  <dcterms:modified xsi:type="dcterms:W3CDTF">2021-08-10T09:16:00Z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